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712EC" w14:textId="2289072D" w:rsidR="00162124" w:rsidRPr="006055B5" w:rsidRDefault="00162124" w:rsidP="00DB39E4">
      <w:pPr>
        <w:spacing w:after="0" w:line="240" w:lineRule="auto"/>
        <w:jc w:val="both"/>
        <w:rPr>
          <w:rFonts w:ascii="Times New Roman" w:hAnsi="Times New Roman" w:cs="Times New Roman"/>
        </w:rPr>
      </w:pPr>
    </w:p>
    <w:sdt>
      <w:sdtPr>
        <w:rPr>
          <w:rFonts w:ascii="Times New Roman" w:eastAsiaTheme="minorHAnsi" w:hAnsi="Times New Roman" w:cs="Times New Roman"/>
          <w:color w:val="auto"/>
          <w:sz w:val="22"/>
          <w:szCs w:val="22"/>
        </w:rPr>
        <w:id w:val="598616599"/>
        <w:docPartObj>
          <w:docPartGallery w:val="Table of Contents"/>
          <w:docPartUnique/>
        </w:docPartObj>
      </w:sdtPr>
      <w:sdtEndPr>
        <w:rPr>
          <w:b/>
          <w:bCs/>
          <w:noProof/>
        </w:rPr>
      </w:sdtEndPr>
      <w:sdtContent>
        <w:p w14:paraId="48E96DFA" w14:textId="254D7DA8" w:rsidR="007C64BC" w:rsidRPr="006055B5" w:rsidRDefault="00605DA3">
          <w:pPr>
            <w:pStyle w:val="TOCHeading"/>
            <w:rPr>
              <w:rFonts w:ascii="Times New Roman" w:hAnsi="Times New Roman" w:cs="Times New Roman"/>
              <w:b/>
              <w:bCs/>
              <w:color w:val="auto"/>
              <w:sz w:val="24"/>
              <w:szCs w:val="24"/>
            </w:rPr>
          </w:pPr>
          <w:r w:rsidRPr="006055B5">
            <w:rPr>
              <w:rFonts w:ascii="Times New Roman" w:hAnsi="Times New Roman" w:cs="Times New Roman"/>
              <w:b/>
              <w:bCs/>
              <w:color w:val="auto"/>
              <w:sz w:val="24"/>
              <w:szCs w:val="24"/>
            </w:rPr>
            <w:t>Table of Contents</w:t>
          </w:r>
        </w:p>
        <w:p w14:paraId="05CA3164" w14:textId="61D3899A" w:rsidR="00A3535C" w:rsidRPr="006055B5" w:rsidRDefault="007C64BC">
          <w:pPr>
            <w:pStyle w:val="TOC1"/>
            <w:tabs>
              <w:tab w:val="right" w:leader="dot" w:pos="9620"/>
            </w:tabs>
            <w:rPr>
              <w:rFonts w:ascii="Times New Roman" w:eastAsiaTheme="minorEastAsia" w:hAnsi="Times New Roman" w:cs="Times New Roman"/>
              <w:noProof/>
            </w:rPr>
          </w:pPr>
          <w:r w:rsidRPr="006055B5">
            <w:rPr>
              <w:rFonts w:ascii="Times New Roman" w:hAnsi="Times New Roman" w:cs="Times New Roman"/>
            </w:rPr>
            <w:fldChar w:fldCharType="begin"/>
          </w:r>
          <w:r w:rsidRPr="006055B5">
            <w:rPr>
              <w:rFonts w:ascii="Times New Roman" w:hAnsi="Times New Roman" w:cs="Times New Roman"/>
            </w:rPr>
            <w:instrText xml:space="preserve"> TOC \o "1-3" \h \z \u </w:instrText>
          </w:r>
          <w:r w:rsidRPr="006055B5">
            <w:rPr>
              <w:rFonts w:ascii="Times New Roman" w:hAnsi="Times New Roman" w:cs="Times New Roman"/>
            </w:rPr>
            <w:fldChar w:fldCharType="separate"/>
          </w:r>
          <w:hyperlink w:anchor="_Toc129119353" w:history="1">
            <w:r w:rsidR="00A3535C" w:rsidRPr="006055B5">
              <w:rPr>
                <w:rStyle w:val="Hyperlink"/>
                <w:rFonts w:ascii="Times New Roman" w:hAnsi="Times New Roman" w:cs="Times New Roman"/>
                <w:b/>
                <w:bCs/>
                <w:noProof/>
              </w:rPr>
              <w:t>Abstract</w:t>
            </w:r>
            <w:r w:rsidR="00A3535C" w:rsidRPr="006055B5">
              <w:rPr>
                <w:rFonts w:ascii="Times New Roman" w:hAnsi="Times New Roman" w:cs="Times New Roman"/>
                <w:noProof/>
                <w:webHidden/>
              </w:rPr>
              <w:tab/>
            </w:r>
            <w:r w:rsidR="00A3535C" w:rsidRPr="006055B5">
              <w:rPr>
                <w:rFonts w:ascii="Times New Roman" w:hAnsi="Times New Roman" w:cs="Times New Roman"/>
                <w:noProof/>
                <w:webHidden/>
              </w:rPr>
              <w:fldChar w:fldCharType="begin"/>
            </w:r>
            <w:r w:rsidR="00A3535C" w:rsidRPr="006055B5">
              <w:rPr>
                <w:rFonts w:ascii="Times New Roman" w:hAnsi="Times New Roman" w:cs="Times New Roman"/>
                <w:noProof/>
                <w:webHidden/>
              </w:rPr>
              <w:instrText xml:space="preserve"> PAGEREF _Toc129119353 \h </w:instrText>
            </w:r>
            <w:r w:rsidR="00A3535C" w:rsidRPr="006055B5">
              <w:rPr>
                <w:rFonts w:ascii="Times New Roman" w:hAnsi="Times New Roman" w:cs="Times New Roman"/>
                <w:noProof/>
                <w:webHidden/>
              </w:rPr>
            </w:r>
            <w:r w:rsidR="00A3535C" w:rsidRPr="006055B5">
              <w:rPr>
                <w:rFonts w:ascii="Times New Roman" w:hAnsi="Times New Roman" w:cs="Times New Roman"/>
                <w:noProof/>
                <w:webHidden/>
              </w:rPr>
              <w:fldChar w:fldCharType="separate"/>
            </w:r>
            <w:r w:rsidR="00A3535C" w:rsidRPr="006055B5">
              <w:rPr>
                <w:rFonts w:ascii="Times New Roman" w:hAnsi="Times New Roman" w:cs="Times New Roman"/>
                <w:noProof/>
                <w:webHidden/>
              </w:rPr>
              <w:t>3</w:t>
            </w:r>
            <w:r w:rsidR="00A3535C" w:rsidRPr="006055B5">
              <w:rPr>
                <w:rFonts w:ascii="Times New Roman" w:hAnsi="Times New Roman" w:cs="Times New Roman"/>
                <w:noProof/>
                <w:webHidden/>
              </w:rPr>
              <w:fldChar w:fldCharType="end"/>
            </w:r>
          </w:hyperlink>
        </w:p>
        <w:p w14:paraId="38D58C9D" w14:textId="1C66FCB7" w:rsidR="00A3535C" w:rsidRPr="006055B5" w:rsidRDefault="006055B5">
          <w:pPr>
            <w:pStyle w:val="TOC1"/>
            <w:tabs>
              <w:tab w:val="right" w:leader="dot" w:pos="9620"/>
            </w:tabs>
            <w:rPr>
              <w:rFonts w:ascii="Times New Roman" w:eastAsiaTheme="minorEastAsia" w:hAnsi="Times New Roman" w:cs="Times New Roman"/>
              <w:noProof/>
            </w:rPr>
          </w:pPr>
          <w:hyperlink w:anchor="_Toc129119354" w:history="1">
            <w:r w:rsidR="00A3535C" w:rsidRPr="006055B5">
              <w:rPr>
                <w:rStyle w:val="Hyperlink"/>
                <w:rFonts w:ascii="Times New Roman" w:hAnsi="Times New Roman" w:cs="Times New Roman"/>
                <w:b/>
                <w:bCs/>
                <w:noProof/>
              </w:rPr>
              <w:t>Keywords:</w:t>
            </w:r>
            <w:r w:rsidR="00A3535C" w:rsidRPr="006055B5">
              <w:rPr>
                <w:rFonts w:ascii="Times New Roman" w:hAnsi="Times New Roman" w:cs="Times New Roman"/>
                <w:noProof/>
                <w:webHidden/>
              </w:rPr>
              <w:tab/>
            </w:r>
            <w:r w:rsidR="00A3535C" w:rsidRPr="006055B5">
              <w:rPr>
                <w:rFonts w:ascii="Times New Roman" w:hAnsi="Times New Roman" w:cs="Times New Roman"/>
                <w:noProof/>
                <w:webHidden/>
              </w:rPr>
              <w:fldChar w:fldCharType="begin"/>
            </w:r>
            <w:r w:rsidR="00A3535C" w:rsidRPr="006055B5">
              <w:rPr>
                <w:rFonts w:ascii="Times New Roman" w:hAnsi="Times New Roman" w:cs="Times New Roman"/>
                <w:noProof/>
                <w:webHidden/>
              </w:rPr>
              <w:instrText xml:space="preserve"> PAGEREF _Toc129119354 \h </w:instrText>
            </w:r>
            <w:r w:rsidR="00A3535C" w:rsidRPr="006055B5">
              <w:rPr>
                <w:rFonts w:ascii="Times New Roman" w:hAnsi="Times New Roman" w:cs="Times New Roman"/>
                <w:noProof/>
                <w:webHidden/>
              </w:rPr>
            </w:r>
            <w:r w:rsidR="00A3535C" w:rsidRPr="006055B5">
              <w:rPr>
                <w:rFonts w:ascii="Times New Roman" w:hAnsi="Times New Roman" w:cs="Times New Roman"/>
                <w:noProof/>
                <w:webHidden/>
              </w:rPr>
              <w:fldChar w:fldCharType="separate"/>
            </w:r>
            <w:r w:rsidR="00A3535C" w:rsidRPr="006055B5">
              <w:rPr>
                <w:rFonts w:ascii="Times New Roman" w:hAnsi="Times New Roman" w:cs="Times New Roman"/>
                <w:noProof/>
                <w:webHidden/>
              </w:rPr>
              <w:t>3</w:t>
            </w:r>
            <w:r w:rsidR="00A3535C" w:rsidRPr="006055B5">
              <w:rPr>
                <w:rFonts w:ascii="Times New Roman" w:hAnsi="Times New Roman" w:cs="Times New Roman"/>
                <w:noProof/>
                <w:webHidden/>
              </w:rPr>
              <w:fldChar w:fldCharType="end"/>
            </w:r>
          </w:hyperlink>
        </w:p>
        <w:p w14:paraId="73804138" w14:textId="62B6CA70" w:rsidR="00A3535C" w:rsidRPr="006055B5" w:rsidRDefault="006055B5">
          <w:pPr>
            <w:pStyle w:val="TOC1"/>
            <w:tabs>
              <w:tab w:val="left" w:pos="440"/>
              <w:tab w:val="right" w:leader="dot" w:pos="9620"/>
            </w:tabs>
            <w:rPr>
              <w:rFonts w:ascii="Times New Roman" w:eastAsiaTheme="minorEastAsia" w:hAnsi="Times New Roman" w:cs="Times New Roman"/>
              <w:noProof/>
            </w:rPr>
          </w:pPr>
          <w:hyperlink w:anchor="_Toc129119355" w:history="1">
            <w:r w:rsidR="00A3535C" w:rsidRPr="006055B5">
              <w:rPr>
                <w:rStyle w:val="Hyperlink"/>
                <w:rFonts w:ascii="Times New Roman" w:hAnsi="Times New Roman" w:cs="Times New Roman"/>
                <w:b/>
                <w:bCs/>
                <w:noProof/>
              </w:rPr>
              <w:t>1.</w:t>
            </w:r>
            <w:r w:rsidR="00A3535C" w:rsidRPr="006055B5">
              <w:rPr>
                <w:rFonts w:ascii="Times New Roman" w:eastAsiaTheme="minorEastAsia" w:hAnsi="Times New Roman" w:cs="Times New Roman"/>
                <w:noProof/>
              </w:rPr>
              <w:tab/>
            </w:r>
            <w:r w:rsidR="00A3535C" w:rsidRPr="006055B5">
              <w:rPr>
                <w:rStyle w:val="Hyperlink"/>
                <w:rFonts w:ascii="Times New Roman" w:hAnsi="Times New Roman" w:cs="Times New Roman"/>
                <w:b/>
                <w:bCs/>
                <w:noProof/>
              </w:rPr>
              <w:t>Introduction</w:t>
            </w:r>
            <w:r w:rsidR="00A3535C" w:rsidRPr="006055B5">
              <w:rPr>
                <w:rFonts w:ascii="Times New Roman" w:hAnsi="Times New Roman" w:cs="Times New Roman"/>
                <w:noProof/>
                <w:webHidden/>
              </w:rPr>
              <w:tab/>
            </w:r>
            <w:r w:rsidR="00A3535C" w:rsidRPr="006055B5">
              <w:rPr>
                <w:rFonts w:ascii="Times New Roman" w:hAnsi="Times New Roman" w:cs="Times New Roman"/>
                <w:noProof/>
                <w:webHidden/>
              </w:rPr>
              <w:fldChar w:fldCharType="begin"/>
            </w:r>
            <w:r w:rsidR="00A3535C" w:rsidRPr="006055B5">
              <w:rPr>
                <w:rFonts w:ascii="Times New Roman" w:hAnsi="Times New Roman" w:cs="Times New Roman"/>
                <w:noProof/>
                <w:webHidden/>
              </w:rPr>
              <w:instrText xml:space="preserve"> PAGEREF _Toc129119355 \h </w:instrText>
            </w:r>
            <w:r w:rsidR="00A3535C" w:rsidRPr="006055B5">
              <w:rPr>
                <w:rFonts w:ascii="Times New Roman" w:hAnsi="Times New Roman" w:cs="Times New Roman"/>
                <w:noProof/>
                <w:webHidden/>
              </w:rPr>
            </w:r>
            <w:r w:rsidR="00A3535C" w:rsidRPr="006055B5">
              <w:rPr>
                <w:rFonts w:ascii="Times New Roman" w:hAnsi="Times New Roman" w:cs="Times New Roman"/>
                <w:noProof/>
                <w:webHidden/>
              </w:rPr>
              <w:fldChar w:fldCharType="separate"/>
            </w:r>
            <w:r w:rsidR="00A3535C" w:rsidRPr="006055B5">
              <w:rPr>
                <w:rFonts w:ascii="Times New Roman" w:hAnsi="Times New Roman" w:cs="Times New Roman"/>
                <w:noProof/>
                <w:webHidden/>
              </w:rPr>
              <w:t>3</w:t>
            </w:r>
            <w:r w:rsidR="00A3535C" w:rsidRPr="006055B5">
              <w:rPr>
                <w:rFonts w:ascii="Times New Roman" w:hAnsi="Times New Roman" w:cs="Times New Roman"/>
                <w:noProof/>
                <w:webHidden/>
              </w:rPr>
              <w:fldChar w:fldCharType="end"/>
            </w:r>
          </w:hyperlink>
        </w:p>
        <w:p w14:paraId="1A52E78C" w14:textId="55204DFC" w:rsidR="00A3535C" w:rsidRPr="006055B5" w:rsidRDefault="006055B5">
          <w:pPr>
            <w:pStyle w:val="TOC1"/>
            <w:tabs>
              <w:tab w:val="left" w:pos="440"/>
              <w:tab w:val="right" w:leader="dot" w:pos="9620"/>
            </w:tabs>
            <w:rPr>
              <w:rFonts w:ascii="Times New Roman" w:eastAsiaTheme="minorEastAsia" w:hAnsi="Times New Roman" w:cs="Times New Roman"/>
              <w:noProof/>
            </w:rPr>
          </w:pPr>
          <w:hyperlink w:anchor="_Toc129119356" w:history="1">
            <w:r w:rsidR="00A3535C" w:rsidRPr="006055B5">
              <w:rPr>
                <w:rStyle w:val="Hyperlink"/>
                <w:rFonts w:ascii="Times New Roman" w:hAnsi="Times New Roman" w:cs="Times New Roman"/>
                <w:b/>
                <w:bCs/>
                <w:noProof/>
              </w:rPr>
              <w:t>2.</w:t>
            </w:r>
            <w:r w:rsidR="00A3535C" w:rsidRPr="006055B5">
              <w:rPr>
                <w:rFonts w:ascii="Times New Roman" w:eastAsiaTheme="minorEastAsia" w:hAnsi="Times New Roman" w:cs="Times New Roman"/>
                <w:noProof/>
              </w:rPr>
              <w:tab/>
            </w:r>
            <w:r w:rsidR="00A3535C" w:rsidRPr="006055B5">
              <w:rPr>
                <w:rStyle w:val="Hyperlink"/>
                <w:rFonts w:ascii="Times New Roman" w:hAnsi="Times New Roman" w:cs="Times New Roman"/>
                <w:b/>
                <w:bCs/>
                <w:noProof/>
              </w:rPr>
              <w:t>Methodology</w:t>
            </w:r>
            <w:r w:rsidR="00A3535C" w:rsidRPr="006055B5">
              <w:rPr>
                <w:rFonts w:ascii="Times New Roman" w:hAnsi="Times New Roman" w:cs="Times New Roman"/>
                <w:noProof/>
                <w:webHidden/>
              </w:rPr>
              <w:tab/>
            </w:r>
            <w:r w:rsidR="00A3535C" w:rsidRPr="006055B5">
              <w:rPr>
                <w:rFonts w:ascii="Times New Roman" w:hAnsi="Times New Roman" w:cs="Times New Roman"/>
                <w:noProof/>
                <w:webHidden/>
              </w:rPr>
              <w:fldChar w:fldCharType="begin"/>
            </w:r>
            <w:r w:rsidR="00A3535C" w:rsidRPr="006055B5">
              <w:rPr>
                <w:rFonts w:ascii="Times New Roman" w:hAnsi="Times New Roman" w:cs="Times New Roman"/>
                <w:noProof/>
                <w:webHidden/>
              </w:rPr>
              <w:instrText xml:space="preserve"> PAGEREF _Toc129119356 \h </w:instrText>
            </w:r>
            <w:r w:rsidR="00A3535C" w:rsidRPr="006055B5">
              <w:rPr>
                <w:rFonts w:ascii="Times New Roman" w:hAnsi="Times New Roman" w:cs="Times New Roman"/>
                <w:noProof/>
                <w:webHidden/>
              </w:rPr>
            </w:r>
            <w:r w:rsidR="00A3535C" w:rsidRPr="006055B5">
              <w:rPr>
                <w:rFonts w:ascii="Times New Roman" w:hAnsi="Times New Roman" w:cs="Times New Roman"/>
                <w:noProof/>
                <w:webHidden/>
              </w:rPr>
              <w:fldChar w:fldCharType="separate"/>
            </w:r>
            <w:r w:rsidR="00A3535C" w:rsidRPr="006055B5">
              <w:rPr>
                <w:rFonts w:ascii="Times New Roman" w:hAnsi="Times New Roman" w:cs="Times New Roman"/>
                <w:noProof/>
                <w:webHidden/>
              </w:rPr>
              <w:t>4</w:t>
            </w:r>
            <w:r w:rsidR="00A3535C" w:rsidRPr="006055B5">
              <w:rPr>
                <w:rFonts w:ascii="Times New Roman" w:hAnsi="Times New Roman" w:cs="Times New Roman"/>
                <w:noProof/>
                <w:webHidden/>
              </w:rPr>
              <w:fldChar w:fldCharType="end"/>
            </w:r>
          </w:hyperlink>
        </w:p>
        <w:p w14:paraId="7989B667" w14:textId="7E9D7B19" w:rsidR="00A3535C" w:rsidRPr="006055B5" w:rsidRDefault="006055B5">
          <w:pPr>
            <w:pStyle w:val="TOC2"/>
            <w:tabs>
              <w:tab w:val="right" w:leader="dot" w:pos="9620"/>
            </w:tabs>
            <w:rPr>
              <w:rFonts w:ascii="Times New Roman" w:hAnsi="Times New Roman"/>
              <w:noProof/>
            </w:rPr>
          </w:pPr>
          <w:hyperlink w:anchor="_Toc129119357" w:history="1">
            <w:r w:rsidR="00A3535C" w:rsidRPr="006055B5">
              <w:rPr>
                <w:rStyle w:val="Hyperlink"/>
                <w:rFonts w:ascii="Times New Roman" w:hAnsi="Times New Roman"/>
                <w:b/>
                <w:bCs/>
                <w:noProof/>
              </w:rPr>
              <w:t>2.1. Data Source and Type of Study</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_Toc129119357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4</w:t>
            </w:r>
            <w:r w:rsidR="00A3535C" w:rsidRPr="006055B5">
              <w:rPr>
                <w:rFonts w:ascii="Times New Roman" w:hAnsi="Times New Roman"/>
                <w:noProof/>
                <w:webHidden/>
              </w:rPr>
              <w:fldChar w:fldCharType="end"/>
            </w:r>
          </w:hyperlink>
        </w:p>
        <w:p w14:paraId="332797BD" w14:textId="560585BA" w:rsidR="00A3535C" w:rsidRPr="006055B5" w:rsidRDefault="006055B5">
          <w:pPr>
            <w:pStyle w:val="TOC3"/>
            <w:tabs>
              <w:tab w:val="right" w:leader="dot" w:pos="9620"/>
            </w:tabs>
            <w:rPr>
              <w:rFonts w:ascii="Times New Roman" w:hAnsi="Times New Roman"/>
              <w:noProof/>
            </w:rPr>
          </w:pPr>
          <w:hyperlink w:anchor="_Toc129119358" w:history="1">
            <w:r w:rsidR="00A3535C" w:rsidRPr="006055B5">
              <w:rPr>
                <w:rStyle w:val="Hyperlink"/>
                <w:rFonts w:ascii="Times New Roman" w:hAnsi="Times New Roman"/>
                <w:b/>
                <w:bCs/>
                <w:noProof/>
              </w:rPr>
              <w:t>Figure 1.</w:t>
            </w:r>
            <w:r w:rsidR="00A3535C" w:rsidRPr="006055B5">
              <w:rPr>
                <w:rStyle w:val="Hyperlink"/>
                <w:rFonts w:ascii="Times New Roman" w:hAnsi="Times New Roman"/>
                <w:noProof/>
              </w:rPr>
              <w:t xml:space="preserve"> Methodology for bibliometric study of the scientific documents in corn nixtamalization</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_Toc129119358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4</w:t>
            </w:r>
            <w:r w:rsidR="00A3535C" w:rsidRPr="006055B5">
              <w:rPr>
                <w:rFonts w:ascii="Times New Roman" w:hAnsi="Times New Roman"/>
                <w:noProof/>
                <w:webHidden/>
              </w:rPr>
              <w:fldChar w:fldCharType="end"/>
            </w:r>
          </w:hyperlink>
        </w:p>
        <w:p w14:paraId="10F4ED21" w14:textId="3743775C" w:rsidR="00A3535C" w:rsidRPr="006055B5" w:rsidRDefault="006055B5">
          <w:pPr>
            <w:pStyle w:val="TOC2"/>
            <w:tabs>
              <w:tab w:val="right" w:leader="dot" w:pos="9620"/>
            </w:tabs>
            <w:rPr>
              <w:rFonts w:ascii="Times New Roman" w:hAnsi="Times New Roman"/>
              <w:noProof/>
            </w:rPr>
          </w:pPr>
          <w:hyperlink w:anchor="_Toc129119359" w:history="1">
            <w:r w:rsidR="00A3535C" w:rsidRPr="006055B5">
              <w:rPr>
                <w:rStyle w:val="Hyperlink"/>
                <w:rFonts w:ascii="Times New Roman" w:hAnsi="Times New Roman"/>
                <w:b/>
                <w:bCs/>
                <w:noProof/>
              </w:rPr>
              <w:t>2.2. Bibliometric Analysis and Indicators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_Toc129119359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5</w:t>
            </w:r>
            <w:r w:rsidR="00A3535C" w:rsidRPr="006055B5">
              <w:rPr>
                <w:rFonts w:ascii="Times New Roman" w:hAnsi="Times New Roman"/>
                <w:noProof/>
                <w:webHidden/>
              </w:rPr>
              <w:fldChar w:fldCharType="end"/>
            </w:r>
          </w:hyperlink>
        </w:p>
        <w:p w14:paraId="1F39B8B2" w14:textId="03D84EAA" w:rsidR="00A3535C" w:rsidRPr="006055B5" w:rsidRDefault="006055B5">
          <w:pPr>
            <w:pStyle w:val="TOC1"/>
            <w:tabs>
              <w:tab w:val="left" w:pos="440"/>
              <w:tab w:val="right" w:leader="dot" w:pos="9620"/>
            </w:tabs>
            <w:rPr>
              <w:rFonts w:ascii="Times New Roman" w:eastAsiaTheme="minorEastAsia" w:hAnsi="Times New Roman" w:cs="Times New Roman"/>
              <w:noProof/>
            </w:rPr>
          </w:pPr>
          <w:hyperlink w:anchor="_Toc129119360" w:history="1">
            <w:r w:rsidR="00A3535C" w:rsidRPr="006055B5">
              <w:rPr>
                <w:rStyle w:val="Hyperlink"/>
                <w:rFonts w:ascii="Times New Roman" w:hAnsi="Times New Roman" w:cs="Times New Roman"/>
                <w:b/>
                <w:bCs/>
                <w:noProof/>
              </w:rPr>
              <w:t>3.</w:t>
            </w:r>
            <w:r w:rsidR="00A3535C" w:rsidRPr="006055B5">
              <w:rPr>
                <w:rFonts w:ascii="Times New Roman" w:eastAsiaTheme="minorEastAsia" w:hAnsi="Times New Roman" w:cs="Times New Roman"/>
                <w:noProof/>
              </w:rPr>
              <w:tab/>
            </w:r>
            <w:r w:rsidR="00A3535C" w:rsidRPr="006055B5">
              <w:rPr>
                <w:rStyle w:val="Hyperlink"/>
                <w:rFonts w:ascii="Times New Roman" w:hAnsi="Times New Roman" w:cs="Times New Roman"/>
                <w:b/>
                <w:bCs/>
                <w:noProof/>
              </w:rPr>
              <w:t>Results and Discussion</w:t>
            </w:r>
            <w:r w:rsidR="00A3535C" w:rsidRPr="006055B5">
              <w:rPr>
                <w:rFonts w:ascii="Times New Roman" w:hAnsi="Times New Roman" w:cs="Times New Roman"/>
                <w:noProof/>
                <w:webHidden/>
              </w:rPr>
              <w:tab/>
            </w:r>
            <w:r w:rsidR="00A3535C" w:rsidRPr="006055B5">
              <w:rPr>
                <w:rFonts w:ascii="Times New Roman" w:hAnsi="Times New Roman" w:cs="Times New Roman"/>
                <w:noProof/>
                <w:webHidden/>
              </w:rPr>
              <w:fldChar w:fldCharType="begin"/>
            </w:r>
            <w:r w:rsidR="00A3535C" w:rsidRPr="006055B5">
              <w:rPr>
                <w:rFonts w:ascii="Times New Roman" w:hAnsi="Times New Roman" w:cs="Times New Roman"/>
                <w:noProof/>
                <w:webHidden/>
              </w:rPr>
              <w:instrText xml:space="preserve"> PAGEREF _Toc129119360 \h </w:instrText>
            </w:r>
            <w:r w:rsidR="00A3535C" w:rsidRPr="006055B5">
              <w:rPr>
                <w:rFonts w:ascii="Times New Roman" w:hAnsi="Times New Roman" w:cs="Times New Roman"/>
                <w:noProof/>
                <w:webHidden/>
              </w:rPr>
            </w:r>
            <w:r w:rsidR="00A3535C" w:rsidRPr="006055B5">
              <w:rPr>
                <w:rFonts w:ascii="Times New Roman" w:hAnsi="Times New Roman" w:cs="Times New Roman"/>
                <w:noProof/>
                <w:webHidden/>
              </w:rPr>
              <w:fldChar w:fldCharType="separate"/>
            </w:r>
            <w:r w:rsidR="00A3535C" w:rsidRPr="006055B5">
              <w:rPr>
                <w:rFonts w:ascii="Times New Roman" w:hAnsi="Times New Roman" w:cs="Times New Roman"/>
                <w:noProof/>
                <w:webHidden/>
              </w:rPr>
              <w:t>5</w:t>
            </w:r>
            <w:r w:rsidR="00A3535C" w:rsidRPr="006055B5">
              <w:rPr>
                <w:rFonts w:ascii="Times New Roman" w:hAnsi="Times New Roman" w:cs="Times New Roman"/>
                <w:noProof/>
                <w:webHidden/>
              </w:rPr>
              <w:fldChar w:fldCharType="end"/>
            </w:r>
          </w:hyperlink>
        </w:p>
        <w:p w14:paraId="046F56DD" w14:textId="2D9C3EE1" w:rsidR="00A3535C" w:rsidRPr="006055B5" w:rsidRDefault="006055B5">
          <w:pPr>
            <w:pStyle w:val="TOC2"/>
            <w:tabs>
              <w:tab w:val="left" w:pos="880"/>
              <w:tab w:val="right" w:leader="dot" w:pos="9620"/>
            </w:tabs>
            <w:rPr>
              <w:rFonts w:ascii="Times New Roman" w:hAnsi="Times New Roman"/>
              <w:noProof/>
            </w:rPr>
          </w:pPr>
          <w:hyperlink w:anchor="_Toc129119361" w:history="1">
            <w:r w:rsidR="00A3535C" w:rsidRPr="006055B5">
              <w:rPr>
                <w:rStyle w:val="Hyperlink"/>
                <w:rFonts w:ascii="Times New Roman" w:hAnsi="Times New Roman"/>
                <w:b/>
                <w:bCs/>
                <w:noProof/>
              </w:rPr>
              <w:t>3.1</w:t>
            </w:r>
            <w:r w:rsidR="00A3535C" w:rsidRPr="006055B5">
              <w:rPr>
                <w:rFonts w:ascii="Times New Roman" w:hAnsi="Times New Roman"/>
                <w:noProof/>
              </w:rPr>
              <w:tab/>
            </w:r>
            <w:r w:rsidR="00A3535C" w:rsidRPr="006055B5">
              <w:rPr>
                <w:rStyle w:val="Hyperlink"/>
                <w:rFonts w:ascii="Times New Roman" w:hAnsi="Times New Roman"/>
                <w:b/>
                <w:bCs/>
                <w:noProof/>
              </w:rPr>
              <w:t>Yearly research development and trend of corn nixtamalization</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_Toc129119361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5</w:t>
            </w:r>
            <w:r w:rsidR="00A3535C" w:rsidRPr="006055B5">
              <w:rPr>
                <w:rFonts w:ascii="Times New Roman" w:hAnsi="Times New Roman"/>
                <w:noProof/>
                <w:webHidden/>
              </w:rPr>
              <w:fldChar w:fldCharType="end"/>
            </w:r>
          </w:hyperlink>
        </w:p>
        <w:p w14:paraId="3E6419BA" w14:textId="24BB3A7C" w:rsidR="00A3535C" w:rsidRPr="006055B5" w:rsidRDefault="006055B5">
          <w:pPr>
            <w:pStyle w:val="TOC3"/>
            <w:tabs>
              <w:tab w:val="right" w:leader="dot" w:pos="9620"/>
            </w:tabs>
            <w:rPr>
              <w:rFonts w:ascii="Times New Roman" w:hAnsi="Times New Roman"/>
              <w:noProof/>
            </w:rPr>
          </w:pPr>
          <w:hyperlink w:anchor="_Toc129119362" w:history="1">
            <w:r w:rsidR="00A3535C" w:rsidRPr="006055B5">
              <w:rPr>
                <w:rStyle w:val="Hyperlink"/>
                <w:rFonts w:ascii="Times New Roman" w:hAnsi="Times New Roman"/>
                <w:b/>
                <w:bCs/>
                <w:noProof/>
              </w:rPr>
              <w:t>Figure 2.</w:t>
            </w:r>
            <w:r w:rsidR="00A3535C" w:rsidRPr="006055B5">
              <w:rPr>
                <w:rStyle w:val="Hyperlink"/>
                <w:rFonts w:ascii="Times New Roman" w:hAnsi="Times New Roman"/>
                <w:noProof/>
              </w:rPr>
              <w:t xml:space="preserve"> Cumulative publications of documents on a year-on-year basis from 2010-2023</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_Toc129119362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5</w:t>
            </w:r>
            <w:r w:rsidR="00A3535C" w:rsidRPr="006055B5">
              <w:rPr>
                <w:rFonts w:ascii="Times New Roman" w:hAnsi="Times New Roman"/>
                <w:noProof/>
                <w:webHidden/>
              </w:rPr>
              <w:fldChar w:fldCharType="end"/>
            </w:r>
          </w:hyperlink>
        </w:p>
        <w:p w14:paraId="213BCC50" w14:textId="24D1B915" w:rsidR="00A3535C" w:rsidRPr="006055B5" w:rsidRDefault="006055B5">
          <w:pPr>
            <w:pStyle w:val="TOC2"/>
            <w:tabs>
              <w:tab w:val="left" w:pos="880"/>
              <w:tab w:val="right" w:leader="dot" w:pos="9620"/>
            </w:tabs>
            <w:rPr>
              <w:rFonts w:ascii="Times New Roman" w:hAnsi="Times New Roman"/>
              <w:noProof/>
            </w:rPr>
          </w:pPr>
          <w:hyperlink w:anchor="_Toc129119363" w:history="1">
            <w:r w:rsidR="00A3535C" w:rsidRPr="006055B5">
              <w:rPr>
                <w:rStyle w:val="Hyperlink"/>
                <w:rFonts w:ascii="Times New Roman" w:hAnsi="Times New Roman"/>
                <w:b/>
                <w:bCs/>
                <w:noProof/>
              </w:rPr>
              <w:t>3.2</w:t>
            </w:r>
            <w:r w:rsidR="00A3535C" w:rsidRPr="006055B5">
              <w:rPr>
                <w:rFonts w:ascii="Times New Roman" w:hAnsi="Times New Roman"/>
                <w:noProof/>
              </w:rPr>
              <w:tab/>
            </w:r>
            <w:r w:rsidR="00A3535C" w:rsidRPr="006055B5">
              <w:rPr>
                <w:rStyle w:val="Hyperlink"/>
                <w:rFonts w:ascii="Times New Roman" w:hAnsi="Times New Roman"/>
                <w:b/>
                <w:bCs/>
                <w:noProof/>
              </w:rPr>
              <w:t>Collaboration analysis per country</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_Toc129119363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6</w:t>
            </w:r>
            <w:r w:rsidR="00A3535C" w:rsidRPr="006055B5">
              <w:rPr>
                <w:rFonts w:ascii="Times New Roman" w:hAnsi="Times New Roman"/>
                <w:noProof/>
                <w:webHidden/>
              </w:rPr>
              <w:fldChar w:fldCharType="end"/>
            </w:r>
          </w:hyperlink>
        </w:p>
        <w:p w14:paraId="0E19E771" w14:textId="75BBB8F2" w:rsidR="00A3535C" w:rsidRPr="006055B5" w:rsidRDefault="006055B5">
          <w:pPr>
            <w:pStyle w:val="TOC3"/>
            <w:tabs>
              <w:tab w:val="right" w:leader="dot" w:pos="9620"/>
            </w:tabs>
            <w:rPr>
              <w:rFonts w:ascii="Times New Roman" w:hAnsi="Times New Roman"/>
              <w:noProof/>
            </w:rPr>
          </w:pPr>
          <w:hyperlink w:anchor="_Toc129119364" w:history="1">
            <w:r w:rsidR="00A3535C" w:rsidRPr="006055B5">
              <w:rPr>
                <w:rStyle w:val="Hyperlink"/>
                <w:rFonts w:ascii="Times New Roman" w:hAnsi="Times New Roman"/>
                <w:b/>
                <w:bCs/>
                <w:noProof/>
              </w:rPr>
              <w:t>Table 1.</w:t>
            </w:r>
            <w:r w:rsidR="00A3535C" w:rsidRPr="006055B5">
              <w:rPr>
                <w:rStyle w:val="Hyperlink"/>
                <w:rFonts w:ascii="Times New Roman" w:hAnsi="Times New Roman"/>
                <w:noProof/>
              </w:rPr>
              <w:t xml:space="preserve"> Top countries that published with three documents in Scopus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_Toc129119364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6</w:t>
            </w:r>
            <w:r w:rsidR="00A3535C" w:rsidRPr="006055B5">
              <w:rPr>
                <w:rFonts w:ascii="Times New Roman" w:hAnsi="Times New Roman"/>
                <w:noProof/>
                <w:webHidden/>
              </w:rPr>
              <w:fldChar w:fldCharType="end"/>
            </w:r>
          </w:hyperlink>
        </w:p>
        <w:p w14:paraId="12D08D61" w14:textId="6BFB7AC2" w:rsidR="00A3535C" w:rsidRPr="006055B5" w:rsidRDefault="006055B5">
          <w:pPr>
            <w:pStyle w:val="TOC3"/>
            <w:tabs>
              <w:tab w:val="right" w:leader="dot" w:pos="9620"/>
            </w:tabs>
            <w:rPr>
              <w:rFonts w:ascii="Times New Roman" w:hAnsi="Times New Roman"/>
              <w:noProof/>
            </w:rPr>
          </w:pPr>
          <w:hyperlink w:anchor="_Toc129119365" w:history="1">
            <w:r w:rsidR="00A3535C" w:rsidRPr="006055B5">
              <w:rPr>
                <w:rStyle w:val="Hyperlink"/>
                <w:rFonts w:ascii="Times New Roman" w:hAnsi="Times New Roman"/>
                <w:b/>
                <w:bCs/>
                <w:noProof/>
              </w:rPr>
              <w:t>Figure 3.</w:t>
            </w:r>
            <w:r w:rsidR="00A3535C" w:rsidRPr="006055B5">
              <w:rPr>
                <w:rStyle w:val="Hyperlink"/>
                <w:rFonts w:ascii="Times New Roman" w:hAnsi="Times New Roman"/>
                <w:noProof/>
              </w:rPr>
              <w:t xml:space="preserve"> Citation-country cooperation network on corn nixtamalization from Scopus database. (Out of 41 countries searched, 15 countries that published at least three documents were considered.)</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_Toc129119365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7</w:t>
            </w:r>
            <w:r w:rsidR="00A3535C" w:rsidRPr="006055B5">
              <w:rPr>
                <w:rFonts w:ascii="Times New Roman" w:hAnsi="Times New Roman"/>
                <w:noProof/>
                <w:webHidden/>
              </w:rPr>
              <w:fldChar w:fldCharType="end"/>
            </w:r>
          </w:hyperlink>
        </w:p>
        <w:p w14:paraId="65CC85F9" w14:textId="19288FF5" w:rsidR="00A3535C" w:rsidRPr="006055B5" w:rsidRDefault="006055B5">
          <w:pPr>
            <w:pStyle w:val="TOC3"/>
            <w:tabs>
              <w:tab w:val="right" w:leader="dot" w:pos="9620"/>
            </w:tabs>
            <w:rPr>
              <w:rFonts w:ascii="Times New Roman" w:hAnsi="Times New Roman"/>
              <w:noProof/>
            </w:rPr>
          </w:pPr>
          <w:hyperlink w:anchor="_Toc129119366" w:history="1">
            <w:r w:rsidR="00A3535C" w:rsidRPr="006055B5">
              <w:rPr>
                <w:rStyle w:val="Hyperlink"/>
                <w:rFonts w:ascii="Times New Roman" w:hAnsi="Times New Roman"/>
                <w:b/>
                <w:bCs/>
                <w:noProof/>
              </w:rPr>
              <w:t xml:space="preserve">Table 2. </w:t>
            </w:r>
            <w:r w:rsidR="00A3535C" w:rsidRPr="006055B5">
              <w:rPr>
                <w:rStyle w:val="Hyperlink"/>
                <w:rFonts w:ascii="Times New Roman" w:hAnsi="Times New Roman"/>
                <w:noProof/>
              </w:rPr>
              <w:t>Top countries that published with three documents in WOS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_Toc129119366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7</w:t>
            </w:r>
            <w:r w:rsidR="00A3535C" w:rsidRPr="006055B5">
              <w:rPr>
                <w:rFonts w:ascii="Times New Roman" w:hAnsi="Times New Roman"/>
                <w:noProof/>
                <w:webHidden/>
              </w:rPr>
              <w:fldChar w:fldCharType="end"/>
            </w:r>
          </w:hyperlink>
        </w:p>
        <w:p w14:paraId="723C8316" w14:textId="2FD3CF64" w:rsidR="00A3535C" w:rsidRPr="006055B5" w:rsidRDefault="006055B5">
          <w:pPr>
            <w:pStyle w:val="TOC3"/>
            <w:tabs>
              <w:tab w:val="right" w:leader="dot" w:pos="9620"/>
            </w:tabs>
            <w:rPr>
              <w:rFonts w:ascii="Times New Roman" w:hAnsi="Times New Roman"/>
              <w:noProof/>
            </w:rPr>
          </w:pPr>
          <w:hyperlink w:anchor="_Toc129119367" w:history="1">
            <w:r w:rsidR="00A3535C" w:rsidRPr="006055B5">
              <w:rPr>
                <w:rStyle w:val="Hyperlink"/>
                <w:rFonts w:ascii="Times New Roman" w:hAnsi="Times New Roman"/>
                <w:b/>
                <w:bCs/>
                <w:noProof/>
              </w:rPr>
              <w:t xml:space="preserve">Figure 4. </w:t>
            </w:r>
            <w:r w:rsidR="00A3535C" w:rsidRPr="006055B5">
              <w:rPr>
                <w:rStyle w:val="Hyperlink"/>
                <w:rFonts w:ascii="Times New Roman" w:hAnsi="Times New Roman"/>
                <w:noProof/>
              </w:rPr>
              <w:t>Citation-country cooperation network on corn nixtamalization from WOS database. (Out of 43 countries searched, 16 countries that published at least three documents were considered.)</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_Toc129119367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8</w:t>
            </w:r>
            <w:r w:rsidR="00A3535C" w:rsidRPr="006055B5">
              <w:rPr>
                <w:rFonts w:ascii="Times New Roman" w:hAnsi="Times New Roman"/>
                <w:noProof/>
                <w:webHidden/>
              </w:rPr>
              <w:fldChar w:fldCharType="end"/>
            </w:r>
          </w:hyperlink>
        </w:p>
        <w:p w14:paraId="167DD6D6" w14:textId="27CDDF58" w:rsidR="00A3535C" w:rsidRPr="006055B5" w:rsidRDefault="006055B5">
          <w:pPr>
            <w:pStyle w:val="TOC2"/>
            <w:tabs>
              <w:tab w:val="left" w:pos="880"/>
              <w:tab w:val="right" w:leader="dot" w:pos="9620"/>
            </w:tabs>
            <w:rPr>
              <w:rFonts w:ascii="Times New Roman" w:hAnsi="Times New Roman"/>
              <w:noProof/>
            </w:rPr>
          </w:pPr>
          <w:hyperlink w:anchor="_Toc129119368" w:history="1">
            <w:r w:rsidR="00A3535C" w:rsidRPr="006055B5">
              <w:rPr>
                <w:rStyle w:val="Hyperlink"/>
                <w:rFonts w:ascii="Times New Roman" w:hAnsi="Times New Roman"/>
                <w:b/>
                <w:bCs/>
                <w:noProof/>
              </w:rPr>
              <w:t>3.3</w:t>
            </w:r>
            <w:r w:rsidR="00A3535C" w:rsidRPr="006055B5">
              <w:rPr>
                <w:rFonts w:ascii="Times New Roman" w:hAnsi="Times New Roman"/>
                <w:noProof/>
              </w:rPr>
              <w:tab/>
            </w:r>
            <w:r w:rsidR="00A3535C" w:rsidRPr="006055B5">
              <w:rPr>
                <w:rStyle w:val="Hyperlink"/>
                <w:rFonts w:ascii="Times New Roman" w:hAnsi="Times New Roman"/>
                <w:b/>
                <w:bCs/>
                <w:noProof/>
              </w:rPr>
              <w:t>Collaboration analysis per organization</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_Toc129119368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9</w:t>
            </w:r>
            <w:r w:rsidR="00A3535C" w:rsidRPr="006055B5">
              <w:rPr>
                <w:rFonts w:ascii="Times New Roman" w:hAnsi="Times New Roman"/>
                <w:noProof/>
                <w:webHidden/>
              </w:rPr>
              <w:fldChar w:fldCharType="end"/>
            </w:r>
          </w:hyperlink>
        </w:p>
        <w:p w14:paraId="74A77C52" w14:textId="1964A647" w:rsidR="00A3535C" w:rsidRPr="006055B5" w:rsidRDefault="006055B5">
          <w:pPr>
            <w:pStyle w:val="TOC3"/>
            <w:tabs>
              <w:tab w:val="right" w:leader="dot" w:pos="9620"/>
            </w:tabs>
            <w:rPr>
              <w:rFonts w:ascii="Times New Roman" w:hAnsi="Times New Roman"/>
              <w:noProof/>
            </w:rPr>
          </w:pPr>
          <w:hyperlink w:anchor="_Toc129119369" w:history="1">
            <w:r w:rsidR="00A3535C" w:rsidRPr="006055B5">
              <w:rPr>
                <w:rStyle w:val="Hyperlink"/>
                <w:rFonts w:ascii="Times New Roman" w:hAnsi="Times New Roman"/>
                <w:b/>
                <w:bCs/>
                <w:noProof/>
              </w:rPr>
              <w:t xml:space="preserve">Table 3. </w:t>
            </w:r>
            <w:r w:rsidR="00A3535C" w:rsidRPr="006055B5">
              <w:rPr>
                <w:rStyle w:val="Hyperlink"/>
                <w:rFonts w:ascii="Times New Roman" w:hAnsi="Times New Roman"/>
                <w:noProof/>
              </w:rPr>
              <w:t>Top organization that published at least 3 documents in Scopus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_Toc129119369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9</w:t>
            </w:r>
            <w:r w:rsidR="00A3535C" w:rsidRPr="006055B5">
              <w:rPr>
                <w:rFonts w:ascii="Times New Roman" w:hAnsi="Times New Roman"/>
                <w:noProof/>
                <w:webHidden/>
              </w:rPr>
              <w:fldChar w:fldCharType="end"/>
            </w:r>
          </w:hyperlink>
        </w:p>
        <w:p w14:paraId="585958EA" w14:textId="622B6D44" w:rsidR="00A3535C" w:rsidRPr="006055B5" w:rsidRDefault="006055B5">
          <w:pPr>
            <w:pStyle w:val="TOC3"/>
            <w:tabs>
              <w:tab w:val="right" w:leader="dot" w:pos="9620"/>
            </w:tabs>
            <w:rPr>
              <w:rFonts w:ascii="Times New Roman" w:hAnsi="Times New Roman"/>
              <w:noProof/>
            </w:rPr>
          </w:pPr>
          <w:hyperlink w:anchor="_Toc129119370" w:history="1">
            <w:r w:rsidR="00A3535C" w:rsidRPr="006055B5">
              <w:rPr>
                <w:rStyle w:val="Hyperlink"/>
                <w:rFonts w:ascii="Times New Roman" w:hAnsi="Times New Roman"/>
                <w:b/>
                <w:bCs/>
                <w:noProof/>
              </w:rPr>
              <w:t xml:space="preserve">Figure 5. </w:t>
            </w:r>
            <w:r w:rsidR="00A3535C" w:rsidRPr="006055B5">
              <w:rPr>
                <w:rStyle w:val="Hyperlink"/>
                <w:rFonts w:ascii="Times New Roman" w:hAnsi="Times New Roman"/>
                <w:noProof/>
              </w:rPr>
              <w:t>Citation-organization cooperation network on corn nixtamalization from Scopus database. (Out of 1010 organization searched, 4 organization that published at least three documents were considered.)</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_Toc129119370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10</w:t>
            </w:r>
            <w:r w:rsidR="00A3535C" w:rsidRPr="006055B5">
              <w:rPr>
                <w:rFonts w:ascii="Times New Roman" w:hAnsi="Times New Roman"/>
                <w:noProof/>
                <w:webHidden/>
              </w:rPr>
              <w:fldChar w:fldCharType="end"/>
            </w:r>
          </w:hyperlink>
        </w:p>
        <w:p w14:paraId="76B4DE0C" w14:textId="5E4E945E" w:rsidR="00A3535C" w:rsidRPr="006055B5" w:rsidRDefault="006055B5">
          <w:pPr>
            <w:pStyle w:val="TOC3"/>
            <w:tabs>
              <w:tab w:val="right" w:leader="dot" w:pos="9620"/>
            </w:tabs>
            <w:rPr>
              <w:rFonts w:ascii="Times New Roman" w:hAnsi="Times New Roman"/>
              <w:noProof/>
            </w:rPr>
          </w:pPr>
          <w:hyperlink w:anchor="_Toc129119371" w:history="1">
            <w:r w:rsidR="00A3535C" w:rsidRPr="006055B5">
              <w:rPr>
                <w:rStyle w:val="Hyperlink"/>
                <w:rFonts w:ascii="Times New Roman" w:hAnsi="Times New Roman"/>
                <w:b/>
                <w:bCs/>
                <w:noProof/>
              </w:rPr>
              <w:t xml:space="preserve">Table 4. </w:t>
            </w:r>
            <w:r w:rsidR="00A3535C" w:rsidRPr="006055B5">
              <w:rPr>
                <w:rStyle w:val="Hyperlink"/>
                <w:rFonts w:ascii="Times New Roman" w:hAnsi="Times New Roman"/>
                <w:noProof/>
              </w:rPr>
              <w:t>Top organization that published more than 9 documents in WOS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_Toc129119371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10</w:t>
            </w:r>
            <w:r w:rsidR="00A3535C" w:rsidRPr="006055B5">
              <w:rPr>
                <w:rFonts w:ascii="Times New Roman" w:hAnsi="Times New Roman"/>
                <w:noProof/>
                <w:webHidden/>
              </w:rPr>
              <w:fldChar w:fldCharType="end"/>
            </w:r>
          </w:hyperlink>
        </w:p>
        <w:p w14:paraId="13B778C9" w14:textId="68356781" w:rsidR="00A3535C" w:rsidRPr="006055B5" w:rsidRDefault="006055B5">
          <w:pPr>
            <w:pStyle w:val="TOC3"/>
            <w:tabs>
              <w:tab w:val="right" w:leader="dot" w:pos="9620"/>
            </w:tabs>
            <w:rPr>
              <w:rFonts w:ascii="Times New Roman" w:hAnsi="Times New Roman"/>
              <w:noProof/>
            </w:rPr>
          </w:pPr>
          <w:hyperlink w:anchor="_Toc129119372" w:history="1">
            <w:r w:rsidR="00A3535C" w:rsidRPr="006055B5">
              <w:rPr>
                <w:rStyle w:val="Hyperlink"/>
                <w:rFonts w:ascii="Times New Roman" w:hAnsi="Times New Roman"/>
                <w:b/>
                <w:bCs/>
                <w:noProof/>
              </w:rPr>
              <w:t xml:space="preserve">Figure 6. </w:t>
            </w:r>
            <w:r w:rsidR="00A3535C" w:rsidRPr="006055B5">
              <w:rPr>
                <w:rStyle w:val="Hyperlink"/>
                <w:rFonts w:ascii="Times New Roman" w:hAnsi="Times New Roman"/>
                <w:noProof/>
              </w:rPr>
              <w:t>Citation-organization cooperation network on corn nixtamalization from WOS database. (Out of 379 organization searched, 9 organization that published at least nine documents were considered.)</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_Toc129119372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11</w:t>
            </w:r>
            <w:r w:rsidR="00A3535C" w:rsidRPr="006055B5">
              <w:rPr>
                <w:rFonts w:ascii="Times New Roman" w:hAnsi="Times New Roman"/>
                <w:noProof/>
                <w:webHidden/>
              </w:rPr>
              <w:fldChar w:fldCharType="end"/>
            </w:r>
          </w:hyperlink>
        </w:p>
        <w:p w14:paraId="00A16568" w14:textId="1864C216" w:rsidR="00A3535C" w:rsidRPr="006055B5" w:rsidRDefault="006055B5">
          <w:pPr>
            <w:pStyle w:val="TOC2"/>
            <w:tabs>
              <w:tab w:val="left" w:pos="880"/>
              <w:tab w:val="right" w:leader="dot" w:pos="9620"/>
            </w:tabs>
            <w:rPr>
              <w:rFonts w:ascii="Times New Roman" w:hAnsi="Times New Roman"/>
              <w:noProof/>
            </w:rPr>
          </w:pPr>
          <w:hyperlink w:anchor="_Toc129119373" w:history="1">
            <w:r w:rsidR="00A3535C" w:rsidRPr="006055B5">
              <w:rPr>
                <w:rStyle w:val="Hyperlink"/>
                <w:rFonts w:ascii="Times New Roman" w:hAnsi="Times New Roman"/>
                <w:b/>
                <w:bCs/>
                <w:noProof/>
              </w:rPr>
              <w:t>3.4</w:t>
            </w:r>
            <w:r w:rsidR="00A3535C" w:rsidRPr="006055B5">
              <w:rPr>
                <w:rFonts w:ascii="Times New Roman" w:hAnsi="Times New Roman"/>
                <w:noProof/>
              </w:rPr>
              <w:tab/>
            </w:r>
            <w:r w:rsidR="00A3535C" w:rsidRPr="006055B5">
              <w:rPr>
                <w:rStyle w:val="Hyperlink"/>
                <w:rFonts w:ascii="Times New Roman" w:hAnsi="Times New Roman"/>
                <w:b/>
                <w:bCs/>
                <w:noProof/>
              </w:rPr>
              <w:t>Authors and citation relationship</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_Toc129119373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11</w:t>
            </w:r>
            <w:r w:rsidR="00A3535C" w:rsidRPr="006055B5">
              <w:rPr>
                <w:rFonts w:ascii="Times New Roman" w:hAnsi="Times New Roman"/>
                <w:noProof/>
                <w:webHidden/>
              </w:rPr>
              <w:fldChar w:fldCharType="end"/>
            </w:r>
          </w:hyperlink>
        </w:p>
        <w:p w14:paraId="4ABBE49A" w14:textId="12A1CD7F" w:rsidR="00A3535C" w:rsidRPr="006055B5" w:rsidRDefault="006055B5">
          <w:pPr>
            <w:pStyle w:val="TOC3"/>
            <w:tabs>
              <w:tab w:val="right" w:leader="dot" w:pos="9620"/>
            </w:tabs>
            <w:rPr>
              <w:rFonts w:ascii="Times New Roman" w:hAnsi="Times New Roman"/>
              <w:noProof/>
            </w:rPr>
          </w:pPr>
          <w:hyperlink w:anchor="_Toc129119374" w:history="1">
            <w:r w:rsidR="00A3535C" w:rsidRPr="006055B5">
              <w:rPr>
                <w:rStyle w:val="Hyperlink"/>
                <w:rFonts w:ascii="Times New Roman" w:hAnsi="Times New Roman"/>
                <w:b/>
                <w:bCs/>
                <w:noProof/>
              </w:rPr>
              <w:t>Table 5.</w:t>
            </w:r>
            <w:r w:rsidR="00A3535C" w:rsidRPr="006055B5">
              <w:rPr>
                <w:rStyle w:val="Hyperlink"/>
                <w:rFonts w:ascii="Times New Roman" w:hAnsi="Times New Roman"/>
                <w:noProof/>
              </w:rPr>
              <w:t xml:space="preserve"> Most productive authors that published more than 8 documents in Scopus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_Toc129119374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11</w:t>
            </w:r>
            <w:r w:rsidR="00A3535C" w:rsidRPr="006055B5">
              <w:rPr>
                <w:rFonts w:ascii="Times New Roman" w:hAnsi="Times New Roman"/>
                <w:noProof/>
                <w:webHidden/>
              </w:rPr>
              <w:fldChar w:fldCharType="end"/>
            </w:r>
          </w:hyperlink>
        </w:p>
        <w:p w14:paraId="253DCD07" w14:textId="60575691" w:rsidR="00A3535C" w:rsidRPr="006055B5" w:rsidRDefault="006055B5">
          <w:pPr>
            <w:pStyle w:val="TOC3"/>
            <w:tabs>
              <w:tab w:val="right" w:leader="dot" w:pos="9620"/>
            </w:tabs>
            <w:rPr>
              <w:rFonts w:ascii="Times New Roman" w:hAnsi="Times New Roman"/>
              <w:noProof/>
            </w:rPr>
          </w:pPr>
          <w:hyperlink w:anchor="_Toc129119375" w:history="1">
            <w:r w:rsidR="00A3535C" w:rsidRPr="006055B5">
              <w:rPr>
                <w:rStyle w:val="Hyperlink"/>
                <w:rFonts w:ascii="Times New Roman" w:hAnsi="Times New Roman"/>
                <w:b/>
                <w:bCs/>
                <w:noProof/>
              </w:rPr>
              <w:t xml:space="preserve">Figure 7. </w:t>
            </w:r>
            <w:r w:rsidR="00A3535C" w:rsidRPr="006055B5">
              <w:rPr>
                <w:rStyle w:val="Hyperlink"/>
                <w:rFonts w:ascii="Times New Roman" w:hAnsi="Times New Roman"/>
                <w:noProof/>
              </w:rPr>
              <w:t>Citation-author cooperation network on corn nixtamalization from Scopus database. (Out of 1157 authors searched, 23 authors that published at least eight documents were considered.)</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_Toc129119375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13</w:t>
            </w:r>
            <w:r w:rsidR="00A3535C" w:rsidRPr="006055B5">
              <w:rPr>
                <w:rFonts w:ascii="Times New Roman" w:hAnsi="Times New Roman"/>
                <w:noProof/>
                <w:webHidden/>
              </w:rPr>
              <w:fldChar w:fldCharType="end"/>
            </w:r>
          </w:hyperlink>
        </w:p>
        <w:p w14:paraId="4EEF45C2" w14:textId="78870497" w:rsidR="00A3535C" w:rsidRPr="006055B5" w:rsidRDefault="006055B5">
          <w:pPr>
            <w:pStyle w:val="TOC3"/>
            <w:tabs>
              <w:tab w:val="right" w:leader="dot" w:pos="9620"/>
            </w:tabs>
            <w:rPr>
              <w:rFonts w:ascii="Times New Roman" w:hAnsi="Times New Roman"/>
              <w:noProof/>
            </w:rPr>
          </w:pPr>
          <w:hyperlink w:anchor="_Toc129119376" w:history="1">
            <w:r w:rsidR="00A3535C" w:rsidRPr="006055B5">
              <w:rPr>
                <w:rStyle w:val="Hyperlink"/>
                <w:rFonts w:ascii="Times New Roman" w:hAnsi="Times New Roman"/>
                <w:b/>
                <w:bCs/>
                <w:noProof/>
              </w:rPr>
              <w:t xml:space="preserve">Figure 8. </w:t>
            </w:r>
            <w:r w:rsidR="00A3535C" w:rsidRPr="006055B5">
              <w:rPr>
                <w:rStyle w:val="Hyperlink"/>
                <w:rFonts w:ascii="Times New Roman" w:hAnsi="Times New Roman"/>
                <w:noProof/>
              </w:rPr>
              <w:t>Citation-author cooperation network on corn nixtamalization from Scopus database. (23 authors that published at least eight documents, 2 authors with no research collaboration forms a separate cluster)</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_Toc129119376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13</w:t>
            </w:r>
            <w:r w:rsidR="00A3535C" w:rsidRPr="006055B5">
              <w:rPr>
                <w:rFonts w:ascii="Times New Roman" w:hAnsi="Times New Roman"/>
                <w:noProof/>
                <w:webHidden/>
              </w:rPr>
              <w:fldChar w:fldCharType="end"/>
            </w:r>
          </w:hyperlink>
        </w:p>
        <w:p w14:paraId="4C53F081" w14:textId="2B558DFD" w:rsidR="00A3535C" w:rsidRPr="006055B5" w:rsidRDefault="006055B5">
          <w:pPr>
            <w:pStyle w:val="TOC3"/>
            <w:tabs>
              <w:tab w:val="right" w:leader="dot" w:pos="9620"/>
            </w:tabs>
            <w:rPr>
              <w:rFonts w:ascii="Times New Roman" w:hAnsi="Times New Roman"/>
              <w:noProof/>
            </w:rPr>
          </w:pPr>
          <w:hyperlink w:anchor="_Toc129119377" w:history="1">
            <w:r w:rsidR="00A3535C" w:rsidRPr="006055B5">
              <w:rPr>
                <w:rStyle w:val="Hyperlink"/>
                <w:rFonts w:ascii="Times New Roman" w:hAnsi="Times New Roman"/>
                <w:b/>
                <w:bCs/>
                <w:noProof/>
              </w:rPr>
              <w:t xml:space="preserve">Table 6. </w:t>
            </w:r>
            <w:r w:rsidR="00A3535C" w:rsidRPr="006055B5">
              <w:rPr>
                <w:rStyle w:val="Hyperlink"/>
                <w:rFonts w:ascii="Times New Roman" w:hAnsi="Times New Roman"/>
                <w:noProof/>
              </w:rPr>
              <w:t>Most productive authors that published more than 8 documents in WOS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_Toc129119377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14</w:t>
            </w:r>
            <w:r w:rsidR="00A3535C" w:rsidRPr="006055B5">
              <w:rPr>
                <w:rFonts w:ascii="Times New Roman" w:hAnsi="Times New Roman"/>
                <w:noProof/>
                <w:webHidden/>
              </w:rPr>
              <w:fldChar w:fldCharType="end"/>
            </w:r>
          </w:hyperlink>
        </w:p>
        <w:p w14:paraId="4B3E5436" w14:textId="5D67DCBB" w:rsidR="00A3535C" w:rsidRPr="006055B5" w:rsidRDefault="006055B5">
          <w:pPr>
            <w:pStyle w:val="TOC3"/>
            <w:tabs>
              <w:tab w:val="right" w:leader="dot" w:pos="9620"/>
            </w:tabs>
            <w:rPr>
              <w:rFonts w:ascii="Times New Roman" w:hAnsi="Times New Roman"/>
              <w:noProof/>
            </w:rPr>
          </w:pPr>
          <w:hyperlink w:anchor="_Toc129119378" w:history="1">
            <w:r w:rsidR="00A3535C" w:rsidRPr="006055B5">
              <w:rPr>
                <w:rStyle w:val="Hyperlink"/>
                <w:rFonts w:ascii="Times New Roman" w:hAnsi="Times New Roman"/>
                <w:b/>
                <w:bCs/>
                <w:noProof/>
              </w:rPr>
              <w:t xml:space="preserve">Figure 9. </w:t>
            </w:r>
            <w:r w:rsidR="00A3535C" w:rsidRPr="006055B5">
              <w:rPr>
                <w:rStyle w:val="Hyperlink"/>
                <w:rFonts w:ascii="Times New Roman" w:hAnsi="Times New Roman"/>
                <w:noProof/>
              </w:rPr>
              <w:t>Citation-author cooperation network on corn nixtamalization from WOS database. (Out of 1324    authors searched, 19 authors that published at least eight documents were considered.)</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_Toc129119378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15</w:t>
            </w:r>
            <w:r w:rsidR="00A3535C" w:rsidRPr="006055B5">
              <w:rPr>
                <w:rFonts w:ascii="Times New Roman" w:hAnsi="Times New Roman"/>
                <w:noProof/>
                <w:webHidden/>
              </w:rPr>
              <w:fldChar w:fldCharType="end"/>
            </w:r>
          </w:hyperlink>
        </w:p>
        <w:p w14:paraId="3131832B" w14:textId="3C8FF5FD" w:rsidR="00A3535C" w:rsidRPr="006055B5" w:rsidRDefault="006055B5">
          <w:pPr>
            <w:pStyle w:val="TOC2"/>
            <w:tabs>
              <w:tab w:val="left" w:pos="880"/>
              <w:tab w:val="right" w:leader="dot" w:pos="9620"/>
            </w:tabs>
            <w:rPr>
              <w:rFonts w:ascii="Times New Roman" w:hAnsi="Times New Roman"/>
              <w:noProof/>
            </w:rPr>
          </w:pPr>
          <w:hyperlink w:anchor="_Toc129119379" w:history="1">
            <w:r w:rsidR="00A3535C" w:rsidRPr="006055B5">
              <w:rPr>
                <w:rStyle w:val="Hyperlink"/>
                <w:rFonts w:ascii="Times New Roman" w:hAnsi="Times New Roman"/>
                <w:b/>
                <w:bCs/>
                <w:noProof/>
              </w:rPr>
              <w:t>3.5</w:t>
            </w:r>
            <w:r w:rsidR="00A3535C" w:rsidRPr="006055B5">
              <w:rPr>
                <w:rFonts w:ascii="Times New Roman" w:hAnsi="Times New Roman"/>
                <w:noProof/>
              </w:rPr>
              <w:tab/>
            </w:r>
            <w:r w:rsidR="00A3535C" w:rsidRPr="006055B5">
              <w:rPr>
                <w:rStyle w:val="Hyperlink"/>
                <w:rFonts w:ascii="Times New Roman" w:hAnsi="Times New Roman"/>
                <w:b/>
                <w:bCs/>
                <w:noProof/>
              </w:rPr>
              <w:t>Documents and citation relationship</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_Toc129119379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15</w:t>
            </w:r>
            <w:r w:rsidR="00A3535C" w:rsidRPr="006055B5">
              <w:rPr>
                <w:rFonts w:ascii="Times New Roman" w:hAnsi="Times New Roman"/>
                <w:noProof/>
                <w:webHidden/>
              </w:rPr>
              <w:fldChar w:fldCharType="end"/>
            </w:r>
          </w:hyperlink>
        </w:p>
        <w:p w14:paraId="5381E382" w14:textId="466200CC" w:rsidR="00A3535C" w:rsidRPr="006055B5" w:rsidRDefault="006055B5">
          <w:pPr>
            <w:pStyle w:val="TOC3"/>
            <w:tabs>
              <w:tab w:val="right" w:leader="dot" w:pos="9620"/>
            </w:tabs>
            <w:rPr>
              <w:rFonts w:ascii="Times New Roman" w:hAnsi="Times New Roman"/>
              <w:noProof/>
            </w:rPr>
          </w:pPr>
          <w:hyperlink w:anchor="_Toc129119380" w:history="1">
            <w:r w:rsidR="00A3535C" w:rsidRPr="006055B5">
              <w:rPr>
                <w:rStyle w:val="Hyperlink"/>
                <w:rFonts w:ascii="Times New Roman" w:hAnsi="Times New Roman"/>
                <w:b/>
                <w:bCs/>
                <w:noProof/>
              </w:rPr>
              <w:t xml:space="preserve">Table 7. </w:t>
            </w:r>
            <w:r w:rsidR="00A3535C" w:rsidRPr="006055B5">
              <w:rPr>
                <w:rStyle w:val="Hyperlink"/>
                <w:rFonts w:ascii="Times New Roman" w:hAnsi="Times New Roman"/>
                <w:noProof/>
              </w:rPr>
              <w:t>Top documents that have been cited for at least 40 times in Scopus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_Toc129119380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15</w:t>
            </w:r>
            <w:r w:rsidR="00A3535C" w:rsidRPr="006055B5">
              <w:rPr>
                <w:rFonts w:ascii="Times New Roman" w:hAnsi="Times New Roman"/>
                <w:noProof/>
                <w:webHidden/>
              </w:rPr>
              <w:fldChar w:fldCharType="end"/>
            </w:r>
          </w:hyperlink>
        </w:p>
        <w:p w14:paraId="3901D8BB" w14:textId="04CD85FE" w:rsidR="00A3535C" w:rsidRPr="006055B5" w:rsidRDefault="006055B5">
          <w:pPr>
            <w:pStyle w:val="TOC3"/>
            <w:tabs>
              <w:tab w:val="right" w:leader="dot" w:pos="9620"/>
            </w:tabs>
            <w:rPr>
              <w:rFonts w:ascii="Times New Roman" w:hAnsi="Times New Roman"/>
              <w:noProof/>
            </w:rPr>
          </w:pPr>
          <w:hyperlink w:anchor="_Toc129119381" w:history="1">
            <w:r w:rsidR="00A3535C" w:rsidRPr="006055B5">
              <w:rPr>
                <w:rStyle w:val="Hyperlink"/>
                <w:rFonts w:ascii="Times New Roman" w:hAnsi="Times New Roman"/>
                <w:b/>
                <w:bCs/>
                <w:noProof/>
              </w:rPr>
              <w:t xml:space="preserve">Figure 10. </w:t>
            </w:r>
            <w:r w:rsidR="00A3535C" w:rsidRPr="006055B5">
              <w:rPr>
                <w:rStyle w:val="Hyperlink"/>
                <w:rFonts w:ascii="Times New Roman" w:hAnsi="Times New Roman"/>
                <w:noProof/>
              </w:rPr>
              <w:t>Citation-document cooperation network on corn nixtamalization from Scopus database. (Out of 364 documents searched, 17 documents have been cited for at least 40 times were considered.)</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_Toc129119381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17</w:t>
            </w:r>
            <w:r w:rsidR="00A3535C" w:rsidRPr="006055B5">
              <w:rPr>
                <w:rFonts w:ascii="Times New Roman" w:hAnsi="Times New Roman"/>
                <w:noProof/>
                <w:webHidden/>
              </w:rPr>
              <w:fldChar w:fldCharType="end"/>
            </w:r>
          </w:hyperlink>
        </w:p>
        <w:p w14:paraId="16E443FF" w14:textId="6D3D1C39" w:rsidR="00A3535C" w:rsidRPr="006055B5" w:rsidRDefault="006055B5">
          <w:pPr>
            <w:pStyle w:val="TOC3"/>
            <w:tabs>
              <w:tab w:val="right" w:leader="dot" w:pos="9620"/>
            </w:tabs>
            <w:rPr>
              <w:rFonts w:ascii="Times New Roman" w:hAnsi="Times New Roman"/>
              <w:noProof/>
            </w:rPr>
          </w:pPr>
          <w:hyperlink w:anchor="_Toc129119382" w:history="1">
            <w:r w:rsidR="00A3535C" w:rsidRPr="006055B5">
              <w:rPr>
                <w:rStyle w:val="Hyperlink"/>
                <w:rFonts w:ascii="Times New Roman" w:hAnsi="Times New Roman"/>
                <w:b/>
                <w:bCs/>
                <w:noProof/>
              </w:rPr>
              <w:t xml:space="preserve">Table 8. </w:t>
            </w:r>
            <w:r w:rsidR="00A3535C" w:rsidRPr="006055B5">
              <w:rPr>
                <w:rStyle w:val="Hyperlink"/>
                <w:rFonts w:ascii="Times New Roman" w:hAnsi="Times New Roman"/>
                <w:noProof/>
              </w:rPr>
              <w:t>Top documents that have been cited for at least 40 times in WOS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_Toc129119382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18</w:t>
            </w:r>
            <w:r w:rsidR="00A3535C" w:rsidRPr="006055B5">
              <w:rPr>
                <w:rFonts w:ascii="Times New Roman" w:hAnsi="Times New Roman"/>
                <w:noProof/>
                <w:webHidden/>
              </w:rPr>
              <w:fldChar w:fldCharType="end"/>
            </w:r>
          </w:hyperlink>
        </w:p>
        <w:p w14:paraId="4E113ABE" w14:textId="323FD87A" w:rsidR="00A3535C" w:rsidRPr="006055B5" w:rsidRDefault="006055B5">
          <w:pPr>
            <w:pStyle w:val="TOC3"/>
            <w:tabs>
              <w:tab w:val="right" w:leader="dot" w:pos="9620"/>
            </w:tabs>
            <w:rPr>
              <w:rFonts w:ascii="Times New Roman" w:hAnsi="Times New Roman"/>
              <w:noProof/>
            </w:rPr>
          </w:pPr>
          <w:hyperlink w:anchor="_Toc129119383" w:history="1">
            <w:r w:rsidR="00A3535C" w:rsidRPr="006055B5">
              <w:rPr>
                <w:rStyle w:val="Hyperlink"/>
                <w:rFonts w:ascii="Times New Roman" w:hAnsi="Times New Roman"/>
                <w:b/>
                <w:bCs/>
                <w:noProof/>
              </w:rPr>
              <w:t>Figure 11.</w:t>
            </w:r>
            <w:r w:rsidR="00A3535C" w:rsidRPr="006055B5">
              <w:rPr>
                <w:rStyle w:val="Hyperlink"/>
                <w:rFonts w:ascii="Times New Roman" w:hAnsi="Times New Roman"/>
                <w:noProof/>
              </w:rPr>
              <w:t xml:space="preserve"> Citation-document cooperation network on corn nixtamalization from WOS database. (Out of 370 documents searched, 18 documents have been cited for at least 40 times were considered.)</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_Toc129119383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19</w:t>
            </w:r>
            <w:r w:rsidR="00A3535C" w:rsidRPr="006055B5">
              <w:rPr>
                <w:rFonts w:ascii="Times New Roman" w:hAnsi="Times New Roman"/>
                <w:noProof/>
                <w:webHidden/>
              </w:rPr>
              <w:fldChar w:fldCharType="end"/>
            </w:r>
          </w:hyperlink>
        </w:p>
        <w:p w14:paraId="06077234" w14:textId="6D1D98A5" w:rsidR="00A3535C" w:rsidRPr="006055B5" w:rsidRDefault="006055B5">
          <w:pPr>
            <w:pStyle w:val="TOC2"/>
            <w:tabs>
              <w:tab w:val="left" w:pos="880"/>
              <w:tab w:val="right" w:leader="dot" w:pos="9620"/>
            </w:tabs>
            <w:rPr>
              <w:rFonts w:ascii="Times New Roman" w:hAnsi="Times New Roman"/>
              <w:noProof/>
            </w:rPr>
          </w:pPr>
          <w:hyperlink w:anchor="_Toc129119384" w:history="1">
            <w:r w:rsidR="00A3535C" w:rsidRPr="006055B5">
              <w:rPr>
                <w:rStyle w:val="Hyperlink"/>
                <w:rFonts w:ascii="Times New Roman" w:hAnsi="Times New Roman"/>
                <w:b/>
                <w:bCs/>
                <w:noProof/>
              </w:rPr>
              <w:t>3.6</w:t>
            </w:r>
            <w:r w:rsidR="00A3535C" w:rsidRPr="006055B5">
              <w:rPr>
                <w:rFonts w:ascii="Times New Roman" w:hAnsi="Times New Roman"/>
                <w:noProof/>
              </w:rPr>
              <w:tab/>
            </w:r>
            <w:r w:rsidR="00A3535C" w:rsidRPr="006055B5">
              <w:rPr>
                <w:rStyle w:val="Hyperlink"/>
                <w:rFonts w:ascii="Times New Roman" w:hAnsi="Times New Roman"/>
                <w:b/>
                <w:bCs/>
                <w:noProof/>
              </w:rPr>
              <w:t>Most productive journals in corn nixtamalization</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_Toc129119384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19</w:t>
            </w:r>
            <w:r w:rsidR="00A3535C" w:rsidRPr="006055B5">
              <w:rPr>
                <w:rFonts w:ascii="Times New Roman" w:hAnsi="Times New Roman"/>
                <w:noProof/>
                <w:webHidden/>
              </w:rPr>
              <w:fldChar w:fldCharType="end"/>
            </w:r>
          </w:hyperlink>
        </w:p>
        <w:p w14:paraId="66B4ECEF" w14:textId="2FDAA696" w:rsidR="00A3535C" w:rsidRPr="006055B5" w:rsidRDefault="006055B5">
          <w:pPr>
            <w:pStyle w:val="TOC3"/>
            <w:tabs>
              <w:tab w:val="right" w:leader="dot" w:pos="9620"/>
            </w:tabs>
            <w:rPr>
              <w:rFonts w:ascii="Times New Roman" w:hAnsi="Times New Roman"/>
              <w:noProof/>
            </w:rPr>
          </w:pPr>
          <w:hyperlink w:anchor="_Toc129119385" w:history="1">
            <w:r w:rsidR="00A3535C" w:rsidRPr="006055B5">
              <w:rPr>
                <w:rStyle w:val="Hyperlink"/>
                <w:rFonts w:ascii="Times New Roman" w:hAnsi="Times New Roman"/>
                <w:b/>
                <w:bCs/>
                <w:noProof/>
              </w:rPr>
              <w:t xml:space="preserve">Table 9. </w:t>
            </w:r>
            <w:r w:rsidR="00A3535C" w:rsidRPr="006055B5">
              <w:rPr>
                <w:rStyle w:val="Hyperlink"/>
                <w:rFonts w:ascii="Times New Roman" w:hAnsi="Times New Roman"/>
                <w:noProof/>
              </w:rPr>
              <w:t>Top journal sources where more than five documents were published from Scopus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_Toc129119385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20</w:t>
            </w:r>
            <w:r w:rsidR="00A3535C" w:rsidRPr="006055B5">
              <w:rPr>
                <w:rFonts w:ascii="Times New Roman" w:hAnsi="Times New Roman"/>
                <w:noProof/>
                <w:webHidden/>
              </w:rPr>
              <w:fldChar w:fldCharType="end"/>
            </w:r>
          </w:hyperlink>
        </w:p>
        <w:p w14:paraId="45F287EE" w14:textId="5FCA5320" w:rsidR="00A3535C" w:rsidRPr="006055B5" w:rsidRDefault="006055B5">
          <w:pPr>
            <w:pStyle w:val="TOC3"/>
            <w:tabs>
              <w:tab w:val="right" w:leader="dot" w:pos="9620"/>
            </w:tabs>
            <w:rPr>
              <w:rFonts w:ascii="Times New Roman" w:hAnsi="Times New Roman"/>
              <w:noProof/>
            </w:rPr>
          </w:pPr>
          <w:hyperlink w:anchor="_Toc129119386" w:history="1">
            <w:r w:rsidR="00A3535C" w:rsidRPr="006055B5">
              <w:rPr>
                <w:rStyle w:val="Hyperlink"/>
                <w:rFonts w:ascii="Times New Roman" w:hAnsi="Times New Roman"/>
                <w:b/>
                <w:bCs/>
                <w:noProof/>
              </w:rPr>
              <w:t xml:space="preserve">Figure 12. </w:t>
            </w:r>
            <w:r w:rsidR="00A3535C" w:rsidRPr="006055B5">
              <w:rPr>
                <w:rStyle w:val="Hyperlink"/>
                <w:rFonts w:ascii="Times New Roman" w:hAnsi="Times New Roman"/>
                <w:noProof/>
              </w:rPr>
              <w:t>Citation-sources cooperation network on corn nixtamalization from Scopus database. (Out of 146 sources searched, 19 documents have been cited for at least five documents were considered.)</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_Toc129119386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21</w:t>
            </w:r>
            <w:r w:rsidR="00A3535C" w:rsidRPr="006055B5">
              <w:rPr>
                <w:rFonts w:ascii="Times New Roman" w:hAnsi="Times New Roman"/>
                <w:noProof/>
                <w:webHidden/>
              </w:rPr>
              <w:fldChar w:fldCharType="end"/>
            </w:r>
          </w:hyperlink>
        </w:p>
        <w:p w14:paraId="0455A003" w14:textId="375AEDDF" w:rsidR="00A3535C" w:rsidRPr="006055B5" w:rsidRDefault="006055B5">
          <w:pPr>
            <w:pStyle w:val="TOC3"/>
            <w:tabs>
              <w:tab w:val="right" w:leader="dot" w:pos="9620"/>
            </w:tabs>
            <w:rPr>
              <w:rFonts w:ascii="Times New Roman" w:hAnsi="Times New Roman"/>
              <w:noProof/>
            </w:rPr>
          </w:pPr>
          <w:hyperlink w:anchor="_Toc129119387" w:history="1">
            <w:r w:rsidR="00A3535C" w:rsidRPr="006055B5">
              <w:rPr>
                <w:rStyle w:val="Hyperlink"/>
                <w:rFonts w:ascii="Times New Roman" w:hAnsi="Times New Roman"/>
                <w:b/>
                <w:bCs/>
                <w:noProof/>
              </w:rPr>
              <w:t xml:space="preserve">Figure 13. </w:t>
            </w:r>
            <w:r w:rsidR="00A3535C" w:rsidRPr="006055B5">
              <w:rPr>
                <w:rStyle w:val="Hyperlink"/>
                <w:rFonts w:ascii="Times New Roman" w:hAnsi="Times New Roman"/>
                <w:noProof/>
              </w:rPr>
              <w:t>Citation-sources cooperation network on corn nixtamalization from Scopus database. (19 sources with at least five documents, 2 sources with no research collaboration forms each separate cluster)</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_Toc129119387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22</w:t>
            </w:r>
            <w:r w:rsidR="00A3535C" w:rsidRPr="006055B5">
              <w:rPr>
                <w:rFonts w:ascii="Times New Roman" w:hAnsi="Times New Roman"/>
                <w:noProof/>
                <w:webHidden/>
              </w:rPr>
              <w:fldChar w:fldCharType="end"/>
            </w:r>
          </w:hyperlink>
        </w:p>
        <w:p w14:paraId="63E851CE" w14:textId="0B56B03D" w:rsidR="00A3535C" w:rsidRPr="006055B5" w:rsidRDefault="006055B5">
          <w:pPr>
            <w:pStyle w:val="TOC3"/>
            <w:tabs>
              <w:tab w:val="right" w:leader="dot" w:pos="9620"/>
            </w:tabs>
            <w:rPr>
              <w:rFonts w:ascii="Times New Roman" w:hAnsi="Times New Roman"/>
              <w:noProof/>
            </w:rPr>
          </w:pPr>
          <w:hyperlink w:anchor="_Toc129119388" w:history="1">
            <w:r w:rsidR="00A3535C" w:rsidRPr="006055B5">
              <w:rPr>
                <w:rStyle w:val="Hyperlink"/>
                <w:rFonts w:ascii="Times New Roman" w:hAnsi="Times New Roman"/>
                <w:b/>
                <w:bCs/>
                <w:noProof/>
              </w:rPr>
              <w:t xml:space="preserve">Table 10. </w:t>
            </w:r>
            <w:r w:rsidR="00A3535C" w:rsidRPr="006055B5">
              <w:rPr>
                <w:rStyle w:val="Hyperlink"/>
                <w:rFonts w:ascii="Times New Roman" w:hAnsi="Times New Roman"/>
                <w:noProof/>
              </w:rPr>
              <w:t>Top journal sources where more than five documents were published from WOS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_Toc129119388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22</w:t>
            </w:r>
            <w:r w:rsidR="00A3535C" w:rsidRPr="006055B5">
              <w:rPr>
                <w:rFonts w:ascii="Times New Roman" w:hAnsi="Times New Roman"/>
                <w:noProof/>
                <w:webHidden/>
              </w:rPr>
              <w:fldChar w:fldCharType="end"/>
            </w:r>
          </w:hyperlink>
        </w:p>
        <w:p w14:paraId="629726F2" w14:textId="41D89BD4" w:rsidR="00A3535C" w:rsidRPr="006055B5" w:rsidRDefault="006055B5">
          <w:pPr>
            <w:pStyle w:val="TOC3"/>
            <w:tabs>
              <w:tab w:val="right" w:leader="dot" w:pos="9620"/>
            </w:tabs>
            <w:rPr>
              <w:rFonts w:ascii="Times New Roman" w:hAnsi="Times New Roman"/>
              <w:noProof/>
            </w:rPr>
          </w:pPr>
          <w:hyperlink w:anchor="_Toc129119389" w:history="1">
            <w:r w:rsidR="00A3535C" w:rsidRPr="006055B5">
              <w:rPr>
                <w:rStyle w:val="Hyperlink"/>
                <w:rFonts w:ascii="Times New Roman" w:hAnsi="Times New Roman"/>
                <w:b/>
                <w:bCs/>
                <w:noProof/>
              </w:rPr>
              <w:t xml:space="preserve">Figure 14. </w:t>
            </w:r>
            <w:r w:rsidR="00A3535C" w:rsidRPr="006055B5">
              <w:rPr>
                <w:rStyle w:val="Hyperlink"/>
                <w:rFonts w:ascii="Times New Roman" w:hAnsi="Times New Roman"/>
                <w:noProof/>
              </w:rPr>
              <w:t>Citation-sources cooperation network on corn nixtamalization from WOS database. (Out of 134 sources searched, 18 documents have been cited for at least five documents were considered.)</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_Toc129119389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23</w:t>
            </w:r>
            <w:r w:rsidR="00A3535C" w:rsidRPr="006055B5">
              <w:rPr>
                <w:rFonts w:ascii="Times New Roman" w:hAnsi="Times New Roman"/>
                <w:noProof/>
                <w:webHidden/>
              </w:rPr>
              <w:fldChar w:fldCharType="end"/>
            </w:r>
          </w:hyperlink>
        </w:p>
        <w:p w14:paraId="5BBE0D52" w14:textId="1EB2F4A1" w:rsidR="00A3535C" w:rsidRPr="006055B5" w:rsidRDefault="006055B5">
          <w:pPr>
            <w:pStyle w:val="TOC2"/>
            <w:tabs>
              <w:tab w:val="left" w:pos="880"/>
              <w:tab w:val="right" w:leader="dot" w:pos="9620"/>
            </w:tabs>
            <w:rPr>
              <w:rFonts w:ascii="Times New Roman" w:hAnsi="Times New Roman"/>
              <w:noProof/>
            </w:rPr>
          </w:pPr>
          <w:hyperlink w:anchor="_Toc129119390" w:history="1">
            <w:r w:rsidR="00A3535C" w:rsidRPr="006055B5">
              <w:rPr>
                <w:rStyle w:val="Hyperlink"/>
                <w:rFonts w:ascii="Times New Roman" w:hAnsi="Times New Roman"/>
                <w:b/>
                <w:bCs/>
                <w:noProof/>
              </w:rPr>
              <w:t>3.7</w:t>
            </w:r>
            <w:r w:rsidR="00A3535C" w:rsidRPr="006055B5">
              <w:rPr>
                <w:rFonts w:ascii="Times New Roman" w:hAnsi="Times New Roman"/>
                <w:noProof/>
              </w:rPr>
              <w:tab/>
            </w:r>
            <w:r w:rsidR="00A3535C" w:rsidRPr="006055B5">
              <w:rPr>
                <w:rStyle w:val="Hyperlink"/>
                <w:rFonts w:ascii="Times New Roman" w:hAnsi="Times New Roman"/>
                <w:b/>
                <w:bCs/>
                <w:noProof/>
              </w:rPr>
              <w:t>Network visualization of corn nixtamalization based on keywords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_Toc129119390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24</w:t>
            </w:r>
            <w:r w:rsidR="00A3535C" w:rsidRPr="006055B5">
              <w:rPr>
                <w:rFonts w:ascii="Times New Roman" w:hAnsi="Times New Roman"/>
                <w:noProof/>
                <w:webHidden/>
              </w:rPr>
              <w:fldChar w:fldCharType="end"/>
            </w:r>
          </w:hyperlink>
        </w:p>
        <w:p w14:paraId="2511E2D9" w14:textId="3A5C0AC2" w:rsidR="00A3535C" w:rsidRPr="006055B5" w:rsidRDefault="006055B5">
          <w:pPr>
            <w:pStyle w:val="TOC3"/>
            <w:tabs>
              <w:tab w:val="right" w:leader="dot" w:pos="9620"/>
            </w:tabs>
            <w:rPr>
              <w:rFonts w:ascii="Times New Roman" w:hAnsi="Times New Roman"/>
              <w:noProof/>
            </w:rPr>
          </w:pPr>
          <w:hyperlink w:anchor="_Toc129119391" w:history="1">
            <w:r w:rsidR="00A3535C" w:rsidRPr="006055B5">
              <w:rPr>
                <w:rStyle w:val="Hyperlink"/>
                <w:rFonts w:ascii="Times New Roman" w:hAnsi="Times New Roman"/>
                <w:b/>
                <w:bCs/>
                <w:noProof/>
              </w:rPr>
              <w:t xml:space="preserve">Figure 15. </w:t>
            </w:r>
            <w:r w:rsidR="00A3535C" w:rsidRPr="006055B5">
              <w:rPr>
                <w:rStyle w:val="Hyperlink"/>
                <w:rFonts w:ascii="Times New Roman" w:hAnsi="Times New Roman"/>
                <w:noProof/>
              </w:rPr>
              <w:t>Co-occurrence-keywords cooperation network visualization with five as the minimum number of occurrences of a keyword in Scopus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_Toc129119391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24</w:t>
            </w:r>
            <w:r w:rsidR="00A3535C" w:rsidRPr="006055B5">
              <w:rPr>
                <w:rFonts w:ascii="Times New Roman" w:hAnsi="Times New Roman"/>
                <w:noProof/>
                <w:webHidden/>
              </w:rPr>
              <w:fldChar w:fldCharType="end"/>
            </w:r>
          </w:hyperlink>
        </w:p>
        <w:p w14:paraId="3A38736D" w14:textId="67BC5C30" w:rsidR="00A3535C" w:rsidRPr="006055B5" w:rsidRDefault="006055B5">
          <w:pPr>
            <w:pStyle w:val="TOC3"/>
            <w:tabs>
              <w:tab w:val="right" w:leader="dot" w:pos="9620"/>
            </w:tabs>
            <w:rPr>
              <w:rFonts w:ascii="Times New Roman" w:hAnsi="Times New Roman"/>
              <w:noProof/>
            </w:rPr>
          </w:pPr>
          <w:hyperlink w:anchor="_Toc129119392" w:history="1">
            <w:r w:rsidR="00A3535C" w:rsidRPr="006055B5">
              <w:rPr>
                <w:rStyle w:val="Hyperlink"/>
                <w:rFonts w:ascii="Times New Roman" w:hAnsi="Times New Roman"/>
                <w:b/>
                <w:bCs/>
                <w:noProof/>
              </w:rPr>
              <w:t xml:space="preserve">Figure 16. </w:t>
            </w:r>
            <w:r w:rsidR="00A3535C" w:rsidRPr="006055B5">
              <w:rPr>
                <w:rStyle w:val="Hyperlink"/>
                <w:rFonts w:ascii="Times New Roman" w:hAnsi="Times New Roman"/>
                <w:noProof/>
              </w:rPr>
              <w:t>Co-occurrence-keywords cooperation network visualization with five as the minimum number of occurrences of a keyword in WOS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_Toc129119392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25</w:t>
            </w:r>
            <w:r w:rsidR="00A3535C" w:rsidRPr="006055B5">
              <w:rPr>
                <w:rFonts w:ascii="Times New Roman" w:hAnsi="Times New Roman"/>
                <w:noProof/>
                <w:webHidden/>
              </w:rPr>
              <w:fldChar w:fldCharType="end"/>
            </w:r>
          </w:hyperlink>
        </w:p>
        <w:p w14:paraId="22B0F936" w14:textId="7707BA80" w:rsidR="00A3535C" w:rsidRPr="006055B5" w:rsidRDefault="006055B5">
          <w:pPr>
            <w:pStyle w:val="TOC2"/>
            <w:tabs>
              <w:tab w:val="left" w:pos="880"/>
              <w:tab w:val="right" w:leader="dot" w:pos="9620"/>
            </w:tabs>
            <w:rPr>
              <w:rFonts w:ascii="Times New Roman" w:hAnsi="Times New Roman"/>
              <w:noProof/>
            </w:rPr>
          </w:pPr>
          <w:hyperlink w:anchor="_Toc129119393" w:history="1">
            <w:r w:rsidR="00A3535C" w:rsidRPr="006055B5">
              <w:rPr>
                <w:rStyle w:val="Hyperlink"/>
                <w:rFonts w:ascii="Times New Roman" w:hAnsi="Times New Roman"/>
                <w:b/>
                <w:bCs/>
                <w:noProof/>
              </w:rPr>
              <w:t>3.8</w:t>
            </w:r>
            <w:r w:rsidR="00A3535C" w:rsidRPr="006055B5">
              <w:rPr>
                <w:rFonts w:ascii="Times New Roman" w:hAnsi="Times New Roman"/>
                <w:noProof/>
              </w:rPr>
              <w:tab/>
            </w:r>
            <w:r w:rsidR="00A3535C" w:rsidRPr="006055B5">
              <w:rPr>
                <w:rStyle w:val="Hyperlink"/>
                <w:rFonts w:ascii="Times New Roman" w:hAnsi="Times New Roman"/>
                <w:b/>
                <w:bCs/>
                <w:noProof/>
              </w:rPr>
              <w:t>Density visualization of corn nixtamalization based on text data</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_Toc129119393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26</w:t>
            </w:r>
            <w:r w:rsidR="00A3535C" w:rsidRPr="006055B5">
              <w:rPr>
                <w:rFonts w:ascii="Times New Roman" w:hAnsi="Times New Roman"/>
                <w:noProof/>
                <w:webHidden/>
              </w:rPr>
              <w:fldChar w:fldCharType="end"/>
            </w:r>
          </w:hyperlink>
        </w:p>
        <w:p w14:paraId="7A555392" w14:textId="5A199C98" w:rsidR="00A3535C" w:rsidRPr="006055B5" w:rsidRDefault="006055B5">
          <w:pPr>
            <w:pStyle w:val="TOC3"/>
            <w:tabs>
              <w:tab w:val="right" w:leader="dot" w:pos="9620"/>
            </w:tabs>
            <w:rPr>
              <w:rFonts w:ascii="Times New Roman" w:hAnsi="Times New Roman"/>
              <w:noProof/>
            </w:rPr>
          </w:pPr>
          <w:hyperlink w:anchor="_Toc129119394" w:history="1">
            <w:r w:rsidR="00A3535C" w:rsidRPr="006055B5">
              <w:rPr>
                <w:rStyle w:val="Hyperlink"/>
                <w:rFonts w:ascii="Times New Roman" w:hAnsi="Times New Roman"/>
                <w:b/>
                <w:bCs/>
                <w:noProof/>
              </w:rPr>
              <w:t xml:space="preserve">Figure 17. </w:t>
            </w:r>
            <w:r w:rsidR="00A3535C" w:rsidRPr="006055B5">
              <w:rPr>
                <w:rStyle w:val="Hyperlink"/>
                <w:rFonts w:ascii="Times New Roman" w:hAnsi="Times New Roman"/>
                <w:noProof/>
              </w:rPr>
              <w:t>Density visualization with ten as the minimum number of occurrences of a term in merged Scopus and WOS titles and abstracts</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_Toc129119394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27</w:t>
            </w:r>
            <w:r w:rsidR="00A3535C" w:rsidRPr="006055B5">
              <w:rPr>
                <w:rFonts w:ascii="Times New Roman" w:hAnsi="Times New Roman"/>
                <w:noProof/>
                <w:webHidden/>
              </w:rPr>
              <w:fldChar w:fldCharType="end"/>
            </w:r>
          </w:hyperlink>
        </w:p>
        <w:p w14:paraId="367408C4" w14:textId="5B832B14" w:rsidR="00A3535C" w:rsidRPr="006055B5" w:rsidRDefault="006055B5">
          <w:pPr>
            <w:pStyle w:val="TOC3"/>
            <w:tabs>
              <w:tab w:val="right" w:leader="dot" w:pos="9620"/>
            </w:tabs>
            <w:rPr>
              <w:rFonts w:ascii="Times New Roman" w:hAnsi="Times New Roman"/>
              <w:noProof/>
            </w:rPr>
          </w:pPr>
          <w:hyperlink w:anchor="_Toc129119395" w:history="1">
            <w:r w:rsidR="00A3535C" w:rsidRPr="006055B5">
              <w:rPr>
                <w:rStyle w:val="Hyperlink"/>
                <w:rFonts w:ascii="Times New Roman" w:hAnsi="Times New Roman"/>
                <w:b/>
                <w:bCs/>
                <w:noProof/>
              </w:rPr>
              <w:t xml:space="preserve">Table 11. </w:t>
            </w:r>
            <w:r w:rsidR="00A3535C" w:rsidRPr="006055B5">
              <w:rPr>
                <w:rStyle w:val="Hyperlink"/>
                <w:rFonts w:ascii="Times New Roman" w:hAnsi="Times New Roman"/>
                <w:noProof/>
              </w:rPr>
              <w:t>List of relevant journals related to starch</w:t>
            </w:r>
            <w:r w:rsidR="00A3535C" w:rsidRPr="006055B5">
              <w:rPr>
                <w:rFonts w:ascii="Times New Roman" w:hAnsi="Times New Roman"/>
                <w:noProof/>
                <w:webHidden/>
              </w:rPr>
              <w:tab/>
            </w:r>
            <w:r w:rsidR="00A3535C" w:rsidRPr="006055B5">
              <w:rPr>
                <w:rFonts w:ascii="Times New Roman" w:hAnsi="Times New Roman"/>
                <w:noProof/>
                <w:webHidden/>
              </w:rPr>
              <w:fldChar w:fldCharType="begin"/>
            </w:r>
            <w:r w:rsidR="00A3535C" w:rsidRPr="006055B5">
              <w:rPr>
                <w:rFonts w:ascii="Times New Roman" w:hAnsi="Times New Roman"/>
                <w:noProof/>
                <w:webHidden/>
              </w:rPr>
              <w:instrText xml:space="preserve"> PAGEREF _Toc129119395 \h </w:instrText>
            </w:r>
            <w:r w:rsidR="00A3535C" w:rsidRPr="006055B5">
              <w:rPr>
                <w:rFonts w:ascii="Times New Roman" w:hAnsi="Times New Roman"/>
                <w:noProof/>
                <w:webHidden/>
              </w:rPr>
            </w:r>
            <w:r w:rsidR="00A3535C" w:rsidRPr="006055B5">
              <w:rPr>
                <w:rFonts w:ascii="Times New Roman" w:hAnsi="Times New Roman"/>
                <w:noProof/>
                <w:webHidden/>
              </w:rPr>
              <w:fldChar w:fldCharType="separate"/>
            </w:r>
            <w:r w:rsidR="00A3535C" w:rsidRPr="006055B5">
              <w:rPr>
                <w:rFonts w:ascii="Times New Roman" w:hAnsi="Times New Roman"/>
                <w:noProof/>
                <w:webHidden/>
              </w:rPr>
              <w:t>27</w:t>
            </w:r>
            <w:r w:rsidR="00A3535C" w:rsidRPr="006055B5">
              <w:rPr>
                <w:rFonts w:ascii="Times New Roman" w:hAnsi="Times New Roman"/>
                <w:noProof/>
                <w:webHidden/>
              </w:rPr>
              <w:fldChar w:fldCharType="end"/>
            </w:r>
          </w:hyperlink>
        </w:p>
        <w:p w14:paraId="1C812371" w14:textId="35921825" w:rsidR="00A3535C" w:rsidRPr="006055B5" w:rsidRDefault="006055B5">
          <w:pPr>
            <w:pStyle w:val="TOC1"/>
            <w:tabs>
              <w:tab w:val="left" w:pos="440"/>
              <w:tab w:val="right" w:leader="dot" w:pos="9620"/>
            </w:tabs>
            <w:rPr>
              <w:rFonts w:ascii="Times New Roman" w:eastAsiaTheme="minorEastAsia" w:hAnsi="Times New Roman" w:cs="Times New Roman"/>
              <w:noProof/>
            </w:rPr>
          </w:pPr>
          <w:hyperlink w:anchor="_Toc129119396" w:history="1">
            <w:r w:rsidR="00A3535C" w:rsidRPr="006055B5">
              <w:rPr>
                <w:rStyle w:val="Hyperlink"/>
                <w:rFonts w:ascii="Times New Roman" w:hAnsi="Times New Roman" w:cs="Times New Roman"/>
                <w:b/>
                <w:bCs/>
                <w:noProof/>
              </w:rPr>
              <w:t>4.</w:t>
            </w:r>
            <w:r w:rsidR="00A3535C" w:rsidRPr="006055B5">
              <w:rPr>
                <w:rFonts w:ascii="Times New Roman" w:eastAsiaTheme="minorEastAsia" w:hAnsi="Times New Roman" w:cs="Times New Roman"/>
                <w:noProof/>
              </w:rPr>
              <w:tab/>
            </w:r>
            <w:r w:rsidR="00A3535C" w:rsidRPr="006055B5">
              <w:rPr>
                <w:rStyle w:val="Hyperlink"/>
                <w:rFonts w:ascii="Times New Roman" w:hAnsi="Times New Roman" w:cs="Times New Roman"/>
                <w:b/>
                <w:bCs/>
                <w:noProof/>
              </w:rPr>
              <w:t>Conclusion</w:t>
            </w:r>
            <w:r w:rsidR="00A3535C" w:rsidRPr="006055B5">
              <w:rPr>
                <w:rFonts w:ascii="Times New Roman" w:hAnsi="Times New Roman" w:cs="Times New Roman"/>
                <w:noProof/>
                <w:webHidden/>
              </w:rPr>
              <w:tab/>
            </w:r>
            <w:r w:rsidR="00A3535C" w:rsidRPr="006055B5">
              <w:rPr>
                <w:rFonts w:ascii="Times New Roman" w:hAnsi="Times New Roman" w:cs="Times New Roman"/>
                <w:noProof/>
                <w:webHidden/>
              </w:rPr>
              <w:fldChar w:fldCharType="begin"/>
            </w:r>
            <w:r w:rsidR="00A3535C" w:rsidRPr="006055B5">
              <w:rPr>
                <w:rFonts w:ascii="Times New Roman" w:hAnsi="Times New Roman" w:cs="Times New Roman"/>
                <w:noProof/>
                <w:webHidden/>
              </w:rPr>
              <w:instrText xml:space="preserve"> PAGEREF _Toc129119396 \h </w:instrText>
            </w:r>
            <w:r w:rsidR="00A3535C" w:rsidRPr="006055B5">
              <w:rPr>
                <w:rFonts w:ascii="Times New Roman" w:hAnsi="Times New Roman" w:cs="Times New Roman"/>
                <w:noProof/>
                <w:webHidden/>
              </w:rPr>
            </w:r>
            <w:r w:rsidR="00A3535C" w:rsidRPr="006055B5">
              <w:rPr>
                <w:rFonts w:ascii="Times New Roman" w:hAnsi="Times New Roman" w:cs="Times New Roman"/>
                <w:noProof/>
                <w:webHidden/>
              </w:rPr>
              <w:fldChar w:fldCharType="separate"/>
            </w:r>
            <w:r w:rsidR="00A3535C" w:rsidRPr="006055B5">
              <w:rPr>
                <w:rFonts w:ascii="Times New Roman" w:hAnsi="Times New Roman" w:cs="Times New Roman"/>
                <w:noProof/>
                <w:webHidden/>
              </w:rPr>
              <w:t>28</w:t>
            </w:r>
            <w:r w:rsidR="00A3535C" w:rsidRPr="006055B5">
              <w:rPr>
                <w:rFonts w:ascii="Times New Roman" w:hAnsi="Times New Roman" w:cs="Times New Roman"/>
                <w:noProof/>
                <w:webHidden/>
              </w:rPr>
              <w:fldChar w:fldCharType="end"/>
            </w:r>
          </w:hyperlink>
        </w:p>
        <w:p w14:paraId="21397088" w14:textId="4EA490AB" w:rsidR="00A3535C" w:rsidRPr="006055B5" w:rsidRDefault="006055B5">
          <w:pPr>
            <w:pStyle w:val="TOC1"/>
            <w:tabs>
              <w:tab w:val="right" w:leader="dot" w:pos="9620"/>
            </w:tabs>
            <w:rPr>
              <w:rFonts w:ascii="Times New Roman" w:eastAsiaTheme="minorEastAsia" w:hAnsi="Times New Roman" w:cs="Times New Roman"/>
              <w:noProof/>
            </w:rPr>
          </w:pPr>
          <w:hyperlink w:anchor="_Toc129119397" w:history="1">
            <w:r w:rsidR="00A3535C" w:rsidRPr="006055B5">
              <w:rPr>
                <w:rStyle w:val="Hyperlink"/>
                <w:rFonts w:ascii="Times New Roman" w:hAnsi="Times New Roman" w:cs="Times New Roman"/>
                <w:b/>
                <w:bCs/>
                <w:noProof/>
              </w:rPr>
              <w:t>Acknowledgements</w:t>
            </w:r>
            <w:r w:rsidR="00A3535C" w:rsidRPr="006055B5">
              <w:rPr>
                <w:rFonts w:ascii="Times New Roman" w:hAnsi="Times New Roman" w:cs="Times New Roman"/>
                <w:noProof/>
                <w:webHidden/>
              </w:rPr>
              <w:tab/>
            </w:r>
            <w:r w:rsidR="00A3535C" w:rsidRPr="006055B5">
              <w:rPr>
                <w:rFonts w:ascii="Times New Roman" w:hAnsi="Times New Roman" w:cs="Times New Roman"/>
                <w:noProof/>
                <w:webHidden/>
              </w:rPr>
              <w:fldChar w:fldCharType="begin"/>
            </w:r>
            <w:r w:rsidR="00A3535C" w:rsidRPr="006055B5">
              <w:rPr>
                <w:rFonts w:ascii="Times New Roman" w:hAnsi="Times New Roman" w:cs="Times New Roman"/>
                <w:noProof/>
                <w:webHidden/>
              </w:rPr>
              <w:instrText xml:space="preserve"> PAGEREF _Toc129119397 \h </w:instrText>
            </w:r>
            <w:r w:rsidR="00A3535C" w:rsidRPr="006055B5">
              <w:rPr>
                <w:rFonts w:ascii="Times New Roman" w:hAnsi="Times New Roman" w:cs="Times New Roman"/>
                <w:noProof/>
                <w:webHidden/>
              </w:rPr>
            </w:r>
            <w:r w:rsidR="00A3535C" w:rsidRPr="006055B5">
              <w:rPr>
                <w:rFonts w:ascii="Times New Roman" w:hAnsi="Times New Roman" w:cs="Times New Roman"/>
                <w:noProof/>
                <w:webHidden/>
              </w:rPr>
              <w:fldChar w:fldCharType="separate"/>
            </w:r>
            <w:r w:rsidR="00A3535C" w:rsidRPr="006055B5">
              <w:rPr>
                <w:rFonts w:ascii="Times New Roman" w:hAnsi="Times New Roman" w:cs="Times New Roman"/>
                <w:noProof/>
                <w:webHidden/>
              </w:rPr>
              <w:t>29</w:t>
            </w:r>
            <w:r w:rsidR="00A3535C" w:rsidRPr="006055B5">
              <w:rPr>
                <w:rFonts w:ascii="Times New Roman" w:hAnsi="Times New Roman" w:cs="Times New Roman"/>
                <w:noProof/>
                <w:webHidden/>
              </w:rPr>
              <w:fldChar w:fldCharType="end"/>
            </w:r>
          </w:hyperlink>
        </w:p>
        <w:p w14:paraId="339EDA03" w14:textId="4A719317" w:rsidR="00A3535C" w:rsidRPr="006055B5" w:rsidRDefault="006055B5">
          <w:pPr>
            <w:pStyle w:val="TOC1"/>
            <w:tabs>
              <w:tab w:val="right" w:leader="dot" w:pos="9620"/>
            </w:tabs>
            <w:rPr>
              <w:rFonts w:ascii="Times New Roman" w:eastAsiaTheme="minorEastAsia" w:hAnsi="Times New Roman" w:cs="Times New Roman"/>
              <w:noProof/>
            </w:rPr>
          </w:pPr>
          <w:hyperlink w:anchor="_Toc129119398" w:history="1">
            <w:r w:rsidR="00A3535C" w:rsidRPr="006055B5">
              <w:rPr>
                <w:rStyle w:val="Hyperlink"/>
                <w:rFonts w:ascii="Times New Roman" w:hAnsi="Times New Roman" w:cs="Times New Roman"/>
                <w:b/>
                <w:bCs/>
                <w:noProof/>
              </w:rPr>
              <w:t>Credit authorship contribution statement</w:t>
            </w:r>
            <w:r w:rsidR="00A3535C" w:rsidRPr="006055B5">
              <w:rPr>
                <w:rFonts w:ascii="Times New Roman" w:hAnsi="Times New Roman" w:cs="Times New Roman"/>
                <w:noProof/>
                <w:webHidden/>
              </w:rPr>
              <w:tab/>
            </w:r>
            <w:r w:rsidR="00A3535C" w:rsidRPr="006055B5">
              <w:rPr>
                <w:rFonts w:ascii="Times New Roman" w:hAnsi="Times New Roman" w:cs="Times New Roman"/>
                <w:noProof/>
                <w:webHidden/>
              </w:rPr>
              <w:fldChar w:fldCharType="begin"/>
            </w:r>
            <w:r w:rsidR="00A3535C" w:rsidRPr="006055B5">
              <w:rPr>
                <w:rFonts w:ascii="Times New Roman" w:hAnsi="Times New Roman" w:cs="Times New Roman"/>
                <w:noProof/>
                <w:webHidden/>
              </w:rPr>
              <w:instrText xml:space="preserve"> PAGEREF _Toc129119398 \h </w:instrText>
            </w:r>
            <w:r w:rsidR="00A3535C" w:rsidRPr="006055B5">
              <w:rPr>
                <w:rFonts w:ascii="Times New Roman" w:hAnsi="Times New Roman" w:cs="Times New Roman"/>
                <w:noProof/>
                <w:webHidden/>
              </w:rPr>
            </w:r>
            <w:r w:rsidR="00A3535C" w:rsidRPr="006055B5">
              <w:rPr>
                <w:rFonts w:ascii="Times New Roman" w:hAnsi="Times New Roman" w:cs="Times New Roman"/>
                <w:noProof/>
                <w:webHidden/>
              </w:rPr>
              <w:fldChar w:fldCharType="separate"/>
            </w:r>
            <w:r w:rsidR="00A3535C" w:rsidRPr="006055B5">
              <w:rPr>
                <w:rFonts w:ascii="Times New Roman" w:hAnsi="Times New Roman" w:cs="Times New Roman"/>
                <w:noProof/>
                <w:webHidden/>
              </w:rPr>
              <w:t>29</w:t>
            </w:r>
            <w:r w:rsidR="00A3535C" w:rsidRPr="006055B5">
              <w:rPr>
                <w:rFonts w:ascii="Times New Roman" w:hAnsi="Times New Roman" w:cs="Times New Roman"/>
                <w:noProof/>
                <w:webHidden/>
              </w:rPr>
              <w:fldChar w:fldCharType="end"/>
            </w:r>
          </w:hyperlink>
        </w:p>
        <w:p w14:paraId="701E7F4D" w14:textId="31547268" w:rsidR="00A3535C" w:rsidRPr="006055B5" w:rsidRDefault="006055B5">
          <w:pPr>
            <w:pStyle w:val="TOC1"/>
            <w:tabs>
              <w:tab w:val="right" w:leader="dot" w:pos="9620"/>
            </w:tabs>
            <w:rPr>
              <w:rFonts w:ascii="Times New Roman" w:eastAsiaTheme="minorEastAsia" w:hAnsi="Times New Roman" w:cs="Times New Roman"/>
              <w:noProof/>
            </w:rPr>
          </w:pPr>
          <w:hyperlink w:anchor="_Toc129119399" w:history="1">
            <w:r w:rsidR="00A3535C" w:rsidRPr="006055B5">
              <w:rPr>
                <w:rStyle w:val="Hyperlink"/>
                <w:rFonts w:ascii="Times New Roman" w:hAnsi="Times New Roman" w:cs="Times New Roman"/>
                <w:b/>
                <w:bCs/>
                <w:noProof/>
              </w:rPr>
              <w:t>References</w:t>
            </w:r>
            <w:r w:rsidR="00A3535C" w:rsidRPr="006055B5">
              <w:rPr>
                <w:rFonts w:ascii="Times New Roman" w:hAnsi="Times New Roman" w:cs="Times New Roman"/>
                <w:noProof/>
                <w:webHidden/>
              </w:rPr>
              <w:tab/>
            </w:r>
            <w:r w:rsidR="00A3535C" w:rsidRPr="006055B5">
              <w:rPr>
                <w:rFonts w:ascii="Times New Roman" w:hAnsi="Times New Roman" w:cs="Times New Roman"/>
                <w:noProof/>
                <w:webHidden/>
              </w:rPr>
              <w:fldChar w:fldCharType="begin"/>
            </w:r>
            <w:r w:rsidR="00A3535C" w:rsidRPr="006055B5">
              <w:rPr>
                <w:rFonts w:ascii="Times New Roman" w:hAnsi="Times New Roman" w:cs="Times New Roman"/>
                <w:noProof/>
                <w:webHidden/>
              </w:rPr>
              <w:instrText xml:space="preserve"> PAGEREF _Toc129119399 \h </w:instrText>
            </w:r>
            <w:r w:rsidR="00A3535C" w:rsidRPr="006055B5">
              <w:rPr>
                <w:rFonts w:ascii="Times New Roman" w:hAnsi="Times New Roman" w:cs="Times New Roman"/>
                <w:noProof/>
                <w:webHidden/>
              </w:rPr>
            </w:r>
            <w:r w:rsidR="00A3535C" w:rsidRPr="006055B5">
              <w:rPr>
                <w:rFonts w:ascii="Times New Roman" w:hAnsi="Times New Roman" w:cs="Times New Roman"/>
                <w:noProof/>
                <w:webHidden/>
              </w:rPr>
              <w:fldChar w:fldCharType="separate"/>
            </w:r>
            <w:r w:rsidR="00A3535C" w:rsidRPr="006055B5">
              <w:rPr>
                <w:rFonts w:ascii="Times New Roman" w:hAnsi="Times New Roman" w:cs="Times New Roman"/>
                <w:noProof/>
                <w:webHidden/>
              </w:rPr>
              <w:t>29</w:t>
            </w:r>
            <w:r w:rsidR="00A3535C" w:rsidRPr="006055B5">
              <w:rPr>
                <w:rFonts w:ascii="Times New Roman" w:hAnsi="Times New Roman" w:cs="Times New Roman"/>
                <w:noProof/>
                <w:webHidden/>
              </w:rPr>
              <w:fldChar w:fldCharType="end"/>
            </w:r>
          </w:hyperlink>
        </w:p>
        <w:p w14:paraId="3E2CF799" w14:textId="5D06A17C" w:rsidR="007C64BC" w:rsidRPr="006055B5" w:rsidRDefault="007C64BC">
          <w:pPr>
            <w:rPr>
              <w:rFonts w:ascii="Times New Roman" w:hAnsi="Times New Roman" w:cs="Times New Roman"/>
            </w:rPr>
          </w:pPr>
          <w:r w:rsidRPr="006055B5">
            <w:rPr>
              <w:rFonts w:ascii="Times New Roman" w:hAnsi="Times New Roman" w:cs="Times New Roman"/>
              <w:noProof/>
            </w:rPr>
            <w:fldChar w:fldCharType="end"/>
          </w:r>
        </w:p>
      </w:sdtContent>
    </w:sdt>
    <w:p w14:paraId="7DE5092F" w14:textId="4C20CFCC" w:rsidR="007C64BC" w:rsidRPr="006055B5" w:rsidRDefault="007C64BC" w:rsidP="00DB39E4">
      <w:pPr>
        <w:spacing w:after="0" w:line="240" w:lineRule="auto"/>
        <w:jc w:val="both"/>
        <w:rPr>
          <w:rFonts w:ascii="Times New Roman" w:hAnsi="Times New Roman" w:cs="Times New Roman"/>
        </w:rPr>
      </w:pPr>
    </w:p>
    <w:p w14:paraId="4ECB9505" w14:textId="2ECF347B" w:rsidR="00C17E12" w:rsidRPr="006055B5" w:rsidRDefault="00C17E12" w:rsidP="00DB39E4">
      <w:pPr>
        <w:spacing w:after="0" w:line="240" w:lineRule="auto"/>
        <w:jc w:val="both"/>
        <w:rPr>
          <w:rFonts w:ascii="Times New Roman" w:hAnsi="Times New Roman" w:cs="Times New Roman"/>
        </w:rPr>
      </w:pPr>
    </w:p>
    <w:p w14:paraId="5E1D2DCB" w14:textId="77777777" w:rsidR="00991C07" w:rsidRPr="006055B5" w:rsidRDefault="00991C07" w:rsidP="00DB39E4">
      <w:pPr>
        <w:spacing w:after="0" w:line="240" w:lineRule="auto"/>
        <w:jc w:val="both"/>
        <w:rPr>
          <w:rFonts w:ascii="Times New Roman" w:hAnsi="Times New Roman" w:cs="Times New Roman"/>
        </w:rPr>
      </w:pPr>
    </w:p>
    <w:p w14:paraId="21B57A88" w14:textId="025B1149" w:rsidR="002071AB" w:rsidRPr="006055B5" w:rsidRDefault="002071AB" w:rsidP="00DB39E4">
      <w:pPr>
        <w:spacing w:after="0" w:line="240" w:lineRule="auto"/>
        <w:jc w:val="both"/>
        <w:rPr>
          <w:rFonts w:ascii="Times New Roman" w:hAnsi="Times New Roman" w:cs="Times New Roman"/>
        </w:rPr>
      </w:pPr>
    </w:p>
    <w:p w14:paraId="3934A380" w14:textId="73246A2F" w:rsidR="00416B7C" w:rsidRPr="006055B5" w:rsidRDefault="00516211" w:rsidP="00416B7C">
      <w:pPr>
        <w:spacing w:after="0" w:line="240" w:lineRule="auto"/>
        <w:jc w:val="both"/>
        <w:rPr>
          <w:rFonts w:ascii="Times New Roman" w:hAnsi="Times New Roman" w:cs="Times New Roman"/>
          <w:b/>
          <w:bCs/>
        </w:rPr>
      </w:pPr>
      <w:r w:rsidRPr="006055B5">
        <w:rPr>
          <w:rFonts w:ascii="Times New Roman" w:hAnsi="Times New Roman" w:cs="Times New Roman"/>
          <w:b/>
          <w:bCs/>
        </w:rPr>
        <w:t xml:space="preserve">A </w:t>
      </w:r>
      <w:r w:rsidR="00416B7C" w:rsidRPr="006055B5">
        <w:rPr>
          <w:rFonts w:ascii="Times New Roman" w:hAnsi="Times New Roman" w:cs="Times New Roman"/>
          <w:b/>
          <w:bCs/>
        </w:rPr>
        <w:t xml:space="preserve">Bibliometric Analysis of </w:t>
      </w:r>
      <w:r w:rsidR="002071AB" w:rsidRPr="006055B5">
        <w:rPr>
          <w:rFonts w:ascii="Times New Roman" w:hAnsi="Times New Roman" w:cs="Times New Roman"/>
          <w:b/>
          <w:bCs/>
        </w:rPr>
        <w:t>Corn Nixtamalization</w:t>
      </w:r>
      <w:r w:rsidR="00416B7C" w:rsidRPr="006055B5">
        <w:rPr>
          <w:rFonts w:ascii="Times New Roman" w:hAnsi="Times New Roman" w:cs="Times New Roman"/>
          <w:b/>
          <w:bCs/>
        </w:rPr>
        <w:t xml:space="preserve"> from Scopus and Web of Science Databases using VOSviewer</w:t>
      </w:r>
    </w:p>
    <w:p w14:paraId="33712B56" w14:textId="77777777" w:rsidR="00416B7C" w:rsidRPr="006055B5" w:rsidRDefault="00416B7C" w:rsidP="00416B7C">
      <w:pPr>
        <w:spacing w:after="0" w:line="240" w:lineRule="auto"/>
        <w:jc w:val="both"/>
        <w:rPr>
          <w:rFonts w:ascii="Times New Roman" w:hAnsi="Times New Roman" w:cs="Times New Roman"/>
          <w:b/>
          <w:bCs/>
        </w:rPr>
      </w:pPr>
    </w:p>
    <w:p w14:paraId="179840CF" w14:textId="77777777" w:rsidR="00416B7C" w:rsidRPr="006055B5" w:rsidRDefault="00416B7C" w:rsidP="00416B7C">
      <w:pPr>
        <w:spacing w:after="0" w:line="240" w:lineRule="auto"/>
        <w:jc w:val="both"/>
        <w:rPr>
          <w:rFonts w:ascii="Times New Roman" w:hAnsi="Times New Roman" w:cs="Times New Roman"/>
        </w:rPr>
      </w:pPr>
      <w:r w:rsidRPr="006055B5">
        <w:rPr>
          <w:rFonts w:ascii="Times New Roman" w:hAnsi="Times New Roman" w:cs="Times New Roman"/>
        </w:rPr>
        <w:t>Lady Shernalyn P. Cadavero</w:t>
      </w:r>
      <w:r w:rsidRPr="006055B5">
        <w:rPr>
          <w:rFonts w:ascii="Times New Roman" w:hAnsi="Times New Roman" w:cs="Times New Roman"/>
          <w:vertAlign w:val="superscript"/>
        </w:rPr>
        <w:t>1</w:t>
      </w:r>
      <w:r w:rsidRPr="006055B5">
        <w:rPr>
          <w:rFonts w:ascii="Times New Roman" w:hAnsi="Times New Roman" w:cs="Times New Roman"/>
        </w:rPr>
        <w:t>, Clarissa B. Juanico</w:t>
      </w:r>
      <w:r w:rsidRPr="006055B5">
        <w:rPr>
          <w:rFonts w:ascii="Times New Roman" w:hAnsi="Times New Roman" w:cs="Times New Roman"/>
          <w:vertAlign w:val="superscript"/>
        </w:rPr>
        <w:t>2</w:t>
      </w:r>
      <w:r w:rsidRPr="006055B5">
        <w:rPr>
          <w:rFonts w:ascii="Times New Roman" w:hAnsi="Times New Roman" w:cs="Times New Roman"/>
        </w:rPr>
        <w:t>. Aldrin P. Bonto</w:t>
      </w:r>
      <w:r w:rsidRPr="006055B5">
        <w:rPr>
          <w:rFonts w:ascii="Times New Roman" w:hAnsi="Times New Roman" w:cs="Times New Roman"/>
          <w:vertAlign w:val="superscript"/>
        </w:rPr>
        <w:t>1</w:t>
      </w:r>
    </w:p>
    <w:p w14:paraId="46FB1260" w14:textId="77777777" w:rsidR="00416B7C" w:rsidRPr="006055B5" w:rsidRDefault="00416B7C" w:rsidP="00416B7C">
      <w:pPr>
        <w:spacing w:after="0" w:line="240" w:lineRule="auto"/>
        <w:jc w:val="both"/>
        <w:rPr>
          <w:rFonts w:ascii="Times New Roman" w:hAnsi="Times New Roman" w:cs="Times New Roman"/>
        </w:rPr>
      </w:pPr>
      <w:r w:rsidRPr="006055B5">
        <w:rPr>
          <w:rFonts w:ascii="Times New Roman" w:hAnsi="Times New Roman" w:cs="Times New Roman"/>
          <w:vertAlign w:val="superscript"/>
        </w:rPr>
        <w:lastRenderedPageBreak/>
        <w:t>1</w:t>
      </w:r>
      <w:r w:rsidRPr="006055B5">
        <w:rPr>
          <w:rFonts w:ascii="Times New Roman" w:hAnsi="Times New Roman" w:cs="Times New Roman"/>
        </w:rPr>
        <w:t>Chemistry Department, De La Salle University, 2410 Taft, Avenue, Manila 0922, Philippines</w:t>
      </w:r>
    </w:p>
    <w:p w14:paraId="454ADF3C" w14:textId="57F2C3A1" w:rsidR="00416B7C" w:rsidRPr="006055B5" w:rsidRDefault="00416B7C" w:rsidP="00DB39E4">
      <w:pPr>
        <w:spacing w:after="0" w:line="240" w:lineRule="auto"/>
        <w:jc w:val="both"/>
        <w:rPr>
          <w:rFonts w:ascii="Times New Roman" w:hAnsi="Times New Roman" w:cs="Times New Roman"/>
        </w:rPr>
      </w:pPr>
      <w:r w:rsidRPr="006055B5">
        <w:rPr>
          <w:rFonts w:ascii="Times New Roman" w:hAnsi="Times New Roman" w:cs="Times New Roman"/>
          <w:vertAlign w:val="superscript"/>
        </w:rPr>
        <w:t>2</w:t>
      </w:r>
      <w:r w:rsidRPr="006055B5">
        <w:rPr>
          <w:rFonts w:ascii="Times New Roman" w:hAnsi="Times New Roman" w:cs="Times New Roman"/>
        </w:rPr>
        <w:t>Institute of Human Nutrition and Food, College of Human Ecology, University of the Philippines Los Baños, College, Laguna, Philippines</w:t>
      </w:r>
    </w:p>
    <w:p w14:paraId="6FDF2ACB" w14:textId="77777777" w:rsidR="0075342D" w:rsidRPr="006055B5" w:rsidRDefault="0075342D" w:rsidP="00DB39E4">
      <w:pPr>
        <w:spacing w:after="0" w:line="240" w:lineRule="auto"/>
        <w:jc w:val="both"/>
        <w:rPr>
          <w:rFonts w:ascii="Times New Roman" w:hAnsi="Times New Roman" w:cs="Times New Roman"/>
        </w:rPr>
      </w:pPr>
    </w:p>
    <w:p w14:paraId="07F1B688" w14:textId="2DFCA256" w:rsidR="00746904" w:rsidRPr="006055B5" w:rsidRDefault="00746904" w:rsidP="007C64BC">
      <w:pPr>
        <w:pStyle w:val="Heading1"/>
        <w:rPr>
          <w:rFonts w:ascii="Times New Roman" w:hAnsi="Times New Roman" w:cs="Times New Roman"/>
          <w:b/>
          <w:bCs/>
          <w:color w:val="auto"/>
          <w:sz w:val="22"/>
          <w:szCs w:val="22"/>
        </w:rPr>
      </w:pPr>
      <w:bookmarkStart w:id="0" w:name="_Toc129119353"/>
      <w:r w:rsidRPr="006055B5">
        <w:rPr>
          <w:rFonts w:ascii="Times New Roman" w:hAnsi="Times New Roman" w:cs="Times New Roman"/>
          <w:b/>
          <w:bCs/>
          <w:color w:val="auto"/>
          <w:sz w:val="22"/>
          <w:szCs w:val="22"/>
        </w:rPr>
        <w:t>Abstract</w:t>
      </w:r>
      <w:bookmarkEnd w:id="0"/>
      <w:r w:rsidRPr="006055B5">
        <w:rPr>
          <w:rFonts w:ascii="Times New Roman" w:hAnsi="Times New Roman" w:cs="Times New Roman"/>
          <w:b/>
          <w:bCs/>
          <w:color w:val="auto"/>
          <w:sz w:val="22"/>
          <w:szCs w:val="22"/>
        </w:rPr>
        <w:t xml:space="preserve"> </w:t>
      </w:r>
    </w:p>
    <w:p w14:paraId="20CC0D34" w14:textId="47C3B7AE" w:rsidR="00C662F6" w:rsidRPr="006055B5" w:rsidRDefault="00A52794" w:rsidP="00C662F6">
      <w:pPr>
        <w:spacing w:after="0" w:line="240" w:lineRule="auto"/>
        <w:jc w:val="both"/>
        <w:rPr>
          <w:rFonts w:ascii="Times New Roman" w:eastAsia="Times New Roman" w:hAnsi="Times New Roman" w:cs="Times New Roman"/>
          <w:color w:val="000000"/>
        </w:rPr>
      </w:pPr>
      <w:r w:rsidRPr="006055B5">
        <w:rPr>
          <w:rFonts w:ascii="Times New Roman" w:hAnsi="Times New Roman" w:cs="Times New Roman"/>
        </w:rPr>
        <w:tab/>
      </w:r>
      <w:r w:rsidR="00AA045C" w:rsidRPr="006055B5">
        <w:rPr>
          <w:rFonts w:ascii="Times New Roman" w:hAnsi="Times New Roman" w:cs="Times New Roman"/>
        </w:rPr>
        <w:t xml:space="preserve">Corn based food products </w:t>
      </w:r>
      <w:r w:rsidR="00931A5E" w:rsidRPr="006055B5">
        <w:rPr>
          <w:rFonts w:ascii="Times New Roman" w:hAnsi="Times New Roman" w:cs="Times New Roman"/>
        </w:rPr>
        <w:t xml:space="preserve">are prepared by nixtamalization by treating maize grains with lime solution to obtain “nixtamal.” Research documents in corn nixtamalization exponentially increased last 2013 in other developed countries. In this review, we collected scientific documents related to corn nixtamalization from </w:t>
      </w:r>
      <w:r w:rsidR="003B0B2F" w:rsidRPr="006055B5">
        <w:rPr>
          <w:rFonts w:ascii="Times New Roman" w:hAnsi="Times New Roman" w:cs="Times New Roman"/>
        </w:rPr>
        <w:t>Scopus and Web of Science</w:t>
      </w:r>
      <w:r w:rsidR="005B6DEC" w:rsidRPr="006055B5">
        <w:rPr>
          <w:rFonts w:ascii="Times New Roman" w:hAnsi="Times New Roman" w:cs="Times New Roman"/>
        </w:rPr>
        <w:t xml:space="preserve">, the two main </w:t>
      </w:r>
      <w:r w:rsidR="00417160" w:rsidRPr="006055B5">
        <w:rPr>
          <w:rFonts w:ascii="Times New Roman" w:hAnsi="Times New Roman" w:cs="Times New Roman"/>
        </w:rPr>
        <w:t>bibliographic databases</w:t>
      </w:r>
      <w:r w:rsidR="00C0385B" w:rsidRPr="006055B5">
        <w:rPr>
          <w:rFonts w:ascii="Times New Roman" w:hAnsi="Times New Roman" w:cs="Times New Roman"/>
        </w:rPr>
        <w:t xml:space="preserve"> were analyzed on VOSviewer 1.6.19</w:t>
      </w:r>
      <w:r w:rsidR="00076CA5" w:rsidRPr="006055B5">
        <w:rPr>
          <w:rFonts w:ascii="Times New Roman" w:hAnsi="Times New Roman" w:cs="Times New Roman"/>
        </w:rPr>
        <w:t xml:space="preserve"> for annual publication trend, countries, organizations, contributing authors, journals, sources, and keywords. With a total of 364 from Scopus and 370 in Web of Science, Mexico was identified with the most productive country and</w:t>
      </w:r>
      <w:r w:rsidR="00C662F6" w:rsidRPr="006055B5">
        <w:rPr>
          <w:rFonts w:ascii="Times New Roman" w:hAnsi="Times New Roman" w:cs="Times New Roman"/>
        </w:rPr>
        <w:t xml:space="preserve"> organization</w:t>
      </w:r>
      <w:r w:rsidR="00076CA5" w:rsidRPr="006055B5">
        <w:rPr>
          <w:rFonts w:ascii="Times New Roman" w:hAnsi="Times New Roman" w:cs="Times New Roman"/>
        </w:rPr>
        <w:t xml:space="preserve"> because corn has been the main staple in Mexican traditional food for many years. Results showed that </w:t>
      </w:r>
      <w:r w:rsidR="00C662F6" w:rsidRPr="006055B5">
        <w:rPr>
          <w:rFonts w:ascii="Times New Roman" w:eastAsia="Times New Roman" w:hAnsi="Times New Roman" w:cs="Times New Roman"/>
          <w:color w:val="000000"/>
        </w:rPr>
        <w:t xml:space="preserve">Ramírez-Wong, Benjamin is the most productive author in Scopus while Santiago-Ramos, David in Web of Science. From both databases between 2010 to 2023, </w:t>
      </w:r>
      <w:sdt>
        <w:sdtPr>
          <w:rPr>
            <w:rFonts w:ascii="Times New Roman" w:eastAsia="Times New Roman" w:hAnsi="Times New Roman" w:cs="Times New Roman"/>
            <w:color w:val="000000"/>
          </w:rPr>
          <w:tag w:val="MENDELEY_CITATION_v3_eyJjaXRhdGlvbklEIjoiTUVOREVMRVlfQ0lUQVRJT05fNDcwOTgzZDUtZjI1OS00NDdmLWI0Y2MtNzc0YzA4Zjk1NmYz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
          <w:id w:val="-1214122279"/>
          <w:placeholder>
            <w:docPart w:val="6A80D6A97512496EAFE8EBF907648F79"/>
          </w:placeholder>
        </w:sdtPr>
        <w:sdtEndPr/>
        <w:sdtContent>
          <w:r w:rsidR="001B6322" w:rsidRPr="006055B5">
            <w:rPr>
              <w:rFonts w:ascii="Times New Roman" w:eastAsia="Times New Roman" w:hAnsi="Times New Roman" w:cs="Times New Roman"/>
            </w:rPr>
            <w:t>Nuss &amp; Tanumihardjo, 2010</w:t>
          </w:r>
        </w:sdtContent>
      </w:sdt>
      <w:r w:rsidR="00C662F6" w:rsidRPr="006055B5">
        <w:rPr>
          <w:rFonts w:ascii="Times New Roman" w:eastAsia="Times New Roman" w:hAnsi="Times New Roman" w:cs="Times New Roman"/>
          <w:color w:val="000000"/>
        </w:rPr>
        <w:t xml:space="preserve"> is the most cited document while Journal of Cereal Science journal source where most of the researchers prefer to publish.</w:t>
      </w:r>
      <w:r w:rsidR="00C87E7E" w:rsidRPr="006055B5">
        <w:rPr>
          <w:rFonts w:ascii="Times New Roman" w:eastAsia="Times New Roman" w:hAnsi="Times New Roman" w:cs="Times New Roman"/>
          <w:color w:val="000000"/>
        </w:rPr>
        <w:t xml:space="preserve"> From the 441 journals of merged Scopus-WOS databases, starch is one of the relevant </w:t>
      </w:r>
      <w:r w:rsidR="003977C7" w:rsidRPr="006055B5">
        <w:rPr>
          <w:rFonts w:ascii="Times New Roman" w:eastAsia="Times New Roman" w:hAnsi="Times New Roman" w:cs="Times New Roman"/>
          <w:color w:val="000000"/>
        </w:rPr>
        <w:t>terms</w:t>
      </w:r>
      <w:r w:rsidR="00C87E7E" w:rsidRPr="006055B5">
        <w:rPr>
          <w:rFonts w:ascii="Times New Roman" w:eastAsia="Times New Roman" w:hAnsi="Times New Roman" w:cs="Times New Roman"/>
          <w:color w:val="000000"/>
        </w:rPr>
        <w:t xml:space="preserve"> commonly appear in the title and abstract. </w:t>
      </w:r>
      <w:r w:rsidR="00C662F6" w:rsidRPr="006055B5">
        <w:rPr>
          <w:rFonts w:ascii="Times New Roman" w:eastAsia="Times New Roman" w:hAnsi="Times New Roman" w:cs="Times New Roman"/>
          <w:color w:val="000000"/>
        </w:rPr>
        <w:t xml:space="preserve"> This review can help researchers to have consideration in </w:t>
      </w:r>
      <w:r w:rsidR="002A3B5A" w:rsidRPr="006055B5">
        <w:rPr>
          <w:rFonts w:ascii="Times New Roman" w:eastAsia="Times New Roman" w:hAnsi="Times New Roman" w:cs="Times New Roman"/>
          <w:color w:val="000000"/>
        </w:rPr>
        <w:t>utilizing</w:t>
      </w:r>
      <w:r w:rsidR="00C662F6" w:rsidRPr="006055B5">
        <w:rPr>
          <w:rFonts w:ascii="Times New Roman" w:eastAsia="Times New Roman" w:hAnsi="Times New Roman" w:cs="Times New Roman"/>
          <w:color w:val="000000"/>
        </w:rPr>
        <w:t xml:space="preserve"> </w:t>
      </w:r>
      <w:r w:rsidR="002A3B5A" w:rsidRPr="006055B5">
        <w:rPr>
          <w:rFonts w:ascii="Times New Roman" w:eastAsia="Times New Roman" w:hAnsi="Times New Roman" w:cs="Times New Roman"/>
          <w:color w:val="000000"/>
        </w:rPr>
        <w:t>further</w:t>
      </w:r>
      <w:r w:rsidR="00C662F6" w:rsidRPr="006055B5">
        <w:rPr>
          <w:rFonts w:ascii="Times New Roman" w:eastAsia="Times New Roman" w:hAnsi="Times New Roman" w:cs="Times New Roman"/>
          <w:color w:val="000000"/>
        </w:rPr>
        <w:t xml:space="preserve"> </w:t>
      </w:r>
      <w:r w:rsidR="002A3B5A" w:rsidRPr="006055B5">
        <w:rPr>
          <w:rFonts w:ascii="Times New Roman" w:eastAsia="Times New Roman" w:hAnsi="Times New Roman" w:cs="Times New Roman"/>
          <w:color w:val="000000"/>
        </w:rPr>
        <w:t>development in the study of corn nixtamalization.</w:t>
      </w:r>
      <w:r w:rsidR="00C662F6" w:rsidRPr="006055B5">
        <w:rPr>
          <w:rFonts w:ascii="Times New Roman" w:eastAsia="Times New Roman" w:hAnsi="Times New Roman" w:cs="Times New Roman"/>
          <w:color w:val="000000"/>
        </w:rPr>
        <w:t xml:space="preserve"> </w:t>
      </w:r>
    </w:p>
    <w:p w14:paraId="2FAF7C17" w14:textId="67E32395" w:rsidR="00A52794" w:rsidRPr="006055B5" w:rsidRDefault="00A52794" w:rsidP="00DB39E4">
      <w:pPr>
        <w:spacing w:after="0" w:line="240" w:lineRule="auto"/>
        <w:jc w:val="both"/>
        <w:rPr>
          <w:rFonts w:ascii="Times New Roman" w:hAnsi="Times New Roman" w:cs="Times New Roman"/>
        </w:rPr>
      </w:pPr>
    </w:p>
    <w:p w14:paraId="602466C0" w14:textId="34576B27" w:rsidR="00746904" w:rsidRPr="006055B5" w:rsidRDefault="00746904" w:rsidP="00DB39E4">
      <w:pPr>
        <w:tabs>
          <w:tab w:val="left" w:pos="1900"/>
        </w:tabs>
        <w:spacing w:after="0" w:line="240" w:lineRule="auto"/>
        <w:jc w:val="both"/>
        <w:rPr>
          <w:rFonts w:ascii="Times New Roman" w:hAnsi="Times New Roman" w:cs="Times New Roman"/>
        </w:rPr>
      </w:pPr>
      <w:bookmarkStart w:id="1" w:name="_Toc129119354"/>
      <w:r w:rsidRPr="006055B5">
        <w:rPr>
          <w:rStyle w:val="Heading1Char"/>
          <w:rFonts w:ascii="Times New Roman" w:hAnsi="Times New Roman" w:cs="Times New Roman"/>
          <w:b/>
          <w:bCs/>
          <w:color w:val="auto"/>
          <w:sz w:val="22"/>
          <w:szCs w:val="22"/>
        </w:rPr>
        <w:t>Keywords:</w:t>
      </w:r>
      <w:bookmarkEnd w:id="1"/>
      <w:r w:rsidRPr="006055B5">
        <w:rPr>
          <w:rFonts w:ascii="Times New Roman" w:hAnsi="Times New Roman" w:cs="Times New Roman"/>
          <w:b/>
          <w:bCs/>
        </w:rPr>
        <w:t xml:space="preserve"> </w:t>
      </w:r>
      <w:r w:rsidRPr="006055B5">
        <w:rPr>
          <w:rFonts w:ascii="Times New Roman" w:hAnsi="Times New Roman" w:cs="Times New Roman"/>
        </w:rPr>
        <w:t>Nixtamalization; Corn; Bibliometric; VOSviewer</w:t>
      </w:r>
      <w:r w:rsidR="00967387" w:rsidRPr="006055B5">
        <w:rPr>
          <w:rFonts w:ascii="Times New Roman" w:hAnsi="Times New Roman" w:cs="Times New Roman"/>
        </w:rPr>
        <w:t>; Scopus; WOS</w:t>
      </w:r>
    </w:p>
    <w:p w14:paraId="18B6919C" w14:textId="77777777" w:rsidR="0075342D" w:rsidRPr="006055B5" w:rsidRDefault="0075342D" w:rsidP="00DB39E4">
      <w:pPr>
        <w:tabs>
          <w:tab w:val="left" w:pos="1900"/>
        </w:tabs>
        <w:spacing w:after="0" w:line="240" w:lineRule="auto"/>
        <w:jc w:val="both"/>
        <w:rPr>
          <w:rFonts w:ascii="Times New Roman" w:hAnsi="Times New Roman" w:cs="Times New Roman"/>
        </w:rPr>
      </w:pPr>
    </w:p>
    <w:p w14:paraId="21C61197" w14:textId="0ED33CAF" w:rsidR="00746904" w:rsidRPr="006055B5" w:rsidRDefault="00746904" w:rsidP="007C64BC">
      <w:pPr>
        <w:pStyle w:val="Heading1"/>
        <w:numPr>
          <w:ilvl w:val="0"/>
          <w:numId w:val="5"/>
        </w:numPr>
        <w:rPr>
          <w:rFonts w:ascii="Times New Roman" w:hAnsi="Times New Roman" w:cs="Times New Roman"/>
          <w:b/>
          <w:bCs/>
          <w:color w:val="auto"/>
          <w:sz w:val="22"/>
          <w:szCs w:val="22"/>
        </w:rPr>
      </w:pPr>
      <w:bookmarkStart w:id="2" w:name="_Toc129119355"/>
      <w:r w:rsidRPr="006055B5">
        <w:rPr>
          <w:rFonts w:ascii="Times New Roman" w:hAnsi="Times New Roman" w:cs="Times New Roman"/>
          <w:b/>
          <w:bCs/>
          <w:color w:val="auto"/>
          <w:sz w:val="22"/>
          <w:szCs w:val="22"/>
        </w:rPr>
        <w:t>Introduction</w:t>
      </w:r>
      <w:bookmarkEnd w:id="2"/>
    </w:p>
    <w:p w14:paraId="1A524233" w14:textId="74A3EB15" w:rsidR="003025B9" w:rsidRPr="006055B5" w:rsidRDefault="00D93D17" w:rsidP="00DB39E4">
      <w:pPr>
        <w:spacing w:after="0" w:line="240" w:lineRule="auto"/>
        <w:ind w:firstLine="720"/>
        <w:jc w:val="both"/>
        <w:rPr>
          <w:rFonts w:ascii="Times New Roman" w:hAnsi="Times New Roman" w:cs="Times New Roman"/>
        </w:rPr>
      </w:pPr>
      <w:r w:rsidRPr="006055B5">
        <w:rPr>
          <w:rFonts w:ascii="Times New Roman" w:hAnsi="Times New Roman" w:cs="Times New Roman"/>
          <w:i/>
          <w:iCs/>
        </w:rPr>
        <w:t>Zea mays</w:t>
      </w:r>
      <w:r w:rsidR="00A17B78" w:rsidRPr="006055B5">
        <w:rPr>
          <w:rFonts w:ascii="Times New Roman" w:hAnsi="Times New Roman" w:cs="Times New Roman"/>
          <w:i/>
          <w:iCs/>
        </w:rPr>
        <w:t xml:space="preserve"> L.</w:t>
      </w:r>
      <w:r w:rsidR="006A0FA7" w:rsidRPr="006055B5">
        <w:rPr>
          <w:rFonts w:ascii="Times New Roman" w:hAnsi="Times New Roman" w:cs="Times New Roman"/>
          <w:i/>
          <w:iCs/>
        </w:rPr>
        <w:t>,</w:t>
      </w:r>
      <w:r w:rsidRPr="006055B5">
        <w:rPr>
          <w:rFonts w:ascii="Times New Roman" w:hAnsi="Times New Roman" w:cs="Times New Roman"/>
        </w:rPr>
        <w:t xml:space="preserve"> known as </w:t>
      </w:r>
      <w:r w:rsidR="00A17B78" w:rsidRPr="006055B5">
        <w:rPr>
          <w:rFonts w:ascii="Times New Roman" w:hAnsi="Times New Roman" w:cs="Times New Roman"/>
        </w:rPr>
        <w:t>corn</w:t>
      </w:r>
      <w:r w:rsidR="00E20AC3" w:rsidRPr="006055B5">
        <w:rPr>
          <w:rFonts w:ascii="Times New Roman" w:hAnsi="Times New Roman" w:cs="Times New Roman"/>
        </w:rPr>
        <w:t xml:space="preserve"> or maize</w:t>
      </w:r>
      <w:r w:rsidR="006A0FA7" w:rsidRPr="006055B5">
        <w:rPr>
          <w:rFonts w:ascii="Times New Roman" w:hAnsi="Times New Roman" w:cs="Times New Roman"/>
        </w:rPr>
        <w:t>,</w:t>
      </w:r>
      <w:r w:rsidR="00B43F27" w:rsidRPr="006055B5">
        <w:rPr>
          <w:rFonts w:ascii="Times New Roman" w:hAnsi="Times New Roman" w:cs="Times New Roman"/>
        </w:rPr>
        <w:t xml:space="preserve"> </w:t>
      </w:r>
      <w:r w:rsidR="00F42144" w:rsidRPr="006055B5">
        <w:rPr>
          <w:rFonts w:ascii="Times New Roman" w:hAnsi="Times New Roman" w:cs="Times New Roman"/>
        </w:rPr>
        <w:t>is</w:t>
      </w:r>
      <w:r w:rsidR="00334A6D" w:rsidRPr="006055B5">
        <w:rPr>
          <w:rFonts w:ascii="Times New Roman" w:hAnsi="Times New Roman" w:cs="Times New Roman"/>
        </w:rPr>
        <w:t xml:space="preserve"> the</w:t>
      </w:r>
      <w:r w:rsidR="007D7DBB" w:rsidRPr="006055B5">
        <w:rPr>
          <w:rFonts w:ascii="Times New Roman" w:hAnsi="Times New Roman" w:cs="Times New Roman"/>
        </w:rPr>
        <w:t xml:space="preserve"> </w:t>
      </w:r>
      <w:r w:rsidR="00E20AC3" w:rsidRPr="006055B5">
        <w:rPr>
          <w:rFonts w:ascii="Times New Roman" w:hAnsi="Times New Roman" w:cs="Times New Roman"/>
        </w:rPr>
        <w:t>world's vital annual cereal crop that sources c</w:t>
      </w:r>
      <w:r w:rsidR="00F42144" w:rsidRPr="006055B5">
        <w:rPr>
          <w:rFonts w:ascii="Times New Roman" w:hAnsi="Times New Roman" w:cs="Times New Roman"/>
        </w:rPr>
        <w:t>arbohydrates, fat</w:t>
      </w:r>
      <w:r w:rsidR="002C6852" w:rsidRPr="006055B5">
        <w:rPr>
          <w:rFonts w:ascii="Times New Roman" w:hAnsi="Times New Roman" w:cs="Times New Roman"/>
        </w:rPr>
        <w:t>s</w:t>
      </w:r>
      <w:r w:rsidR="00F42144" w:rsidRPr="006055B5">
        <w:rPr>
          <w:rFonts w:ascii="Times New Roman" w:hAnsi="Times New Roman" w:cs="Times New Roman"/>
        </w:rPr>
        <w:t>,</w:t>
      </w:r>
      <w:r w:rsidR="00B43F27" w:rsidRPr="006055B5">
        <w:rPr>
          <w:rFonts w:ascii="Times New Roman" w:hAnsi="Times New Roman" w:cs="Times New Roman"/>
        </w:rPr>
        <w:t xml:space="preserve"> protein</w:t>
      </w:r>
      <w:r w:rsidR="00F42144" w:rsidRPr="006055B5">
        <w:rPr>
          <w:rFonts w:ascii="Times New Roman" w:hAnsi="Times New Roman" w:cs="Times New Roman"/>
        </w:rPr>
        <w:t xml:space="preserve">, </w:t>
      </w:r>
      <w:r w:rsidR="002C6852" w:rsidRPr="006055B5">
        <w:rPr>
          <w:rFonts w:ascii="Times New Roman" w:hAnsi="Times New Roman" w:cs="Times New Roman"/>
        </w:rPr>
        <w:t xml:space="preserve">dietary fiber, </w:t>
      </w:r>
      <w:r w:rsidR="00F42144" w:rsidRPr="006055B5">
        <w:rPr>
          <w:rFonts w:ascii="Times New Roman" w:hAnsi="Times New Roman" w:cs="Times New Roman"/>
        </w:rPr>
        <w:t>vitamins</w:t>
      </w:r>
      <w:r w:rsidR="002C6852" w:rsidRPr="006055B5">
        <w:rPr>
          <w:rFonts w:ascii="Times New Roman" w:hAnsi="Times New Roman" w:cs="Times New Roman"/>
        </w:rPr>
        <w:t>, and</w:t>
      </w:r>
      <w:r w:rsidR="007D7DBB" w:rsidRPr="006055B5">
        <w:rPr>
          <w:rFonts w:ascii="Times New Roman" w:hAnsi="Times New Roman" w:cs="Times New Roman"/>
        </w:rPr>
        <w:t xml:space="preserve"> health-related</w:t>
      </w:r>
      <w:r w:rsidR="002C6852" w:rsidRPr="006055B5">
        <w:rPr>
          <w:rFonts w:ascii="Times New Roman" w:hAnsi="Times New Roman" w:cs="Times New Roman"/>
        </w:rPr>
        <w:t xml:space="preserve"> </w:t>
      </w:r>
      <w:r w:rsidR="007D7DBB" w:rsidRPr="006055B5">
        <w:rPr>
          <w:rFonts w:ascii="Times New Roman" w:hAnsi="Times New Roman" w:cs="Times New Roman"/>
        </w:rPr>
        <w:t xml:space="preserve">phytochemical compounds </w:t>
      </w:r>
      <w:sdt>
        <w:sdtPr>
          <w:rPr>
            <w:rFonts w:ascii="Times New Roman" w:hAnsi="Times New Roman" w:cs="Times New Roman"/>
            <w:color w:val="000000"/>
          </w:rPr>
          <w:tag w:val="MENDELEY_CITATION_v3_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"/>
          <w:id w:val="1945647642"/>
          <w:placeholder>
            <w:docPart w:val="DefaultPlaceholder_-1854013440"/>
          </w:placeholder>
        </w:sdtPr>
        <w:sdtEndPr/>
        <w:sdtContent>
          <w:r w:rsidR="001B6322" w:rsidRPr="006055B5">
            <w:rPr>
              <w:rFonts w:ascii="Times New Roman" w:hAnsi="Times New Roman" w:cs="Times New Roman"/>
              <w:color w:val="000000"/>
            </w:rPr>
            <w:t>(Rouf Shah et al., 2016)</w:t>
          </w:r>
        </w:sdtContent>
      </w:sdt>
      <w:r w:rsidR="00B43F27" w:rsidRPr="006055B5">
        <w:rPr>
          <w:rFonts w:ascii="Times New Roman" w:hAnsi="Times New Roman" w:cs="Times New Roman"/>
        </w:rPr>
        <w:t xml:space="preserve">. </w:t>
      </w:r>
      <w:r w:rsidR="00E20AC3" w:rsidRPr="006055B5">
        <w:rPr>
          <w:rFonts w:ascii="Times New Roman" w:hAnsi="Times New Roman" w:cs="Times New Roman"/>
        </w:rPr>
        <w:t xml:space="preserve">Corn is classified by its color and kernel configuration—yellow, white, dent, or flint—and includes regular food-grade yellow and white corn, specialty corn like quality protein maize (QPM), waxy, high-amylose, high-oil, blue, popcorn, sweet maize, and Cuzco corn </w:t>
      </w:r>
      <w:sdt>
        <w:sdtPr>
          <w:rPr>
            <w:rFonts w:ascii="Times New Roman" w:hAnsi="Times New Roman" w:cs="Times New Roman"/>
          </w:rPr>
          <w:tag w:val="MENDELEY_CITATION_v3_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"/>
          <w:id w:val="347454649"/>
          <w:placeholder>
            <w:docPart w:val="DefaultPlaceholder_-1854013440"/>
          </w:placeholder>
        </w:sdtPr>
        <w:sdtEndPr/>
        <w:sdtContent>
          <w:r w:rsidR="001B6322" w:rsidRPr="006055B5">
            <w:rPr>
              <w:rFonts w:ascii="Times New Roman" w:eastAsia="Times New Roman" w:hAnsi="Times New Roman" w:cs="Times New Roman"/>
            </w:rPr>
            <w:t>(Rooney &amp; Serna-Saldivar, 2015)</w:t>
          </w:r>
        </w:sdtContent>
      </w:sdt>
      <w:r w:rsidR="00327747" w:rsidRPr="006055B5">
        <w:rPr>
          <w:rFonts w:ascii="Times New Roman" w:hAnsi="Times New Roman" w:cs="Times New Roman"/>
        </w:rPr>
        <w:t xml:space="preserve">. </w:t>
      </w:r>
      <w:r w:rsidR="00E20AC3" w:rsidRPr="006055B5">
        <w:rPr>
          <w:rFonts w:ascii="Times New Roman" w:hAnsi="Times New Roman" w:cs="Times New Roman"/>
        </w:rPr>
        <w:t xml:space="preserve">Moreover, it was one of Mesoamerica's main crops and Mexico's most widely grown and consumed cereal, used to make masa and other corn-based products like tamales, tostadas, atole, tejuino, pinole, corn chips, and taco shells </w:t>
      </w:r>
      <w:sdt>
        <w:sdtPr>
          <w:rPr>
            <w:rFonts w:ascii="Times New Roman" w:hAnsi="Times New Roman" w:cs="Times New Roman"/>
            <w:color w:val="000000"/>
          </w:rPr>
          <w:tag w:val="MENDELEY_CITATION_v3_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"/>
          <w:id w:val="-432664405"/>
          <w:placeholder>
            <w:docPart w:val="DefaultPlaceholder_-1854013440"/>
          </w:placeholder>
        </w:sdtPr>
        <w:sdtEndPr/>
        <w:sdtContent>
          <w:r w:rsidR="001B6322" w:rsidRPr="006055B5">
            <w:rPr>
              <w:rFonts w:ascii="Times New Roman" w:hAnsi="Times New Roman" w:cs="Times New Roman"/>
              <w:color w:val="000000"/>
            </w:rPr>
            <w:t>(Valderrama Bravo et al., 2020)</w:t>
          </w:r>
        </w:sdtContent>
      </w:sdt>
      <w:r w:rsidR="00E20AC3" w:rsidRPr="006055B5">
        <w:rPr>
          <w:rFonts w:ascii="Times New Roman" w:hAnsi="Times New Roman" w:cs="Times New Roman"/>
        </w:rPr>
        <w:t>. Among the corn-based products,</w:t>
      </w:r>
      <w:r w:rsidR="00DB39E4" w:rsidRPr="006055B5">
        <w:rPr>
          <w:rFonts w:ascii="Times New Roman" w:hAnsi="Times New Roman" w:cs="Times New Roman"/>
        </w:rPr>
        <w:t xml:space="preserve"> </w:t>
      </w:r>
      <w:r w:rsidR="00427ECB" w:rsidRPr="006055B5">
        <w:rPr>
          <w:rFonts w:ascii="Times New Roman" w:hAnsi="Times New Roman" w:cs="Times New Roman"/>
        </w:rPr>
        <w:t>tortillas</w:t>
      </w:r>
      <w:r w:rsidR="00DB39E4" w:rsidRPr="006055B5">
        <w:rPr>
          <w:rFonts w:ascii="Times New Roman" w:hAnsi="Times New Roman" w:cs="Times New Roman"/>
        </w:rPr>
        <w:t xml:space="preserve"> </w:t>
      </w:r>
      <w:r w:rsidR="00BC5356" w:rsidRPr="006055B5">
        <w:rPr>
          <w:rFonts w:ascii="Times New Roman" w:hAnsi="Times New Roman" w:cs="Times New Roman"/>
        </w:rPr>
        <w:t>are</w:t>
      </w:r>
      <w:r w:rsidR="00DB39E4" w:rsidRPr="006055B5">
        <w:rPr>
          <w:rFonts w:ascii="Times New Roman" w:hAnsi="Times New Roman" w:cs="Times New Roman"/>
        </w:rPr>
        <w:t xml:space="preserve"> the most utilized</w:t>
      </w:r>
      <w:r w:rsidR="00B43F27" w:rsidRPr="006055B5">
        <w:rPr>
          <w:rFonts w:ascii="Times New Roman" w:hAnsi="Times New Roman" w:cs="Times New Roman"/>
        </w:rPr>
        <w:t xml:space="preserve"> </w:t>
      </w:r>
      <w:r w:rsidR="00C75E1B" w:rsidRPr="006055B5">
        <w:rPr>
          <w:rFonts w:ascii="Times New Roman" w:hAnsi="Times New Roman" w:cs="Times New Roman"/>
        </w:rPr>
        <w:t>ingredient to prepare various Mexican</w:t>
      </w:r>
      <w:r w:rsidR="00427ECB" w:rsidRPr="006055B5">
        <w:rPr>
          <w:rFonts w:ascii="Times New Roman" w:hAnsi="Times New Roman" w:cs="Times New Roman"/>
        </w:rPr>
        <w:t xml:space="preserve"> and Central American</w:t>
      </w:r>
      <w:r w:rsidR="00C75E1B" w:rsidRPr="006055B5">
        <w:rPr>
          <w:rFonts w:ascii="Times New Roman" w:hAnsi="Times New Roman" w:cs="Times New Roman"/>
        </w:rPr>
        <w:t xml:space="preserve"> dishes in rural and urban areas</w:t>
      </w:r>
      <w:r w:rsidR="00B43F27" w:rsidRPr="006055B5">
        <w:rPr>
          <w:rFonts w:ascii="Times New Roman" w:hAnsi="Times New Roman" w:cs="Times New Roman"/>
        </w:rPr>
        <w:t>.</w:t>
      </w:r>
      <w:r w:rsidR="004760C3" w:rsidRPr="006055B5">
        <w:rPr>
          <w:rFonts w:ascii="Times New Roman" w:hAnsi="Times New Roman" w:cs="Times New Roman"/>
        </w:rPr>
        <w:t xml:space="preserve"> </w:t>
      </w:r>
      <w:r w:rsidR="00427ECB" w:rsidRPr="006055B5">
        <w:rPr>
          <w:rFonts w:ascii="Times New Roman" w:hAnsi="Times New Roman" w:cs="Times New Roman"/>
        </w:rPr>
        <w:t>Maize tortilla</w:t>
      </w:r>
      <w:r w:rsidR="00C509A7" w:rsidRPr="006055B5">
        <w:rPr>
          <w:rFonts w:ascii="Times New Roman" w:hAnsi="Times New Roman" w:cs="Times New Roman"/>
        </w:rPr>
        <w:t>s</w:t>
      </w:r>
      <w:r w:rsidR="00427ECB" w:rsidRPr="006055B5">
        <w:rPr>
          <w:rFonts w:ascii="Times New Roman" w:hAnsi="Times New Roman" w:cs="Times New Roman"/>
        </w:rPr>
        <w:t xml:space="preserve"> </w:t>
      </w:r>
      <w:r w:rsidR="0099375F" w:rsidRPr="006055B5">
        <w:rPr>
          <w:rFonts w:ascii="Times New Roman" w:hAnsi="Times New Roman" w:cs="Times New Roman"/>
        </w:rPr>
        <w:t xml:space="preserve">made from traditional masa harina or </w:t>
      </w:r>
      <w:r w:rsidR="00E20AC3" w:rsidRPr="006055B5">
        <w:rPr>
          <w:rFonts w:ascii="Times New Roman" w:hAnsi="Times New Roman" w:cs="Times New Roman"/>
        </w:rPr>
        <w:t>"</w:t>
      </w:r>
      <w:r w:rsidR="0099375F" w:rsidRPr="006055B5">
        <w:rPr>
          <w:rFonts w:ascii="Times New Roman" w:hAnsi="Times New Roman" w:cs="Times New Roman"/>
        </w:rPr>
        <w:t>dough flour</w:t>
      </w:r>
      <w:r w:rsidR="00E20AC3" w:rsidRPr="006055B5">
        <w:rPr>
          <w:rFonts w:ascii="Times New Roman" w:hAnsi="Times New Roman" w:cs="Times New Roman"/>
        </w:rPr>
        <w:t>"</w:t>
      </w:r>
      <w:r w:rsidR="0099375F" w:rsidRPr="006055B5">
        <w:rPr>
          <w:rFonts w:ascii="Times New Roman" w:hAnsi="Times New Roman" w:cs="Times New Roman"/>
        </w:rPr>
        <w:t xml:space="preserve"> are the oldest variety of tortillas</w:t>
      </w:r>
      <w:r w:rsidR="00F0027C" w:rsidRPr="006055B5">
        <w:rPr>
          <w:rFonts w:ascii="Times New Roman" w:hAnsi="Times New Roman" w:cs="Times New Roman"/>
        </w:rPr>
        <w:t xml:space="preserve">, the most studied maize food from the preparation process </w:t>
      </w:r>
      <w:r w:rsidR="00C509A7" w:rsidRPr="006055B5">
        <w:rPr>
          <w:rFonts w:ascii="Times New Roman" w:hAnsi="Times New Roman" w:cs="Times New Roman"/>
        </w:rPr>
        <w:t>to</w:t>
      </w:r>
      <w:r w:rsidR="00F0027C" w:rsidRPr="006055B5">
        <w:rPr>
          <w:rFonts w:ascii="Times New Roman" w:hAnsi="Times New Roman" w:cs="Times New Roman"/>
        </w:rPr>
        <w:t xml:space="preserve"> dietary properties</w:t>
      </w:r>
      <w:r w:rsidR="00E20AC3" w:rsidRPr="006055B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"/>
          <w:id w:val="881051791"/>
          <w:placeholder>
            <w:docPart w:val="DefaultPlaceholder_-1854013440"/>
          </w:placeholder>
        </w:sdtPr>
        <w:sdtEndPr/>
        <w:sdtContent>
          <w:r w:rsidR="001B6322" w:rsidRPr="006055B5">
            <w:rPr>
              <w:rFonts w:ascii="Times New Roman" w:hAnsi="Times New Roman" w:cs="Times New Roman"/>
              <w:color w:val="000000"/>
            </w:rPr>
            <w:t>(Menchaca-Armenta et al., 2023)</w:t>
          </w:r>
        </w:sdtContent>
      </w:sdt>
      <w:r w:rsidR="00F0027C" w:rsidRPr="006055B5">
        <w:rPr>
          <w:rFonts w:ascii="Times New Roman" w:hAnsi="Times New Roman" w:cs="Times New Roman"/>
        </w:rPr>
        <w:t xml:space="preserve">. </w:t>
      </w:r>
      <w:r w:rsidR="00E20AC3" w:rsidRPr="006055B5">
        <w:rPr>
          <w:rFonts w:ascii="Times New Roman" w:hAnsi="Times New Roman" w:cs="Times New Roman"/>
        </w:rPr>
        <w:t>Tortillas are made by cooking whole maize in calcium hydroxide-containing water, steeping to anneal the starch granules, removing the excess cooking liquor called nejayote, washing the kernel, and grinding to masa</w:t>
      </w:r>
      <w:r w:rsidR="00522CF7" w:rsidRPr="006055B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"/>
          <w:id w:val="1116257224"/>
          <w:placeholder>
            <w:docPart w:val="DefaultPlaceholder_-1854013440"/>
          </w:placeholder>
        </w:sdtPr>
        <w:sdtEndPr/>
        <w:sdtContent>
          <w:r w:rsidR="001B6322" w:rsidRPr="006055B5">
            <w:rPr>
              <w:rFonts w:ascii="Times New Roman" w:hAnsi="Times New Roman" w:cs="Times New Roman"/>
              <w:color w:val="000000"/>
            </w:rPr>
            <w:t>(Chaidez-Laguna et al., 2016)</w:t>
          </w:r>
        </w:sdtContent>
      </w:sdt>
      <w:r w:rsidR="00522CF7" w:rsidRPr="006055B5">
        <w:rPr>
          <w:rFonts w:ascii="Times New Roman" w:hAnsi="Times New Roman" w:cs="Times New Roman"/>
        </w:rPr>
        <w:t>.</w:t>
      </w:r>
      <w:r w:rsidR="00A00F05" w:rsidRPr="006055B5">
        <w:rPr>
          <w:rFonts w:ascii="Times New Roman" w:hAnsi="Times New Roman" w:cs="Times New Roman"/>
        </w:rPr>
        <w:t xml:space="preserve"> </w:t>
      </w:r>
      <w:r w:rsidR="00E20AC3" w:rsidRPr="006055B5">
        <w:rPr>
          <w:rFonts w:ascii="Times New Roman" w:hAnsi="Times New Roman" w:cs="Times New Roman"/>
        </w:rPr>
        <w:t xml:space="preserve">The process necessitates the use of an alkaline or lime solution to weaken the cell walls, allowing the removal of the pericarp and the solubilization of cell walls in the peripheral endosperm, causing swelling and reorganization of starch granules at temperatures above glass transition but below gelatinization, allowing the modification of the physical properties of starch and protein </w:t>
      </w:r>
      <w:sdt>
        <w:sdtPr>
          <w:rPr>
            <w:rFonts w:ascii="Times New Roman" w:hAnsi="Times New Roman" w:cs="Times New Roman"/>
            <w:color w:val="000000"/>
          </w:rPr>
          <w:tag w:val="MENDELEY_CITATION_v3_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"/>
          <w:id w:val="-1643103368"/>
          <w:placeholder>
            <w:docPart w:val="DefaultPlaceholder_-1854013440"/>
          </w:placeholder>
        </w:sdtPr>
        <w:sdtEndPr/>
        <w:sdtContent>
          <w:r w:rsidR="001B6322" w:rsidRPr="006055B5">
            <w:rPr>
              <w:rFonts w:ascii="Times New Roman" w:hAnsi="Times New Roman" w:cs="Times New Roman"/>
              <w:color w:val="000000"/>
            </w:rPr>
            <w:t>(Carrera et al., 2015)</w:t>
          </w:r>
        </w:sdtContent>
      </w:sdt>
      <w:r w:rsidR="00C509A7" w:rsidRPr="006055B5">
        <w:rPr>
          <w:rFonts w:ascii="Times New Roman" w:hAnsi="Times New Roman" w:cs="Times New Roman"/>
        </w:rPr>
        <w:t xml:space="preserve">. </w:t>
      </w:r>
      <w:r w:rsidR="00E20AC3" w:rsidRPr="006055B5">
        <w:rPr>
          <w:rFonts w:ascii="Times New Roman" w:hAnsi="Times New Roman" w:cs="Times New Roman"/>
        </w:rPr>
        <w:t xml:space="preserve">As a result, nixtamalization improves the nutritional value, calcium and iron bioavailability, and physicochemical, thermal, and rheological properties of nixtamal, reduces mycotoxin and produces a significant amount of resistant starch, which promotes health due to its prebiotic effects </w:t>
      </w:r>
      <w:sdt>
        <w:sdtPr>
          <w:rPr>
            <w:rFonts w:ascii="Times New Roman" w:hAnsi="Times New Roman" w:cs="Times New Roman"/>
            <w:color w:val="000000"/>
          </w:rPr>
          <w:tag w:val="MENDELEY_CITATION_v3_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"/>
          <w:id w:val="-2142027387"/>
          <w:placeholder>
            <w:docPart w:val="DefaultPlaceholder_-1854013440"/>
          </w:placeholder>
        </w:sdtPr>
        <w:sdtEndPr/>
        <w:sdtContent>
          <w:r w:rsidR="001B6322" w:rsidRPr="006055B5">
            <w:rPr>
              <w:rFonts w:ascii="Times New Roman" w:hAnsi="Times New Roman" w:cs="Times New Roman"/>
              <w:color w:val="000000"/>
            </w:rPr>
            <w:t>(Hernandez et al., 2022; Serna-Saldivar, 2021)</w:t>
          </w:r>
        </w:sdtContent>
      </w:sdt>
      <w:r w:rsidR="00A00F05" w:rsidRPr="006055B5">
        <w:rPr>
          <w:rFonts w:ascii="Times New Roman" w:hAnsi="Times New Roman" w:cs="Times New Roman"/>
        </w:rPr>
        <w:t xml:space="preserve">. </w:t>
      </w:r>
    </w:p>
    <w:p w14:paraId="0B968472" w14:textId="0A4839E5" w:rsidR="00876075" w:rsidRPr="006055B5" w:rsidRDefault="00876075" w:rsidP="00DB39E4">
      <w:pPr>
        <w:spacing w:after="0" w:line="240" w:lineRule="auto"/>
        <w:ind w:firstLine="720"/>
        <w:jc w:val="both"/>
        <w:rPr>
          <w:rFonts w:ascii="Times New Roman" w:hAnsi="Times New Roman" w:cs="Times New Roman"/>
        </w:rPr>
      </w:pPr>
    </w:p>
    <w:p w14:paraId="0D7658EB" w14:textId="667FC8C8" w:rsidR="00746904" w:rsidRPr="006055B5" w:rsidRDefault="00EB77C8" w:rsidP="00360B51">
      <w:pPr>
        <w:spacing w:after="0" w:line="240" w:lineRule="auto"/>
        <w:ind w:firstLine="720"/>
        <w:jc w:val="both"/>
        <w:rPr>
          <w:rFonts w:ascii="Times New Roman" w:hAnsi="Times New Roman" w:cs="Times New Roman"/>
          <w:color w:val="FF0000"/>
        </w:rPr>
      </w:pPr>
      <w:r w:rsidRPr="006055B5">
        <w:rPr>
          <w:rFonts w:ascii="Times New Roman" w:hAnsi="Times New Roman" w:cs="Times New Roman"/>
        </w:rPr>
        <w:t xml:space="preserve">Corn nixtamalization is widely investigated in </w:t>
      </w:r>
      <w:r w:rsidR="00621F9C" w:rsidRPr="006055B5">
        <w:rPr>
          <w:rFonts w:ascii="Times New Roman" w:hAnsi="Times New Roman" w:cs="Times New Roman"/>
        </w:rPr>
        <w:t xml:space="preserve">the </w:t>
      </w:r>
      <w:r w:rsidRPr="006055B5">
        <w:rPr>
          <w:rFonts w:ascii="Times New Roman" w:hAnsi="Times New Roman" w:cs="Times New Roman"/>
        </w:rPr>
        <w:t xml:space="preserve">academe and food industry. </w:t>
      </w:r>
      <w:r w:rsidR="005E3820" w:rsidRPr="006055B5">
        <w:rPr>
          <w:rFonts w:ascii="Times New Roman" w:hAnsi="Times New Roman" w:cs="Times New Roman"/>
        </w:rPr>
        <w:t xml:space="preserve">Exploring this method </w:t>
      </w:r>
      <w:r w:rsidR="00621F9C" w:rsidRPr="006055B5">
        <w:rPr>
          <w:rFonts w:ascii="Times New Roman" w:hAnsi="Times New Roman" w:cs="Times New Roman"/>
        </w:rPr>
        <w:t>with</w:t>
      </w:r>
      <w:r w:rsidR="005E3820" w:rsidRPr="006055B5">
        <w:rPr>
          <w:rFonts w:ascii="Times New Roman" w:hAnsi="Times New Roman" w:cs="Times New Roman"/>
        </w:rPr>
        <w:t xml:space="preserve"> other corn varieties is a good strategy </w:t>
      </w:r>
      <w:r w:rsidR="00621F9C" w:rsidRPr="006055B5">
        <w:rPr>
          <w:rFonts w:ascii="Times New Roman" w:hAnsi="Times New Roman" w:cs="Times New Roman"/>
        </w:rPr>
        <w:t>for</w:t>
      </w:r>
      <w:r w:rsidR="005E3820" w:rsidRPr="006055B5">
        <w:rPr>
          <w:rFonts w:ascii="Times New Roman" w:hAnsi="Times New Roman" w:cs="Times New Roman"/>
        </w:rPr>
        <w:t xml:space="preserve"> introducing new commodit</w:t>
      </w:r>
      <w:r w:rsidR="00621F9C" w:rsidRPr="006055B5">
        <w:rPr>
          <w:rFonts w:ascii="Times New Roman" w:hAnsi="Times New Roman" w:cs="Times New Roman"/>
        </w:rPr>
        <w:t>ies</w:t>
      </w:r>
      <w:r w:rsidR="005E3820" w:rsidRPr="006055B5">
        <w:rPr>
          <w:rFonts w:ascii="Times New Roman" w:hAnsi="Times New Roman" w:cs="Times New Roman"/>
        </w:rPr>
        <w:t xml:space="preserve"> globally. Despite the comprehensive reviews regarding nixtamalized corn</w:t>
      </w:r>
      <w:r w:rsidR="00546511" w:rsidRPr="006055B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"/>
          <w:id w:val="1319301334"/>
          <w:placeholder>
            <w:docPart w:val="DefaultPlaceholder_-1854013440"/>
          </w:placeholder>
        </w:sdtPr>
        <w:sdtEndPr/>
        <w:sdtContent>
          <w:r w:rsidR="001B6322" w:rsidRPr="006055B5">
            <w:rPr>
              <w:rFonts w:ascii="Times New Roman" w:hAnsi="Times New Roman" w:cs="Times New Roman"/>
              <w:color w:val="000000"/>
            </w:rPr>
            <w:t>(Santiago-Ramos, Figueroa-Cárdenas, et al., 2018; Serna-Saldivar, 2021)</w:t>
          </w:r>
        </w:sdtContent>
      </w:sdt>
      <w:r w:rsidR="005E3820" w:rsidRPr="006055B5">
        <w:rPr>
          <w:rFonts w:ascii="Times New Roman" w:hAnsi="Times New Roman" w:cs="Times New Roman"/>
        </w:rPr>
        <w:t xml:space="preserve">, there is still a lack of bibliometric analysis of scientific works published on this topic. </w:t>
      </w:r>
      <w:r w:rsidR="000D047F" w:rsidRPr="006055B5">
        <w:rPr>
          <w:rFonts w:ascii="Times New Roman" w:hAnsi="Times New Roman" w:cs="Times New Roman"/>
        </w:rPr>
        <w:t xml:space="preserve">Only few have done bibliometric mapping analysis </w:t>
      </w:r>
      <w:r w:rsidR="00401587" w:rsidRPr="006055B5">
        <w:rPr>
          <w:rFonts w:ascii="Times New Roman" w:hAnsi="Times New Roman" w:cs="Times New Roman"/>
        </w:rPr>
        <w:t>mainly related to</w:t>
      </w:r>
      <w:r w:rsidR="000D047F" w:rsidRPr="006055B5">
        <w:rPr>
          <w:rFonts w:ascii="Times New Roman" w:hAnsi="Times New Roman" w:cs="Times New Roman"/>
        </w:rPr>
        <w:t xml:space="preserve"> corn</w:t>
      </w:r>
      <w:r w:rsidR="00401587" w:rsidRPr="006055B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"/>
          <w:id w:val="-95711302"/>
          <w:placeholder>
            <w:docPart w:val="DefaultPlaceholder_-1854013440"/>
          </w:placeholder>
        </w:sdtPr>
        <w:sdtEndPr/>
        <w:sdtContent>
          <w:r w:rsidR="001B6322" w:rsidRPr="006055B5">
            <w:rPr>
              <w:rFonts w:ascii="Times New Roman" w:eastAsia="Times New Roman" w:hAnsi="Times New Roman" w:cs="Times New Roman"/>
            </w:rPr>
            <w:t>(Feng et al., 2022; Liu et al., 2021; Montoya et al., 2020; Santillán‐fernández et al., 2021; Ying &amp; Jin, 2022; Yuan &amp; Sun, 2020)</w:t>
          </w:r>
        </w:sdtContent>
      </w:sdt>
      <w:r w:rsidR="00401587" w:rsidRPr="006055B5">
        <w:rPr>
          <w:rFonts w:ascii="Times New Roman" w:hAnsi="Times New Roman" w:cs="Times New Roman"/>
        </w:rPr>
        <w:t xml:space="preserve">. </w:t>
      </w:r>
      <w:r w:rsidR="00FA1420" w:rsidRPr="006055B5">
        <w:rPr>
          <w:rFonts w:ascii="Times New Roman" w:hAnsi="Times New Roman" w:cs="Times New Roman"/>
        </w:rPr>
        <w:t xml:space="preserve">Bibliometric </w:t>
      </w:r>
      <w:r w:rsidR="00FA1420" w:rsidRPr="006055B5">
        <w:rPr>
          <w:rFonts w:ascii="Times New Roman" w:hAnsi="Times New Roman" w:cs="Times New Roman"/>
        </w:rPr>
        <w:lastRenderedPageBreak/>
        <w:t xml:space="preserve">methods utilize analysis and knowledge mapping to quantify literature evaluation which sorts </w:t>
      </w:r>
      <w:r w:rsidR="00401587" w:rsidRPr="006055B5">
        <w:rPr>
          <w:rFonts w:ascii="Times New Roman" w:hAnsi="Times New Roman" w:cs="Times New Roman"/>
        </w:rPr>
        <w:t xml:space="preserve">of </w:t>
      </w:r>
      <w:r w:rsidR="000D047F" w:rsidRPr="006055B5">
        <w:rPr>
          <w:rFonts w:ascii="Times New Roman" w:hAnsi="Times New Roman" w:cs="Times New Roman"/>
        </w:rPr>
        <w:t xml:space="preserve">citations, </w:t>
      </w:r>
      <w:r w:rsidR="00FA1420" w:rsidRPr="006055B5">
        <w:rPr>
          <w:rFonts w:ascii="Times New Roman" w:hAnsi="Times New Roman" w:cs="Times New Roman"/>
        </w:rPr>
        <w:t xml:space="preserve">authorships, keywords, and methodology </w:t>
      </w:r>
      <w:sdt>
        <w:sdtPr>
          <w:rPr>
            <w:rFonts w:ascii="Times New Roman" w:hAnsi="Times New Roman" w:cs="Times New Roman"/>
          </w:rPr>
          <w:tag w:val="MENDELEY_CITATION_v3_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"/>
          <w:id w:val="1299194961"/>
          <w:placeholder>
            <w:docPart w:val="DefaultPlaceholder_-1854013440"/>
          </w:placeholder>
        </w:sdtPr>
        <w:sdtEndPr/>
        <w:sdtContent>
          <w:r w:rsidR="001B6322" w:rsidRPr="006055B5">
            <w:rPr>
              <w:rFonts w:ascii="Times New Roman" w:eastAsia="Times New Roman" w:hAnsi="Times New Roman" w:cs="Times New Roman"/>
            </w:rPr>
            <w:t>(Fasogbon &amp; Adebo, 2022)</w:t>
          </w:r>
        </w:sdtContent>
      </w:sdt>
      <w:r w:rsidR="00FA1420" w:rsidRPr="006055B5">
        <w:rPr>
          <w:rFonts w:ascii="Times New Roman" w:hAnsi="Times New Roman" w:cs="Times New Roman"/>
        </w:rPr>
        <w:t>.</w:t>
      </w:r>
      <w:r w:rsidR="001827BE" w:rsidRPr="006055B5">
        <w:rPr>
          <w:rFonts w:ascii="Times New Roman" w:hAnsi="Times New Roman" w:cs="Times New Roman"/>
        </w:rPr>
        <w:t xml:space="preserve"> Hence, this study aim</w:t>
      </w:r>
      <w:r w:rsidR="00621F9C" w:rsidRPr="006055B5">
        <w:rPr>
          <w:rFonts w:ascii="Times New Roman" w:hAnsi="Times New Roman" w:cs="Times New Roman"/>
        </w:rPr>
        <w:t>s</w:t>
      </w:r>
      <w:r w:rsidR="001827BE" w:rsidRPr="006055B5">
        <w:rPr>
          <w:rFonts w:ascii="Times New Roman" w:hAnsi="Times New Roman" w:cs="Times New Roman"/>
        </w:rPr>
        <w:t xml:space="preserve"> to use </w:t>
      </w:r>
      <w:r w:rsidR="00621F9C" w:rsidRPr="006055B5">
        <w:rPr>
          <w:rFonts w:ascii="Times New Roman" w:hAnsi="Times New Roman" w:cs="Times New Roman"/>
        </w:rPr>
        <w:t xml:space="preserve">the </w:t>
      </w:r>
      <w:r w:rsidR="001827BE" w:rsidRPr="006055B5">
        <w:rPr>
          <w:rFonts w:ascii="Times New Roman" w:hAnsi="Times New Roman" w:cs="Times New Roman"/>
        </w:rPr>
        <w:t>bibliomet</w:t>
      </w:r>
      <w:r w:rsidR="00621F9C" w:rsidRPr="006055B5">
        <w:rPr>
          <w:rFonts w:ascii="Times New Roman" w:hAnsi="Times New Roman" w:cs="Times New Roman"/>
        </w:rPr>
        <w:t>r</w:t>
      </w:r>
      <w:r w:rsidR="001827BE" w:rsidRPr="006055B5">
        <w:rPr>
          <w:rFonts w:ascii="Times New Roman" w:hAnsi="Times New Roman" w:cs="Times New Roman"/>
        </w:rPr>
        <w:t>ic method to collect documents related to nixtamalized corn</w:t>
      </w:r>
      <w:r w:rsidR="004133B3" w:rsidRPr="006055B5">
        <w:rPr>
          <w:rFonts w:ascii="Times New Roman" w:hAnsi="Times New Roman" w:cs="Times New Roman"/>
        </w:rPr>
        <w:t xml:space="preserve"> from Scopus and the Web of Science databases</w:t>
      </w:r>
      <w:r w:rsidR="001827BE" w:rsidRPr="006055B5">
        <w:rPr>
          <w:rFonts w:ascii="Times New Roman" w:hAnsi="Times New Roman" w:cs="Times New Roman"/>
        </w:rPr>
        <w:t xml:space="preserve">, then analyze the categories such as countries, </w:t>
      </w:r>
      <w:r w:rsidR="003B0B2F" w:rsidRPr="006055B5">
        <w:rPr>
          <w:rFonts w:ascii="Times New Roman" w:hAnsi="Times New Roman" w:cs="Times New Roman"/>
        </w:rPr>
        <w:t>organizations</w:t>
      </w:r>
      <w:r w:rsidR="001827BE" w:rsidRPr="006055B5">
        <w:rPr>
          <w:rFonts w:ascii="Times New Roman" w:hAnsi="Times New Roman" w:cs="Times New Roman"/>
        </w:rPr>
        <w:t xml:space="preserve">, </w:t>
      </w:r>
      <w:r w:rsidR="00EF6317" w:rsidRPr="006055B5">
        <w:rPr>
          <w:rFonts w:ascii="Times New Roman" w:hAnsi="Times New Roman" w:cs="Times New Roman"/>
        </w:rPr>
        <w:t>authors,</w:t>
      </w:r>
      <w:r w:rsidR="003B0B2F" w:rsidRPr="006055B5">
        <w:rPr>
          <w:rFonts w:ascii="Times New Roman" w:hAnsi="Times New Roman" w:cs="Times New Roman"/>
        </w:rPr>
        <w:t xml:space="preserve"> journals, </w:t>
      </w:r>
      <w:r w:rsidR="00417160" w:rsidRPr="006055B5">
        <w:rPr>
          <w:rFonts w:ascii="Times New Roman" w:hAnsi="Times New Roman" w:cs="Times New Roman"/>
        </w:rPr>
        <w:t>sources,</w:t>
      </w:r>
      <w:r w:rsidR="001827BE" w:rsidRPr="006055B5">
        <w:rPr>
          <w:rFonts w:ascii="Times New Roman" w:hAnsi="Times New Roman" w:cs="Times New Roman"/>
        </w:rPr>
        <w:t xml:space="preserve"> and </w:t>
      </w:r>
      <w:r w:rsidR="00E63269" w:rsidRPr="006055B5">
        <w:rPr>
          <w:rFonts w:ascii="Times New Roman" w:hAnsi="Times New Roman" w:cs="Times New Roman"/>
        </w:rPr>
        <w:t>keywords</w:t>
      </w:r>
      <w:r w:rsidR="004133B3" w:rsidRPr="006055B5">
        <w:rPr>
          <w:rFonts w:ascii="Times New Roman" w:hAnsi="Times New Roman" w:cs="Times New Roman"/>
        </w:rPr>
        <w:t xml:space="preserve"> using </w:t>
      </w:r>
      <w:r w:rsidR="00621F9C" w:rsidRPr="006055B5">
        <w:rPr>
          <w:rFonts w:ascii="Times New Roman" w:hAnsi="Times New Roman" w:cs="Times New Roman"/>
        </w:rPr>
        <w:t xml:space="preserve">the </w:t>
      </w:r>
      <w:r w:rsidR="004133B3" w:rsidRPr="006055B5">
        <w:rPr>
          <w:rFonts w:ascii="Times New Roman" w:hAnsi="Times New Roman" w:cs="Times New Roman"/>
        </w:rPr>
        <w:t>VOSviewer application</w:t>
      </w:r>
      <w:r w:rsidR="001827BE" w:rsidRPr="006055B5">
        <w:rPr>
          <w:rFonts w:ascii="Times New Roman" w:hAnsi="Times New Roman" w:cs="Times New Roman"/>
        </w:rPr>
        <w:t xml:space="preserve">. </w:t>
      </w:r>
      <w:r w:rsidR="00417160" w:rsidRPr="006055B5">
        <w:rPr>
          <w:rFonts w:ascii="Times New Roman" w:hAnsi="Times New Roman" w:cs="Times New Roman"/>
        </w:rPr>
        <w:t xml:space="preserve">Scopus and WOS are the </w:t>
      </w:r>
      <w:r w:rsidR="000D047F" w:rsidRPr="006055B5">
        <w:rPr>
          <w:rFonts w:ascii="Times New Roman" w:hAnsi="Times New Roman" w:cs="Times New Roman"/>
        </w:rPr>
        <w:t>two largest</w:t>
      </w:r>
      <w:r w:rsidR="00417160" w:rsidRPr="006055B5">
        <w:rPr>
          <w:rFonts w:ascii="Times New Roman" w:hAnsi="Times New Roman" w:cs="Times New Roman"/>
        </w:rPr>
        <w:t xml:space="preserve"> bibliographic data source that provides scientometric indicators to evaluate citation count and performance of the researchers</w:t>
      </w:r>
      <w:r w:rsidR="00D33DFF" w:rsidRPr="006055B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"/>
          <w:id w:val="1452825835"/>
          <w:placeholder>
            <w:docPart w:val="DefaultPlaceholder_-1854013440"/>
          </w:placeholder>
        </w:sdtPr>
        <w:sdtEndPr/>
        <w:sdtContent>
          <w:r w:rsidR="001B6322" w:rsidRPr="006055B5">
            <w:rPr>
              <w:rFonts w:ascii="Times New Roman" w:hAnsi="Times New Roman" w:cs="Times New Roman"/>
              <w:color w:val="000000"/>
            </w:rPr>
            <w:t>(Pranckutė, 2021)</w:t>
          </w:r>
        </w:sdtContent>
      </w:sdt>
      <w:r w:rsidR="00D33DFF" w:rsidRPr="006055B5">
        <w:rPr>
          <w:rFonts w:ascii="Times New Roman" w:hAnsi="Times New Roman" w:cs="Times New Roman"/>
          <w:color w:val="000000"/>
        </w:rPr>
        <w:t>.</w:t>
      </w:r>
    </w:p>
    <w:p w14:paraId="25FA4D15" w14:textId="2324A68B" w:rsidR="00FA1420" w:rsidRPr="006055B5" w:rsidRDefault="00A17B78" w:rsidP="007C64BC">
      <w:pPr>
        <w:pStyle w:val="Heading1"/>
        <w:numPr>
          <w:ilvl w:val="0"/>
          <w:numId w:val="5"/>
        </w:numPr>
        <w:rPr>
          <w:rFonts w:ascii="Times New Roman" w:hAnsi="Times New Roman" w:cs="Times New Roman"/>
          <w:b/>
          <w:bCs/>
          <w:color w:val="auto"/>
          <w:sz w:val="22"/>
          <w:szCs w:val="22"/>
        </w:rPr>
      </w:pPr>
      <w:bookmarkStart w:id="3" w:name="_Toc129119356"/>
      <w:r w:rsidRPr="006055B5">
        <w:rPr>
          <w:rFonts w:ascii="Times New Roman" w:hAnsi="Times New Roman" w:cs="Times New Roman"/>
          <w:b/>
          <w:bCs/>
          <w:color w:val="auto"/>
          <w:sz w:val="22"/>
          <w:szCs w:val="22"/>
        </w:rPr>
        <w:t>Methodology</w:t>
      </w:r>
      <w:bookmarkEnd w:id="3"/>
    </w:p>
    <w:p w14:paraId="7CE48576" w14:textId="304B3927" w:rsidR="00A17B78" w:rsidRPr="006055B5" w:rsidRDefault="00621F9C" w:rsidP="00AB6B3D">
      <w:pPr>
        <w:pStyle w:val="Heading2"/>
        <w:ind w:firstLine="360"/>
        <w:rPr>
          <w:rFonts w:ascii="Times New Roman" w:hAnsi="Times New Roman" w:cs="Times New Roman"/>
          <w:b/>
          <w:bCs/>
          <w:color w:val="auto"/>
          <w:sz w:val="22"/>
          <w:szCs w:val="22"/>
        </w:rPr>
      </w:pPr>
      <w:bookmarkStart w:id="4" w:name="_Toc129119357"/>
      <w:r w:rsidRPr="006055B5">
        <w:rPr>
          <w:rFonts w:ascii="Times New Roman" w:hAnsi="Times New Roman" w:cs="Times New Roman"/>
          <w:b/>
          <w:bCs/>
          <w:color w:val="auto"/>
          <w:sz w:val="22"/>
          <w:szCs w:val="22"/>
        </w:rPr>
        <w:t xml:space="preserve">2.1. </w:t>
      </w:r>
      <w:r w:rsidR="00572854" w:rsidRPr="006055B5">
        <w:rPr>
          <w:rFonts w:ascii="Times New Roman" w:hAnsi="Times New Roman" w:cs="Times New Roman"/>
          <w:b/>
          <w:bCs/>
          <w:color w:val="auto"/>
          <w:sz w:val="22"/>
          <w:szCs w:val="22"/>
        </w:rPr>
        <w:t xml:space="preserve">Data Source and </w:t>
      </w:r>
      <w:r w:rsidR="00A17B78" w:rsidRPr="006055B5">
        <w:rPr>
          <w:rFonts w:ascii="Times New Roman" w:hAnsi="Times New Roman" w:cs="Times New Roman"/>
          <w:b/>
          <w:bCs/>
          <w:color w:val="auto"/>
          <w:sz w:val="22"/>
          <w:szCs w:val="22"/>
        </w:rPr>
        <w:t>Type of Study</w:t>
      </w:r>
      <w:bookmarkEnd w:id="4"/>
    </w:p>
    <w:p w14:paraId="000F1558" w14:textId="4DE40C0B" w:rsidR="00572854" w:rsidRPr="006055B5" w:rsidRDefault="00572854" w:rsidP="00DB39E4">
      <w:pPr>
        <w:spacing w:after="0" w:line="240" w:lineRule="auto"/>
        <w:jc w:val="both"/>
        <w:rPr>
          <w:rFonts w:ascii="Times New Roman" w:hAnsi="Times New Roman" w:cs="Times New Roman"/>
        </w:rPr>
      </w:pPr>
      <w:r w:rsidRPr="006055B5">
        <w:rPr>
          <w:rFonts w:ascii="Times New Roman" w:hAnsi="Times New Roman" w:cs="Times New Roman"/>
        </w:rPr>
        <w:tab/>
        <w:t xml:space="preserve">The data in this study was analyzed using bibliometric analysis carried out </w:t>
      </w:r>
      <w:r w:rsidR="00D75188" w:rsidRPr="006055B5">
        <w:rPr>
          <w:rFonts w:ascii="Times New Roman" w:hAnsi="Times New Roman" w:cs="Times New Roman"/>
        </w:rPr>
        <w:t xml:space="preserve">by retrieving publications from Scopus and Web of Science databases with the date of access on </w:t>
      </w:r>
      <w:r w:rsidR="001B32BC" w:rsidRPr="006055B5">
        <w:rPr>
          <w:rFonts w:ascii="Times New Roman" w:hAnsi="Times New Roman" w:cs="Times New Roman"/>
        </w:rPr>
        <w:t>January 28</w:t>
      </w:r>
      <w:r w:rsidR="00D75188" w:rsidRPr="006055B5">
        <w:rPr>
          <w:rFonts w:ascii="Times New Roman" w:hAnsi="Times New Roman" w:cs="Times New Roman"/>
        </w:rPr>
        <w:t xml:space="preserve">, 2023. The search parameters </w:t>
      </w:r>
      <w:r w:rsidR="00406581" w:rsidRPr="006055B5">
        <w:rPr>
          <w:rFonts w:ascii="Times New Roman" w:hAnsi="Times New Roman" w:cs="Times New Roman"/>
        </w:rPr>
        <w:t xml:space="preserve">with </w:t>
      </w:r>
      <w:r w:rsidR="00621F9C" w:rsidRPr="006055B5">
        <w:rPr>
          <w:rFonts w:ascii="Times New Roman" w:hAnsi="Times New Roman" w:cs="Times New Roman"/>
        </w:rPr>
        <w:t xml:space="preserve">the </w:t>
      </w:r>
      <w:r w:rsidR="00406581" w:rsidRPr="006055B5">
        <w:rPr>
          <w:rFonts w:ascii="Times New Roman" w:hAnsi="Times New Roman" w:cs="Times New Roman"/>
        </w:rPr>
        <w:t xml:space="preserve">Boolean syntax </w:t>
      </w:r>
      <w:r w:rsidR="00D75188" w:rsidRPr="006055B5">
        <w:rPr>
          <w:rFonts w:ascii="Times New Roman" w:hAnsi="Times New Roman" w:cs="Times New Roman"/>
        </w:rPr>
        <w:t>used are (TITLE-ABS-KEY (</w:t>
      </w:r>
      <w:r w:rsidR="00E20AC3" w:rsidRPr="006055B5">
        <w:rPr>
          <w:rFonts w:ascii="Times New Roman" w:hAnsi="Times New Roman" w:cs="Times New Roman"/>
        </w:rPr>
        <w:t>"</w:t>
      </w:r>
      <w:r w:rsidR="00D75188" w:rsidRPr="006055B5">
        <w:rPr>
          <w:rFonts w:ascii="Times New Roman" w:hAnsi="Times New Roman" w:cs="Times New Roman"/>
        </w:rPr>
        <w:t>nixtamaliz*</w:t>
      </w:r>
      <w:r w:rsidR="00E20AC3" w:rsidRPr="006055B5">
        <w:rPr>
          <w:rFonts w:ascii="Times New Roman" w:hAnsi="Times New Roman" w:cs="Times New Roman"/>
        </w:rPr>
        <w:t>"</w:t>
      </w:r>
      <w:r w:rsidR="00D75188" w:rsidRPr="006055B5">
        <w:rPr>
          <w:rFonts w:ascii="Times New Roman" w:hAnsi="Times New Roman" w:cs="Times New Roman"/>
        </w:rPr>
        <w:t>) AND TITLE-ABS-KEY (</w:t>
      </w:r>
      <w:r w:rsidR="00E20AC3" w:rsidRPr="006055B5">
        <w:rPr>
          <w:rFonts w:ascii="Times New Roman" w:hAnsi="Times New Roman" w:cs="Times New Roman"/>
        </w:rPr>
        <w:t>"</w:t>
      </w:r>
      <w:r w:rsidR="00D75188" w:rsidRPr="006055B5">
        <w:rPr>
          <w:rFonts w:ascii="Times New Roman" w:hAnsi="Times New Roman" w:cs="Times New Roman"/>
        </w:rPr>
        <w:t>corn</w:t>
      </w:r>
      <w:r w:rsidR="00E20AC3" w:rsidRPr="006055B5">
        <w:rPr>
          <w:rFonts w:ascii="Times New Roman" w:hAnsi="Times New Roman" w:cs="Times New Roman"/>
        </w:rPr>
        <w:t>"</w:t>
      </w:r>
      <w:r w:rsidR="00D75188" w:rsidRPr="006055B5">
        <w:rPr>
          <w:rFonts w:ascii="Times New Roman" w:hAnsi="Times New Roman" w:cs="Times New Roman"/>
        </w:rPr>
        <w:t xml:space="preserve"> OR </w:t>
      </w:r>
      <w:r w:rsidR="00E20AC3" w:rsidRPr="006055B5">
        <w:rPr>
          <w:rFonts w:ascii="Times New Roman" w:hAnsi="Times New Roman" w:cs="Times New Roman"/>
        </w:rPr>
        <w:t>"</w:t>
      </w:r>
      <w:r w:rsidR="00D75188" w:rsidRPr="006055B5">
        <w:rPr>
          <w:rFonts w:ascii="Times New Roman" w:hAnsi="Times New Roman" w:cs="Times New Roman"/>
        </w:rPr>
        <w:t>maize</w:t>
      </w:r>
      <w:r w:rsidR="00E20AC3" w:rsidRPr="006055B5">
        <w:rPr>
          <w:rFonts w:ascii="Times New Roman" w:hAnsi="Times New Roman" w:cs="Times New Roman"/>
        </w:rPr>
        <w:t>"</w:t>
      </w:r>
      <w:r w:rsidR="00D75188" w:rsidRPr="006055B5">
        <w:rPr>
          <w:rFonts w:ascii="Times New Roman" w:hAnsi="Times New Roman" w:cs="Times New Roman"/>
        </w:rPr>
        <w:t xml:space="preserve">)) in the period between 2010 to 2023. </w:t>
      </w:r>
      <w:r w:rsidR="00253FE0" w:rsidRPr="006055B5">
        <w:rPr>
          <w:rFonts w:ascii="Times New Roman" w:hAnsi="Times New Roman" w:cs="Times New Roman"/>
        </w:rPr>
        <w:t xml:space="preserve">The author, title source, publication year, and other information were exported </w:t>
      </w:r>
      <w:r w:rsidR="00E351D6" w:rsidRPr="006055B5">
        <w:rPr>
          <w:rFonts w:ascii="Times New Roman" w:hAnsi="Times New Roman" w:cs="Times New Roman"/>
        </w:rPr>
        <w:t>in</w:t>
      </w:r>
      <w:r w:rsidR="00253FE0" w:rsidRPr="006055B5">
        <w:rPr>
          <w:rFonts w:ascii="Times New Roman" w:hAnsi="Times New Roman" w:cs="Times New Roman"/>
        </w:rPr>
        <w:t xml:space="preserve"> </w:t>
      </w:r>
      <w:r w:rsidR="00E351D6" w:rsidRPr="006055B5">
        <w:rPr>
          <w:rFonts w:ascii="Times New Roman" w:hAnsi="Times New Roman" w:cs="Times New Roman"/>
        </w:rPr>
        <w:t>*.</w:t>
      </w:r>
      <w:r w:rsidR="00003BA2" w:rsidRPr="006055B5">
        <w:rPr>
          <w:rFonts w:ascii="Times New Roman" w:hAnsi="Times New Roman" w:cs="Times New Roman"/>
        </w:rPr>
        <w:t>ciw</w:t>
      </w:r>
      <w:r w:rsidR="00E351D6" w:rsidRPr="006055B5">
        <w:rPr>
          <w:rFonts w:ascii="Times New Roman" w:hAnsi="Times New Roman" w:cs="Times New Roman"/>
        </w:rPr>
        <w:t xml:space="preserve"> and *csv </w:t>
      </w:r>
      <w:r w:rsidR="00253FE0" w:rsidRPr="006055B5">
        <w:rPr>
          <w:rFonts w:ascii="Times New Roman" w:hAnsi="Times New Roman" w:cs="Times New Roman"/>
        </w:rPr>
        <w:t>f</w:t>
      </w:r>
      <w:r w:rsidR="00E351D6" w:rsidRPr="006055B5">
        <w:rPr>
          <w:rFonts w:ascii="Times New Roman" w:hAnsi="Times New Roman" w:cs="Times New Roman"/>
        </w:rPr>
        <w:t>ormats</w:t>
      </w:r>
      <w:r w:rsidR="00621F9C" w:rsidRPr="006055B5">
        <w:rPr>
          <w:rFonts w:ascii="Times New Roman" w:hAnsi="Times New Roman" w:cs="Times New Roman"/>
        </w:rPr>
        <w:t>,</w:t>
      </w:r>
      <w:r w:rsidR="00003BA2" w:rsidRPr="006055B5">
        <w:rPr>
          <w:rFonts w:ascii="Times New Roman" w:hAnsi="Times New Roman" w:cs="Times New Roman"/>
        </w:rPr>
        <w:t xml:space="preserve"> </w:t>
      </w:r>
      <w:r w:rsidR="00621F9C" w:rsidRPr="006055B5">
        <w:rPr>
          <w:rFonts w:ascii="Times New Roman" w:hAnsi="Times New Roman" w:cs="Times New Roman"/>
        </w:rPr>
        <w:t>then imported</w:t>
      </w:r>
      <w:r w:rsidR="00003BA2" w:rsidRPr="006055B5">
        <w:rPr>
          <w:rFonts w:ascii="Times New Roman" w:hAnsi="Times New Roman" w:cs="Times New Roman"/>
        </w:rPr>
        <w:t xml:space="preserve"> to VOSviewer</w:t>
      </w:r>
      <w:r w:rsidR="00C936C0" w:rsidRPr="006055B5">
        <w:rPr>
          <w:rFonts w:ascii="Times New Roman" w:hAnsi="Times New Roman" w:cs="Times New Roman"/>
        </w:rPr>
        <w:t xml:space="preserve"> (version 1.6.19)</w:t>
      </w:r>
      <w:r w:rsidR="00003BA2" w:rsidRPr="006055B5">
        <w:rPr>
          <w:rFonts w:ascii="Times New Roman" w:hAnsi="Times New Roman" w:cs="Times New Roman"/>
        </w:rPr>
        <w:t xml:space="preserve"> to </w:t>
      </w:r>
      <w:r w:rsidR="00405725" w:rsidRPr="006055B5">
        <w:rPr>
          <w:rFonts w:ascii="Times New Roman" w:hAnsi="Times New Roman" w:cs="Times New Roman"/>
        </w:rPr>
        <w:t>create a map based on</w:t>
      </w:r>
      <w:r w:rsidR="00003BA2" w:rsidRPr="006055B5">
        <w:rPr>
          <w:rFonts w:ascii="Times New Roman" w:hAnsi="Times New Roman" w:cs="Times New Roman"/>
        </w:rPr>
        <w:t xml:space="preserve"> bibliometric</w:t>
      </w:r>
      <w:r w:rsidR="00253FE0" w:rsidRPr="006055B5">
        <w:rPr>
          <w:rFonts w:ascii="Times New Roman" w:hAnsi="Times New Roman" w:cs="Times New Roman"/>
        </w:rPr>
        <w:t>. The total</w:t>
      </w:r>
      <w:r w:rsidR="002514F7" w:rsidRPr="006055B5">
        <w:rPr>
          <w:rFonts w:ascii="Times New Roman" w:hAnsi="Times New Roman" w:cs="Times New Roman"/>
        </w:rPr>
        <w:t xml:space="preserve"> number </w:t>
      </w:r>
      <w:r w:rsidR="00253FE0" w:rsidRPr="006055B5">
        <w:rPr>
          <w:rFonts w:ascii="Times New Roman" w:hAnsi="Times New Roman" w:cs="Times New Roman"/>
        </w:rPr>
        <w:t>of documents obtained from Scopus and WOS are 36</w:t>
      </w:r>
      <w:r w:rsidR="00C14F7D" w:rsidRPr="006055B5">
        <w:rPr>
          <w:rFonts w:ascii="Times New Roman" w:hAnsi="Times New Roman" w:cs="Times New Roman"/>
        </w:rPr>
        <w:t>4</w:t>
      </w:r>
      <w:r w:rsidR="00253FE0" w:rsidRPr="006055B5">
        <w:rPr>
          <w:rFonts w:ascii="Times New Roman" w:hAnsi="Times New Roman" w:cs="Times New Roman"/>
        </w:rPr>
        <w:t xml:space="preserve"> and 3</w:t>
      </w:r>
      <w:r w:rsidR="00C14F7D" w:rsidRPr="006055B5">
        <w:rPr>
          <w:rFonts w:ascii="Times New Roman" w:hAnsi="Times New Roman" w:cs="Times New Roman"/>
        </w:rPr>
        <w:t>70</w:t>
      </w:r>
      <w:r w:rsidR="00253FE0" w:rsidRPr="006055B5">
        <w:rPr>
          <w:rFonts w:ascii="Times New Roman" w:hAnsi="Times New Roman" w:cs="Times New Roman"/>
        </w:rPr>
        <w:t xml:space="preserve">, respectively. </w:t>
      </w:r>
      <w:r w:rsidR="00C14F7D" w:rsidRPr="006055B5">
        <w:rPr>
          <w:rFonts w:ascii="Times New Roman" w:hAnsi="Times New Roman" w:cs="Times New Roman"/>
        </w:rPr>
        <w:t xml:space="preserve">The csv files </w:t>
      </w:r>
      <w:r w:rsidR="00003BA2" w:rsidRPr="006055B5">
        <w:rPr>
          <w:rFonts w:ascii="Times New Roman" w:hAnsi="Times New Roman" w:cs="Times New Roman"/>
        </w:rPr>
        <w:t xml:space="preserve">from two databases </w:t>
      </w:r>
      <w:r w:rsidR="00C14F7D" w:rsidRPr="006055B5">
        <w:rPr>
          <w:rFonts w:ascii="Times New Roman" w:hAnsi="Times New Roman" w:cs="Times New Roman"/>
        </w:rPr>
        <w:t>are saved to xlsx format to combine into one</w:t>
      </w:r>
      <w:r w:rsidR="00AB3705" w:rsidRPr="006055B5">
        <w:rPr>
          <w:rFonts w:ascii="Times New Roman" w:hAnsi="Times New Roman" w:cs="Times New Roman"/>
        </w:rPr>
        <w:t xml:space="preserve"> worksheet</w:t>
      </w:r>
      <w:r w:rsidR="00C14F7D" w:rsidRPr="006055B5">
        <w:rPr>
          <w:rFonts w:ascii="Times New Roman" w:hAnsi="Times New Roman" w:cs="Times New Roman"/>
        </w:rPr>
        <w:t xml:space="preserve"> using Append Query in Microsoft Excel 2021 program</w:t>
      </w:r>
      <w:r w:rsidR="00AB3705" w:rsidRPr="006055B5">
        <w:rPr>
          <w:rFonts w:ascii="Times New Roman" w:hAnsi="Times New Roman" w:cs="Times New Roman"/>
        </w:rPr>
        <w:t xml:space="preserve"> and filtered using Conditional Formatting</w:t>
      </w:r>
      <w:r w:rsidR="00C14F7D" w:rsidRPr="006055B5">
        <w:rPr>
          <w:rFonts w:ascii="Times New Roman" w:hAnsi="Times New Roman" w:cs="Times New Roman"/>
        </w:rPr>
        <w:t>.</w:t>
      </w:r>
      <w:r w:rsidR="00AB3705" w:rsidRPr="006055B5">
        <w:rPr>
          <w:rFonts w:ascii="Times New Roman" w:hAnsi="Times New Roman" w:cs="Times New Roman"/>
        </w:rPr>
        <w:t xml:space="preserve"> </w:t>
      </w:r>
      <w:r w:rsidR="001F7378" w:rsidRPr="006055B5">
        <w:rPr>
          <w:rFonts w:ascii="Times New Roman" w:hAnsi="Times New Roman" w:cs="Times New Roman"/>
        </w:rPr>
        <w:t xml:space="preserve">The </w:t>
      </w:r>
      <w:r w:rsidR="00E351D6" w:rsidRPr="006055B5">
        <w:rPr>
          <w:rFonts w:ascii="Times New Roman" w:hAnsi="Times New Roman" w:cs="Times New Roman"/>
        </w:rPr>
        <w:t>P</w:t>
      </w:r>
      <w:r w:rsidR="001F7378" w:rsidRPr="006055B5">
        <w:rPr>
          <w:rFonts w:ascii="Times New Roman" w:hAnsi="Times New Roman" w:cs="Times New Roman"/>
        </w:rPr>
        <w:t xml:space="preserve">referred Reporting Items for Systematic Reviews and Meta-Analyses (PRISMA) method </w:t>
      </w:r>
      <w:sdt>
        <w:sdtPr>
          <w:rPr>
            <w:rFonts w:ascii="Times New Roman" w:hAnsi="Times New Roman" w:cs="Times New Roman"/>
            <w:color w:val="000000"/>
          </w:rPr>
          <w:tag w:val="MENDELEY_CITATION_v3_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"/>
          <w:id w:val="1414672394"/>
          <w:placeholder>
            <w:docPart w:val="DefaultPlaceholder_-1854013440"/>
          </w:placeholder>
        </w:sdtPr>
        <w:sdtEndPr/>
        <w:sdtContent>
          <w:r w:rsidR="001B6322" w:rsidRPr="006055B5">
            <w:rPr>
              <w:rFonts w:ascii="Times New Roman" w:hAnsi="Times New Roman" w:cs="Times New Roman"/>
              <w:color w:val="000000"/>
            </w:rPr>
            <w:t>(Page et al., 2021)</w:t>
          </w:r>
        </w:sdtContent>
      </w:sdt>
      <w:r w:rsidR="001F7378" w:rsidRPr="006055B5">
        <w:rPr>
          <w:rFonts w:ascii="Times New Roman" w:hAnsi="Times New Roman" w:cs="Times New Roman"/>
        </w:rPr>
        <w:t xml:space="preserve"> was used</w:t>
      </w:r>
      <w:r w:rsidR="00E351D6" w:rsidRPr="006055B5">
        <w:rPr>
          <w:rFonts w:ascii="Times New Roman" w:hAnsi="Times New Roman" w:cs="Times New Roman"/>
        </w:rPr>
        <w:t xml:space="preserve"> for </w:t>
      </w:r>
      <w:r w:rsidR="00003BA2" w:rsidRPr="006055B5">
        <w:rPr>
          <w:rFonts w:ascii="Times New Roman" w:hAnsi="Times New Roman" w:cs="Times New Roman"/>
        </w:rPr>
        <w:t>merg</w:t>
      </w:r>
      <w:r w:rsidR="00621F9C" w:rsidRPr="006055B5">
        <w:rPr>
          <w:rFonts w:ascii="Times New Roman" w:hAnsi="Times New Roman" w:cs="Times New Roman"/>
        </w:rPr>
        <w:t>ing</w:t>
      </w:r>
      <w:r w:rsidR="00003BA2" w:rsidRPr="006055B5">
        <w:rPr>
          <w:rFonts w:ascii="Times New Roman" w:hAnsi="Times New Roman" w:cs="Times New Roman"/>
        </w:rPr>
        <w:t xml:space="preserve"> </w:t>
      </w:r>
      <w:r w:rsidR="00775C9E" w:rsidRPr="006055B5">
        <w:rPr>
          <w:rFonts w:ascii="Times New Roman" w:hAnsi="Times New Roman" w:cs="Times New Roman"/>
        </w:rPr>
        <w:t xml:space="preserve">Scopus and WOS databases </w:t>
      </w:r>
      <w:r w:rsidR="00E351D6" w:rsidRPr="006055B5">
        <w:rPr>
          <w:rFonts w:ascii="Times New Roman" w:hAnsi="Times New Roman" w:cs="Times New Roman"/>
        </w:rPr>
        <w:t>to</w:t>
      </w:r>
      <w:r w:rsidR="00775C9E" w:rsidRPr="006055B5">
        <w:rPr>
          <w:rFonts w:ascii="Times New Roman" w:hAnsi="Times New Roman" w:cs="Times New Roman"/>
        </w:rPr>
        <w:t xml:space="preserve"> </w:t>
      </w:r>
      <w:r w:rsidR="00621F9C" w:rsidRPr="006055B5">
        <w:rPr>
          <w:rFonts w:ascii="Times New Roman" w:hAnsi="Times New Roman" w:cs="Times New Roman"/>
        </w:rPr>
        <w:t>create</w:t>
      </w:r>
      <w:r w:rsidR="00405725" w:rsidRPr="006055B5">
        <w:rPr>
          <w:rFonts w:ascii="Times New Roman" w:hAnsi="Times New Roman" w:cs="Times New Roman"/>
        </w:rPr>
        <w:t xml:space="preserve"> a map based on text data of</w:t>
      </w:r>
      <w:r w:rsidR="00003BA2" w:rsidRPr="006055B5">
        <w:rPr>
          <w:rFonts w:ascii="Times New Roman" w:hAnsi="Times New Roman" w:cs="Times New Roman"/>
        </w:rPr>
        <w:t xml:space="preserve"> </w:t>
      </w:r>
      <w:r w:rsidR="00621F9C" w:rsidRPr="006055B5">
        <w:rPr>
          <w:rFonts w:ascii="Times New Roman" w:hAnsi="Times New Roman" w:cs="Times New Roman"/>
        </w:rPr>
        <w:t xml:space="preserve">the </w:t>
      </w:r>
      <w:r w:rsidR="00003BA2" w:rsidRPr="006055B5">
        <w:rPr>
          <w:rFonts w:ascii="Times New Roman" w:hAnsi="Times New Roman" w:cs="Times New Roman"/>
        </w:rPr>
        <w:t>title and abstract</w:t>
      </w:r>
      <w:r w:rsidR="00890F00" w:rsidRPr="006055B5">
        <w:rPr>
          <w:rFonts w:ascii="Times New Roman" w:hAnsi="Times New Roman" w:cs="Times New Roman"/>
        </w:rPr>
        <w:t>.</w:t>
      </w:r>
      <w:r w:rsidR="00E351D6" w:rsidRPr="006055B5">
        <w:rPr>
          <w:rFonts w:ascii="Times New Roman" w:hAnsi="Times New Roman" w:cs="Times New Roman"/>
        </w:rPr>
        <w:t xml:space="preserve"> </w:t>
      </w:r>
      <w:r w:rsidR="00775C9E" w:rsidRPr="006055B5">
        <w:rPr>
          <w:rFonts w:ascii="Times New Roman" w:hAnsi="Times New Roman" w:cs="Times New Roman"/>
        </w:rPr>
        <w:t>The total number of documents for Scopus, WOS, and Scopus</w:t>
      </w:r>
      <w:r w:rsidR="002D33BE" w:rsidRPr="006055B5">
        <w:rPr>
          <w:rFonts w:ascii="Times New Roman" w:hAnsi="Times New Roman" w:cs="Times New Roman"/>
        </w:rPr>
        <w:t>-</w:t>
      </w:r>
      <w:r w:rsidR="00775C9E" w:rsidRPr="006055B5">
        <w:rPr>
          <w:rFonts w:ascii="Times New Roman" w:hAnsi="Times New Roman" w:cs="Times New Roman"/>
        </w:rPr>
        <w:t>WOS are 123, 1</w:t>
      </w:r>
      <w:r w:rsidR="00AB3705" w:rsidRPr="006055B5">
        <w:rPr>
          <w:rFonts w:ascii="Times New Roman" w:hAnsi="Times New Roman" w:cs="Times New Roman"/>
        </w:rPr>
        <w:t>29</w:t>
      </w:r>
      <w:r w:rsidR="00775C9E" w:rsidRPr="006055B5">
        <w:rPr>
          <w:rFonts w:ascii="Times New Roman" w:hAnsi="Times New Roman" w:cs="Times New Roman"/>
        </w:rPr>
        <w:t>, and 2</w:t>
      </w:r>
      <w:r w:rsidR="00AB3705" w:rsidRPr="006055B5">
        <w:rPr>
          <w:rFonts w:ascii="Times New Roman" w:hAnsi="Times New Roman" w:cs="Times New Roman"/>
        </w:rPr>
        <w:t>41</w:t>
      </w:r>
      <w:r w:rsidR="00775C9E" w:rsidRPr="006055B5">
        <w:rPr>
          <w:rFonts w:ascii="Times New Roman" w:hAnsi="Times New Roman" w:cs="Times New Roman"/>
        </w:rPr>
        <w:t xml:space="preserve">, respectively. </w:t>
      </w:r>
      <w:r w:rsidR="00621F9C" w:rsidRPr="006055B5">
        <w:rPr>
          <w:rFonts w:ascii="Times New Roman" w:hAnsi="Times New Roman" w:cs="Times New Roman"/>
        </w:rPr>
        <w:t>After the removal of duplicates, r</w:t>
      </w:r>
      <w:r w:rsidR="00775C9E" w:rsidRPr="006055B5">
        <w:rPr>
          <w:rFonts w:ascii="Times New Roman" w:hAnsi="Times New Roman" w:cs="Times New Roman"/>
        </w:rPr>
        <w:t>ecords of documents were reduced to 4</w:t>
      </w:r>
      <w:r w:rsidR="003173C3" w:rsidRPr="006055B5">
        <w:rPr>
          <w:rFonts w:ascii="Times New Roman" w:hAnsi="Times New Roman" w:cs="Times New Roman"/>
        </w:rPr>
        <w:t>41</w:t>
      </w:r>
      <w:r w:rsidR="00775C9E" w:rsidRPr="006055B5">
        <w:rPr>
          <w:rFonts w:ascii="Times New Roman" w:hAnsi="Times New Roman" w:cs="Times New Roman"/>
        </w:rPr>
        <w:t>.</w:t>
      </w:r>
      <w:r w:rsidR="00AB3705" w:rsidRPr="006055B5">
        <w:rPr>
          <w:rFonts w:ascii="Times New Roman" w:hAnsi="Times New Roman" w:cs="Times New Roman"/>
        </w:rPr>
        <w:t xml:space="preserve"> </w:t>
      </w:r>
      <w:r w:rsidR="00621F9C" w:rsidRPr="006055B5">
        <w:rPr>
          <w:rFonts w:ascii="Times New Roman" w:hAnsi="Times New Roman" w:cs="Times New Roman"/>
        </w:rPr>
        <w:t>In addition, a</w:t>
      </w:r>
      <w:r w:rsidR="00BB204E" w:rsidRPr="006055B5">
        <w:rPr>
          <w:rFonts w:ascii="Times New Roman" w:hAnsi="Times New Roman" w:cs="Times New Roman"/>
        </w:rPr>
        <w:t>ll source</w:t>
      </w:r>
      <w:r w:rsidR="00727F94" w:rsidRPr="006055B5">
        <w:rPr>
          <w:rFonts w:ascii="Times New Roman" w:hAnsi="Times New Roman" w:cs="Times New Roman"/>
        </w:rPr>
        <w:t>-</w:t>
      </w:r>
      <w:r w:rsidR="0019567E" w:rsidRPr="006055B5">
        <w:rPr>
          <w:rFonts w:ascii="Times New Roman" w:hAnsi="Times New Roman" w:cs="Times New Roman"/>
        </w:rPr>
        <w:t>type</w:t>
      </w:r>
      <w:r w:rsidR="00727F94" w:rsidRPr="006055B5">
        <w:rPr>
          <w:rFonts w:ascii="Times New Roman" w:hAnsi="Times New Roman" w:cs="Times New Roman"/>
        </w:rPr>
        <w:t xml:space="preserve"> documents</w:t>
      </w:r>
      <w:r w:rsidR="0019567E" w:rsidRPr="006055B5">
        <w:rPr>
          <w:rFonts w:ascii="Times New Roman" w:hAnsi="Times New Roman" w:cs="Times New Roman"/>
        </w:rPr>
        <w:t>,</w:t>
      </w:r>
      <w:r w:rsidR="00BB204E" w:rsidRPr="006055B5">
        <w:rPr>
          <w:rFonts w:ascii="Times New Roman" w:hAnsi="Times New Roman" w:cs="Times New Roman"/>
        </w:rPr>
        <w:t xml:space="preserve"> and language </w:t>
      </w:r>
      <w:r w:rsidR="00727F94" w:rsidRPr="006055B5">
        <w:rPr>
          <w:rFonts w:ascii="Times New Roman" w:hAnsi="Times New Roman" w:cs="Times New Roman"/>
        </w:rPr>
        <w:t>are</w:t>
      </w:r>
      <w:r w:rsidR="00BB204E" w:rsidRPr="006055B5">
        <w:rPr>
          <w:rFonts w:ascii="Times New Roman" w:hAnsi="Times New Roman" w:cs="Times New Roman"/>
        </w:rPr>
        <w:t xml:space="preserve"> considered. </w:t>
      </w:r>
      <w:r w:rsidR="00003BA2" w:rsidRPr="006055B5">
        <w:rPr>
          <w:rFonts w:ascii="Times New Roman" w:hAnsi="Times New Roman" w:cs="Times New Roman"/>
        </w:rPr>
        <w:t xml:space="preserve">Obtained data </w:t>
      </w:r>
      <w:r w:rsidR="00AB3705" w:rsidRPr="006055B5">
        <w:rPr>
          <w:rFonts w:ascii="Times New Roman" w:hAnsi="Times New Roman" w:cs="Times New Roman"/>
        </w:rPr>
        <w:t>are tabulated</w:t>
      </w:r>
      <w:r w:rsidR="00621F9C" w:rsidRPr="006055B5">
        <w:rPr>
          <w:rFonts w:ascii="Times New Roman" w:hAnsi="Times New Roman" w:cs="Times New Roman"/>
        </w:rPr>
        <w:t>,</w:t>
      </w:r>
      <w:r w:rsidR="00AB3705" w:rsidRPr="006055B5">
        <w:rPr>
          <w:rFonts w:ascii="Times New Roman" w:hAnsi="Times New Roman" w:cs="Times New Roman"/>
        </w:rPr>
        <w:t xml:space="preserve"> and </w:t>
      </w:r>
      <w:r w:rsidR="00991F20" w:rsidRPr="006055B5">
        <w:rPr>
          <w:rFonts w:ascii="Times New Roman" w:hAnsi="Times New Roman" w:cs="Times New Roman"/>
        </w:rPr>
        <w:t xml:space="preserve">the </w:t>
      </w:r>
      <w:r w:rsidR="00AB3705" w:rsidRPr="006055B5">
        <w:rPr>
          <w:rFonts w:ascii="Times New Roman" w:hAnsi="Times New Roman" w:cs="Times New Roman"/>
        </w:rPr>
        <w:t>representations are applied through tables and graph</w:t>
      </w:r>
      <w:r w:rsidR="00621F9C" w:rsidRPr="006055B5">
        <w:rPr>
          <w:rFonts w:ascii="Times New Roman" w:hAnsi="Times New Roman" w:cs="Times New Roman"/>
        </w:rPr>
        <w:t>s</w:t>
      </w:r>
      <w:r w:rsidR="00AB3705" w:rsidRPr="006055B5">
        <w:rPr>
          <w:rFonts w:ascii="Times New Roman" w:hAnsi="Times New Roman" w:cs="Times New Roman"/>
        </w:rPr>
        <w:t xml:space="preserve">. </w:t>
      </w:r>
    </w:p>
    <w:p w14:paraId="364F29AC" w14:textId="77777777" w:rsidR="00991C07" w:rsidRPr="006055B5" w:rsidRDefault="00991C07" w:rsidP="00DB39E4">
      <w:pPr>
        <w:spacing w:after="0" w:line="240" w:lineRule="auto"/>
        <w:jc w:val="both"/>
        <w:rPr>
          <w:rFonts w:ascii="Times New Roman" w:hAnsi="Times New Roman" w:cs="Times New Roman"/>
        </w:rPr>
      </w:pPr>
    </w:p>
    <w:p w14:paraId="3093A434" w14:textId="02CEC15B" w:rsidR="00991C07" w:rsidRPr="006055B5" w:rsidRDefault="009A2E42" w:rsidP="00991C07">
      <w:pPr>
        <w:spacing w:after="0" w:line="240" w:lineRule="auto"/>
        <w:jc w:val="center"/>
        <w:rPr>
          <w:rFonts w:ascii="Times New Roman" w:hAnsi="Times New Roman" w:cs="Times New Roman"/>
        </w:rPr>
      </w:pPr>
      <w:r w:rsidRPr="006055B5">
        <w:rPr>
          <w:rFonts w:ascii="Times New Roman" w:hAnsi="Times New Roman" w:cs="Times New Roman"/>
          <w:noProof/>
        </w:rPr>
        <w:drawing>
          <wp:inline distT="0" distB="0" distL="0" distR="0" wp14:anchorId="50DC7F13" wp14:editId="52B60D3C">
            <wp:extent cx="4629150" cy="3035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32752" cy="3038297"/>
                    </a:xfrm>
                    <a:prstGeom prst="rect">
                      <a:avLst/>
                    </a:prstGeom>
                  </pic:spPr>
                </pic:pic>
              </a:graphicData>
            </a:graphic>
          </wp:inline>
        </w:drawing>
      </w:r>
    </w:p>
    <w:p w14:paraId="1462890C" w14:textId="1881A3D3" w:rsidR="009540BF" w:rsidRPr="006055B5" w:rsidRDefault="00991C07" w:rsidP="009540BF">
      <w:pPr>
        <w:pStyle w:val="Heading3"/>
        <w:jc w:val="center"/>
        <w:rPr>
          <w:rFonts w:ascii="Times New Roman" w:hAnsi="Times New Roman" w:cs="Times New Roman"/>
          <w:color w:val="auto"/>
          <w:sz w:val="22"/>
          <w:szCs w:val="22"/>
        </w:rPr>
      </w:pPr>
      <w:bookmarkStart w:id="5" w:name="_Toc129119358"/>
      <w:r w:rsidRPr="006055B5">
        <w:rPr>
          <w:rFonts w:ascii="Times New Roman" w:hAnsi="Times New Roman" w:cs="Times New Roman"/>
          <w:b/>
          <w:bCs/>
          <w:color w:val="auto"/>
          <w:sz w:val="22"/>
          <w:szCs w:val="22"/>
        </w:rPr>
        <w:t>Figure 1.</w:t>
      </w:r>
      <w:r w:rsidRPr="006055B5">
        <w:rPr>
          <w:rFonts w:ascii="Times New Roman" w:hAnsi="Times New Roman" w:cs="Times New Roman"/>
          <w:color w:val="auto"/>
          <w:sz w:val="22"/>
          <w:szCs w:val="22"/>
        </w:rPr>
        <w:t xml:space="preserve"> Methodology for bibliometric study of the scientific documents in corn nixtamalization</w:t>
      </w:r>
      <w:bookmarkEnd w:id="5"/>
      <w:ins w:id="6" w:author="Cadavero, Lady Shernalyn (Alabang)" w:date="2023-03-07T21:33:00Z">
        <w:r w:rsidR="009540BF" w:rsidRPr="006055B5">
          <w:rPr>
            <w:rFonts w:ascii="Times New Roman" w:eastAsiaTheme="minorHAnsi" w:hAnsi="Times New Roman" w:cs="Times New Roman"/>
            <w:color w:val="auto"/>
            <w:sz w:val="22"/>
            <w:szCs w:val="22"/>
          </w:rPr>
          <w:t xml:space="preserve"> </w:t>
        </w:r>
      </w:ins>
    </w:p>
    <w:p w14:paraId="3C6A5262" w14:textId="44937BD1" w:rsidR="00572854" w:rsidRPr="006055B5" w:rsidRDefault="00572854" w:rsidP="00DB39E4">
      <w:pPr>
        <w:spacing w:after="0" w:line="240" w:lineRule="auto"/>
        <w:jc w:val="both"/>
        <w:rPr>
          <w:rFonts w:ascii="Times New Roman" w:hAnsi="Times New Roman" w:cs="Times New Roman"/>
        </w:rPr>
      </w:pPr>
    </w:p>
    <w:p w14:paraId="6901D046" w14:textId="2D1FA296" w:rsidR="009540BF" w:rsidRPr="006055B5" w:rsidRDefault="009540BF" w:rsidP="00DB39E4">
      <w:pPr>
        <w:spacing w:after="0" w:line="240" w:lineRule="auto"/>
        <w:jc w:val="both"/>
        <w:rPr>
          <w:rFonts w:ascii="Times New Roman" w:hAnsi="Times New Roman" w:cs="Times New Roman"/>
        </w:rPr>
      </w:pPr>
      <w:r w:rsidRPr="006055B5">
        <w:rPr>
          <w:rFonts w:ascii="Times New Roman" w:hAnsi="Times New Roman" w:cs="Times New Roman"/>
        </w:rPr>
        <w:tab/>
        <w:t xml:space="preserve">In VOSviewer, bibliographic map only contains one type of items where items are considered as object of interest such as countries, organizations, authors, </w:t>
      </w:r>
      <w:r w:rsidR="00F270D8" w:rsidRPr="006055B5">
        <w:rPr>
          <w:rFonts w:ascii="Times New Roman" w:hAnsi="Times New Roman" w:cs="Times New Roman"/>
        </w:rPr>
        <w:t>documents,</w:t>
      </w:r>
      <w:r w:rsidRPr="006055B5">
        <w:rPr>
          <w:rFonts w:ascii="Times New Roman" w:hAnsi="Times New Roman" w:cs="Times New Roman"/>
        </w:rPr>
        <w:t xml:space="preserve"> and sources</w:t>
      </w:r>
      <w:r w:rsidR="00F270D8" w:rsidRPr="006055B5">
        <w:rPr>
          <w:rFonts w:ascii="Times New Roman" w:hAnsi="Times New Roman" w:cs="Times New Roman"/>
        </w:rPr>
        <w:t xml:space="preserve"> connected by only one type of link. </w:t>
      </w:r>
      <w:r w:rsidR="008C0F6C" w:rsidRPr="006055B5">
        <w:rPr>
          <w:rFonts w:ascii="Times New Roman" w:hAnsi="Times New Roman" w:cs="Times New Roman"/>
        </w:rPr>
        <w:t>Nodes is sometimes used instead an item in other software tools</w:t>
      </w:r>
      <w:r w:rsidR="00360B51" w:rsidRPr="006055B5">
        <w:rPr>
          <w:rFonts w:ascii="Times New Roman" w:hAnsi="Times New Roman" w:cs="Times New Roman"/>
        </w:rPr>
        <w:t xml:space="preserve">. </w:t>
      </w:r>
      <w:r w:rsidR="00F270D8" w:rsidRPr="006055B5">
        <w:rPr>
          <w:rFonts w:ascii="Times New Roman" w:hAnsi="Times New Roman" w:cs="Times New Roman"/>
        </w:rPr>
        <w:t>Set of items called clusters while set of items with links is called network. Items contains weight and score attributes therefore a higher weight is more importan</w:t>
      </w:r>
      <w:r w:rsidR="00360B51" w:rsidRPr="006055B5">
        <w:rPr>
          <w:rFonts w:ascii="Times New Roman" w:hAnsi="Times New Roman" w:cs="Times New Roman"/>
        </w:rPr>
        <w:t>t</w:t>
      </w:r>
      <w:r w:rsidR="00F270D8" w:rsidRPr="006055B5">
        <w:rPr>
          <w:rFonts w:ascii="Times New Roman" w:hAnsi="Times New Roman" w:cs="Times New Roman"/>
        </w:rPr>
        <w:t xml:space="preserve"> than with a lower weight</w:t>
      </w:r>
      <w:r w:rsidR="00360B51" w:rsidRPr="006055B5">
        <w:rPr>
          <w:rFonts w:ascii="Times New Roman" w:hAnsi="Times New Roman" w:cs="Times New Roman"/>
        </w:rPr>
        <w:t xml:space="preserve"> used</w:t>
      </w:r>
      <w:r w:rsidR="00F270D8" w:rsidRPr="006055B5">
        <w:rPr>
          <w:rFonts w:ascii="Times New Roman" w:hAnsi="Times New Roman" w:cs="Times New Roman"/>
        </w:rPr>
        <w:t xml:space="preserve"> in both network and density visualization. On the other hand, score </w:t>
      </w:r>
      <w:r w:rsidR="00F270D8" w:rsidRPr="006055B5">
        <w:rPr>
          <w:rFonts w:ascii="Times New Roman" w:hAnsi="Times New Roman" w:cs="Times New Roman"/>
        </w:rPr>
        <w:lastRenderedPageBreak/>
        <w:t>attributes are only applicable in overlay visualization.</w:t>
      </w:r>
      <w:r w:rsidR="00360B51" w:rsidRPr="006055B5">
        <w:rPr>
          <w:rFonts w:ascii="Times New Roman" w:hAnsi="Times New Roman" w:cs="Times New Roman"/>
        </w:rPr>
        <w:t xml:space="preserve"> </w:t>
      </w:r>
      <w:r w:rsidR="009455CC" w:rsidRPr="006055B5">
        <w:rPr>
          <w:rFonts w:ascii="Times New Roman" w:hAnsi="Times New Roman" w:cs="Times New Roman"/>
        </w:rPr>
        <w:t>Links and Total Link Strength (TLS) are two standard weight attributes. Links are the number of links on an item with other items while TLS is the total strength of the links of an item with other items</w:t>
      </w:r>
      <w:r w:rsidR="0075342D" w:rsidRPr="006055B5">
        <w:rPr>
          <w:rFonts w:ascii="Times New Roman" w:hAnsi="Times New Roman" w:cs="Times New Roman"/>
        </w:rPr>
        <w:t xml:space="preserve"> </w:t>
      </w:r>
      <w:sdt>
        <w:sdtPr>
          <w:rPr>
            <w:rFonts w:ascii="Times New Roman" w:hAnsi="Times New Roman" w:cs="Times New Roman"/>
          </w:rPr>
          <w:tag w:val="MENDELEY_CITATION_v3_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"/>
          <w:id w:val="-620697597"/>
          <w:placeholder>
            <w:docPart w:val="DefaultPlaceholder_-1854013440"/>
          </w:placeholder>
        </w:sdtPr>
        <w:sdtEndPr/>
        <w:sdtContent>
          <w:r w:rsidR="001B6322" w:rsidRPr="006055B5">
            <w:rPr>
              <w:rFonts w:ascii="Times New Roman" w:hAnsi="Times New Roman" w:cs="Times New Roman"/>
            </w:rPr>
            <w:t>(Jan van Eck &amp; Waltman, 2023)</w:t>
          </w:r>
        </w:sdtContent>
      </w:sdt>
      <w:r w:rsidR="009455CC" w:rsidRPr="006055B5">
        <w:rPr>
          <w:rFonts w:ascii="Times New Roman" w:hAnsi="Times New Roman" w:cs="Times New Roman"/>
        </w:rPr>
        <w:t xml:space="preserve">. </w:t>
      </w:r>
    </w:p>
    <w:p w14:paraId="3A308D70" w14:textId="77777777" w:rsidR="009540BF" w:rsidRPr="006055B5" w:rsidRDefault="009540BF" w:rsidP="00DB39E4">
      <w:pPr>
        <w:spacing w:after="0" w:line="240" w:lineRule="auto"/>
        <w:jc w:val="both"/>
        <w:rPr>
          <w:rFonts w:ascii="Times New Roman" w:hAnsi="Times New Roman" w:cs="Times New Roman"/>
        </w:rPr>
      </w:pPr>
    </w:p>
    <w:p w14:paraId="6B55D48A" w14:textId="4DDC4A94" w:rsidR="00A17B78" w:rsidRPr="006055B5" w:rsidRDefault="00A17B78" w:rsidP="00AB6B3D">
      <w:pPr>
        <w:pStyle w:val="Heading2"/>
        <w:ind w:firstLine="360"/>
        <w:rPr>
          <w:rFonts w:ascii="Times New Roman" w:hAnsi="Times New Roman" w:cs="Times New Roman"/>
          <w:b/>
          <w:bCs/>
          <w:color w:val="auto"/>
          <w:sz w:val="22"/>
          <w:szCs w:val="22"/>
        </w:rPr>
      </w:pPr>
      <w:bookmarkStart w:id="7" w:name="_Toc129119359"/>
      <w:r w:rsidRPr="006055B5">
        <w:rPr>
          <w:rFonts w:ascii="Times New Roman" w:hAnsi="Times New Roman" w:cs="Times New Roman"/>
          <w:b/>
          <w:bCs/>
          <w:color w:val="auto"/>
          <w:sz w:val="22"/>
          <w:szCs w:val="22"/>
        </w:rPr>
        <w:t>2.2</w:t>
      </w:r>
      <w:r w:rsidR="00621F9C" w:rsidRPr="006055B5">
        <w:rPr>
          <w:rFonts w:ascii="Times New Roman" w:hAnsi="Times New Roman" w:cs="Times New Roman"/>
          <w:b/>
          <w:bCs/>
          <w:color w:val="auto"/>
          <w:sz w:val="22"/>
          <w:szCs w:val="22"/>
        </w:rPr>
        <w:t>.</w:t>
      </w:r>
      <w:r w:rsidRPr="006055B5">
        <w:rPr>
          <w:rFonts w:ascii="Times New Roman" w:hAnsi="Times New Roman" w:cs="Times New Roman"/>
          <w:b/>
          <w:bCs/>
          <w:color w:val="auto"/>
          <w:sz w:val="22"/>
          <w:szCs w:val="22"/>
        </w:rPr>
        <w:t xml:space="preserve"> Bibliometric </w:t>
      </w:r>
      <w:r w:rsidR="00EB2783" w:rsidRPr="006055B5">
        <w:rPr>
          <w:rFonts w:ascii="Times New Roman" w:hAnsi="Times New Roman" w:cs="Times New Roman"/>
          <w:b/>
          <w:bCs/>
          <w:color w:val="auto"/>
          <w:sz w:val="22"/>
          <w:szCs w:val="22"/>
        </w:rPr>
        <w:t>Analysis and Indicators</w:t>
      </w:r>
      <w:bookmarkStart w:id="8" w:name="_Hlk128209824"/>
      <w:bookmarkEnd w:id="7"/>
    </w:p>
    <w:bookmarkEnd w:id="8"/>
    <w:p w14:paraId="7451A5B9" w14:textId="61EFD6A2" w:rsidR="00A17B78" w:rsidRPr="006055B5" w:rsidRDefault="0042155A" w:rsidP="00DB39E4">
      <w:pPr>
        <w:spacing w:after="0" w:line="240" w:lineRule="auto"/>
        <w:jc w:val="both"/>
        <w:rPr>
          <w:rFonts w:ascii="Times New Roman" w:hAnsi="Times New Roman" w:cs="Times New Roman"/>
        </w:rPr>
      </w:pPr>
      <w:r w:rsidRPr="006055B5">
        <w:rPr>
          <w:rFonts w:ascii="Times New Roman" w:hAnsi="Times New Roman" w:cs="Times New Roman"/>
        </w:rPr>
        <w:tab/>
        <w:t>VOSviewer software was used for bibliometric analysis</w:t>
      </w:r>
      <w:r w:rsidR="00D1180C" w:rsidRPr="006055B5">
        <w:rPr>
          <w:rFonts w:ascii="Times New Roman" w:hAnsi="Times New Roman" w:cs="Times New Roman"/>
        </w:rPr>
        <w:t xml:space="preserve"> </w:t>
      </w:r>
      <w:r w:rsidRPr="006055B5">
        <w:rPr>
          <w:rFonts w:ascii="Times New Roman" w:hAnsi="Times New Roman" w:cs="Times New Roman"/>
        </w:rPr>
        <w:t>developed in 2009</w:t>
      </w:r>
      <w:r w:rsidR="00621F9C" w:rsidRPr="006055B5">
        <w:rPr>
          <w:rFonts w:ascii="Times New Roman" w:hAnsi="Times New Roman" w:cs="Times New Roman"/>
        </w:rPr>
        <w:t>,</w:t>
      </w:r>
      <w:r w:rsidRPr="006055B5">
        <w:rPr>
          <w:rFonts w:ascii="Times New Roman" w:hAnsi="Times New Roman" w:cs="Times New Roman"/>
        </w:rPr>
        <w:t xml:space="preserve"> </w:t>
      </w:r>
      <w:r w:rsidR="00D1180C" w:rsidRPr="006055B5">
        <w:rPr>
          <w:rFonts w:ascii="Times New Roman" w:hAnsi="Times New Roman" w:cs="Times New Roman"/>
        </w:rPr>
        <w:t>which</w:t>
      </w:r>
      <w:r w:rsidRPr="006055B5">
        <w:rPr>
          <w:rFonts w:ascii="Times New Roman" w:hAnsi="Times New Roman" w:cs="Times New Roman"/>
        </w:rPr>
        <w:t xml:space="preserve"> provides </w:t>
      </w:r>
      <w:r w:rsidR="00D1180C" w:rsidRPr="006055B5">
        <w:rPr>
          <w:rFonts w:ascii="Times New Roman" w:hAnsi="Times New Roman" w:cs="Times New Roman"/>
        </w:rPr>
        <w:t>an easy-to-interpret</w:t>
      </w:r>
      <w:r w:rsidRPr="006055B5">
        <w:rPr>
          <w:rFonts w:ascii="Times New Roman" w:hAnsi="Times New Roman" w:cs="Times New Roman"/>
        </w:rPr>
        <w:t xml:space="preserve"> graphical representation of bibliometric data</w:t>
      </w:r>
      <w:r w:rsidR="00D1180C" w:rsidRPr="006055B5">
        <w:rPr>
          <w:rFonts w:ascii="Times New Roman" w:hAnsi="Times New Roman" w:cs="Times New Roman"/>
        </w:rPr>
        <w:t xml:space="preserve"> maps</w:t>
      </w:r>
      <w:r w:rsidRPr="006055B5">
        <w:rPr>
          <w:rFonts w:ascii="Times New Roman" w:hAnsi="Times New Roman" w:cs="Times New Roman"/>
        </w:rPr>
        <w:t xml:space="preserve">. </w:t>
      </w:r>
      <w:r w:rsidR="00D1180C" w:rsidRPr="006055B5">
        <w:rPr>
          <w:rFonts w:ascii="Times New Roman" w:hAnsi="Times New Roman" w:cs="Times New Roman"/>
        </w:rPr>
        <w:t xml:space="preserve">It is based on the shortest distance between nodes to identify which pair of nodes is closely related compared to the second pair of nodes </w:t>
      </w:r>
      <w:sdt>
        <w:sdtPr>
          <w:rPr>
            <w:rFonts w:ascii="Times New Roman" w:hAnsi="Times New Roman" w:cs="Times New Roman"/>
          </w:rPr>
          <w:tag w:val="MENDELEY_CITATION_v3_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"/>
          <w:id w:val="-415941378"/>
          <w:placeholder>
            <w:docPart w:val="DefaultPlaceholder_-1854013440"/>
          </w:placeholder>
        </w:sdtPr>
        <w:sdtEndPr/>
        <w:sdtContent>
          <w:r w:rsidR="001B6322" w:rsidRPr="006055B5">
            <w:rPr>
              <w:rFonts w:ascii="Times New Roman" w:eastAsia="Times New Roman" w:hAnsi="Times New Roman" w:cs="Times New Roman"/>
            </w:rPr>
            <w:t>(van Eck &amp; Waltman, 2010)</w:t>
          </w:r>
        </w:sdtContent>
      </w:sdt>
      <w:r w:rsidR="00D1180C" w:rsidRPr="006055B5">
        <w:rPr>
          <w:rFonts w:ascii="Times New Roman" w:hAnsi="Times New Roman" w:cs="Times New Roman"/>
        </w:rPr>
        <w:t xml:space="preserve">. VOSviewer was used to organize and classify bibliometric indicators based on </w:t>
      </w:r>
      <w:r w:rsidR="00AB6B3D" w:rsidRPr="006055B5">
        <w:rPr>
          <w:rFonts w:ascii="Times New Roman" w:hAnsi="Times New Roman" w:cs="Times New Roman"/>
        </w:rPr>
        <w:t>citation</w:t>
      </w:r>
      <w:r w:rsidR="00D1180C" w:rsidRPr="006055B5">
        <w:rPr>
          <w:rFonts w:ascii="Times New Roman" w:hAnsi="Times New Roman" w:cs="Times New Roman"/>
        </w:rPr>
        <w:t xml:space="preserve"> </w:t>
      </w:r>
      <w:r w:rsidR="00954FC9" w:rsidRPr="006055B5">
        <w:rPr>
          <w:rFonts w:ascii="Times New Roman" w:hAnsi="Times New Roman" w:cs="Times New Roman"/>
        </w:rPr>
        <w:t xml:space="preserve">and </w:t>
      </w:r>
      <w:r w:rsidR="00507F6E" w:rsidRPr="006055B5">
        <w:rPr>
          <w:rFonts w:ascii="Times New Roman" w:hAnsi="Times New Roman" w:cs="Times New Roman"/>
        </w:rPr>
        <w:t>co-occurrence of keywords</w:t>
      </w:r>
      <w:r w:rsidR="006F08F2" w:rsidRPr="006055B5">
        <w:rPr>
          <w:rFonts w:ascii="Times New Roman" w:hAnsi="Times New Roman" w:cs="Times New Roman"/>
        </w:rPr>
        <w:t xml:space="preserve"> through</w:t>
      </w:r>
      <w:r w:rsidR="00507F6E" w:rsidRPr="006055B5">
        <w:rPr>
          <w:rFonts w:ascii="Times New Roman" w:hAnsi="Times New Roman" w:cs="Times New Roman"/>
        </w:rPr>
        <w:t xml:space="preserve"> network visualization.</w:t>
      </w:r>
      <w:r w:rsidR="007D5B69" w:rsidRPr="006055B5">
        <w:rPr>
          <w:rFonts w:ascii="Times New Roman" w:hAnsi="Times New Roman" w:cs="Times New Roman"/>
        </w:rPr>
        <w:t xml:space="preserve"> Clustering is a supportive technique for the specific type of analysis in bibliographic mapping to create thematic or social network clusters to further understand how research field develops </w:t>
      </w:r>
      <w:sdt>
        <w:sdtPr>
          <w:rPr>
            <w:rFonts w:ascii="Times New Roman" w:hAnsi="Times New Roman" w:cs="Times New Roman"/>
            <w:color w:val="000000"/>
          </w:rPr>
          <w:tag w:val="MENDELEY_CITATION_v3_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"/>
          <w:id w:val="1692337971"/>
          <w:placeholder>
            <w:docPart w:val="DefaultPlaceholder_-1854013440"/>
          </w:placeholder>
        </w:sdtPr>
        <w:sdtEndPr/>
        <w:sdtContent>
          <w:r w:rsidR="001B6322" w:rsidRPr="006055B5">
            <w:rPr>
              <w:rFonts w:ascii="Times New Roman" w:hAnsi="Times New Roman" w:cs="Times New Roman"/>
              <w:color w:val="000000"/>
            </w:rPr>
            <w:t>(Donthu et al., 2021)</w:t>
          </w:r>
        </w:sdtContent>
      </w:sdt>
      <w:r w:rsidR="00D33DFF" w:rsidRPr="006055B5">
        <w:rPr>
          <w:rFonts w:ascii="Times New Roman" w:hAnsi="Times New Roman" w:cs="Times New Roman"/>
          <w:color w:val="000000"/>
        </w:rPr>
        <w:t>.</w:t>
      </w:r>
    </w:p>
    <w:p w14:paraId="151AA323" w14:textId="415A0CF9" w:rsidR="00621F9C" w:rsidRPr="006055B5" w:rsidRDefault="00A17B78" w:rsidP="00AB6B3D">
      <w:pPr>
        <w:pStyle w:val="Heading1"/>
        <w:numPr>
          <w:ilvl w:val="0"/>
          <w:numId w:val="5"/>
        </w:numPr>
        <w:rPr>
          <w:rFonts w:ascii="Times New Roman" w:hAnsi="Times New Roman" w:cs="Times New Roman"/>
          <w:b/>
          <w:bCs/>
          <w:color w:val="auto"/>
          <w:sz w:val="22"/>
          <w:szCs w:val="22"/>
        </w:rPr>
      </w:pPr>
      <w:r w:rsidRPr="006055B5">
        <w:rPr>
          <w:rFonts w:ascii="Times New Roman" w:hAnsi="Times New Roman" w:cs="Times New Roman"/>
          <w:b/>
          <w:bCs/>
          <w:color w:val="auto"/>
          <w:sz w:val="22"/>
          <w:szCs w:val="22"/>
        </w:rPr>
        <w:t xml:space="preserve"> </w:t>
      </w:r>
      <w:bookmarkStart w:id="9" w:name="_Toc129119360"/>
      <w:r w:rsidRPr="006055B5">
        <w:rPr>
          <w:rFonts w:ascii="Times New Roman" w:hAnsi="Times New Roman" w:cs="Times New Roman"/>
          <w:b/>
          <w:bCs/>
          <w:color w:val="auto"/>
          <w:sz w:val="22"/>
          <w:szCs w:val="22"/>
        </w:rPr>
        <w:t>Results and Discussion</w:t>
      </w:r>
      <w:bookmarkEnd w:id="9"/>
    </w:p>
    <w:p w14:paraId="16835F4E" w14:textId="47AC70D3" w:rsidR="00621F9C" w:rsidRPr="006055B5" w:rsidRDefault="00DF788B" w:rsidP="00943C78">
      <w:pPr>
        <w:pStyle w:val="Heading2"/>
        <w:numPr>
          <w:ilvl w:val="1"/>
          <w:numId w:val="14"/>
        </w:numPr>
        <w:rPr>
          <w:rFonts w:ascii="Times New Roman" w:hAnsi="Times New Roman" w:cs="Times New Roman"/>
          <w:b/>
          <w:bCs/>
          <w:color w:val="auto"/>
          <w:sz w:val="22"/>
          <w:szCs w:val="22"/>
        </w:rPr>
      </w:pPr>
      <w:bookmarkStart w:id="10" w:name="_Toc129119361"/>
      <w:r w:rsidRPr="006055B5">
        <w:rPr>
          <w:rFonts w:ascii="Times New Roman" w:hAnsi="Times New Roman" w:cs="Times New Roman"/>
          <w:b/>
          <w:bCs/>
          <w:color w:val="auto"/>
          <w:sz w:val="22"/>
          <w:szCs w:val="22"/>
        </w:rPr>
        <w:t xml:space="preserve">Yearly </w:t>
      </w:r>
      <w:r w:rsidR="00AF4720" w:rsidRPr="006055B5">
        <w:rPr>
          <w:rFonts w:ascii="Times New Roman" w:hAnsi="Times New Roman" w:cs="Times New Roman"/>
          <w:b/>
          <w:bCs/>
          <w:color w:val="auto"/>
          <w:sz w:val="22"/>
          <w:szCs w:val="22"/>
        </w:rPr>
        <w:t>research development</w:t>
      </w:r>
      <w:r w:rsidR="00DF5038" w:rsidRPr="006055B5">
        <w:rPr>
          <w:rFonts w:ascii="Times New Roman" w:hAnsi="Times New Roman" w:cs="Times New Roman"/>
          <w:b/>
          <w:bCs/>
          <w:color w:val="auto"/>
          <w:sz w:val="22"/>
          <w:szCs w:val="22"/>
        </w:rPr>
        <w:t xml:space="preserve"> and trend</w:t>
      </w:r>
      <w:r w:rsidR="00AF4720" w:rsidRPr="006055B5">
        <w:rPr>
          <w:rFonts w:ascii="Times New Roman" w:hAnsi="Times New Roman" w:cs="Times New Roman"/>
          <w:b/>
          <w:bCs/>
          <w:color w:val="auto"/>
          <w:sz w:val="22"/>
          <w:szCs w:val="22"/>
        </w:rPr>
        <w:t xml:space="preserve"> </w:t>
      </w:r>
      <w:r w:rsidR="002071AB" w:rsidRPr="006055B5">
        <w:rPr>
          <w:rFonts w:ascii="Times New Roman" w:hAnsi="Times New Roman" w:cs="Times New Roman"/>
          <w:b/>
          <w:bCs/>
          <w:color w:val="auto"/>
          <w:sz w:val="22"/>
          <w:szCs w:val="22"/>
        </w:rPr>
        <w:t>of corn nixtamalization</w:t>
      </w:r>
      <w:bookmarkEnd w:id="10"/>
      <w:r w:rsidR="002071AB" w:rsidRPr="006055B5">
        <w:rPr>
          <w:rFonts w:ascii="Times New Roman" w:hAnsi="Times New Roman" w:cs="Times New Roman"/>
          <w:b/>
          <w:bCs/>
          <w:color w:val="auto"/>
          <w:sz w:val="22"/>
          <w:szCs w:val="22"/>
        </w:rPr>
        <w:t xml:space="preserve"> </w:t>
      </w:r>
    </w:p>
    <w:p w14:paraId="53E98945" w14:textId="4D01863D" w:rsidR="00621F9C" w:rsidRPr="006055B5" w:rsidRDefault="00621F9C" w:rsidP="00621F9C">
      <w:pPr>
        <w:tabs>
          <w:tab w:val="left" w:pos="720"/>
        </w:tabs>
        <w:spacing w:after="0" w:line="240" w:lineRule="auto"/>
        <w:jc w:val="both"/>
        <w:rPr>
          <w:rFonts w:ascii="Times New Roman" w:hAnsi="Times New Roman" w:cs="Times New Roman"/>
        </w:rPr>
      </w:pPr>
      <w:r w:rsidRPr="006055B5">
        <w:rPr>
          <w:rFonts w:ascii="Times New Roman" w:hAnsi="Times New Roman" w:cs="Times New Roman"/>
        </w:rPr>
        <w:tab/>
        <w:t xml:space="preserve">The quantity of articles published yearly gives a reliable estimate of the research trend in a particular study area. The trend in the number of publications can provide insight into the likely research trend in the near future. The research productivity on corn nixtamalization from 2010 to 2023 was shown in Figure </w:t>
      </w:r>
      <w:r w:rsidR="0099728E" w:rsidRPr="006055B5">
        <w:rPr>
          <w:rFonts w:ascii="Times New Roman" w:hAnsi="Times New Roman" w:cs="Times New Roman"/>
        </w:rPr>
        <w:t>2</w:t>
      </w:r>
      <w:r w:rsidRPr="006055B5">
        <w:rPr>
          <w:rFonts w:ascii="Times New Roman" w:hAnsi="Times New Roman" w:cs="Times New Roman"/>
        </w:rPr>
        <w:t xml:space="preserve"> by plotting the number of Scopus and WOS-based documents and cumulative documents on a year-over-year basis. Moreover, Scopus and WOS resulted in an average of annually published papers of 26.00 and 26.43, respectively. There is evidence of a growing publication trend about nixtamalized corn after 2012, with more published articles from 2013-2019 and a peak in published works (Scopus = 41, WOS = 47) in 2020. Even though COVID-19 pandemic and lockdown occurred during 2020-2022, relatively higher papers were still published compared to previous years, indicating innovative progress in answering gaps about corn nixtamalization. </w:t>
      </w:r>
      <w:r w:rsidR="00025898" w:rsidRPr="006055B5">
        <w:rPr>
          <w:rFonts w:ascii="Times New Roman" w:hAnsi="Times New Roman" w:cs="Times New Roman"/>
        </w:rPr>
        <w:t>Increased</w:t>
      </w:r>
      <w:r w:rsidR="00E63269" w:rsidRPr="006055B5">
        <w:rPr>
          <w:rFonts w:ascii="Times New Roman" w:hAnsi="Times New Roman" w:cs="Times New Roman"/>
        </w:rPr>
        <w:t xml:space="preserve"> published </w:t>
      </w:r>
      <w:r w:rsidR="00025898" w:rsidRPr="006055B5">
        <w:rPr>
          <w:rFonts w:ascii="Times New Roman" w:hAnsi="Times New Roman" w:cs="Times New Roman"/>
        </w:rPr>
        <w:t xml:space="preserve">journals </w:t>
      </w:r>
      <w:r w:rsidR="00E63269" w:rsidRPr="006055B5">
        <w:rPr>
          <w:rFonts w:ascii="Times New Roman" w:hAnsi="Times New Roman" w:cs="Times New Roman"/>
        </w:rPr>
        <w:t>in year 202</w:t>
      </w:r>
      <w:r w:rsidR="00025898" w:rsidRPr="006055B5">
        <w:rPr>
          <w:rFonts w:ascii="Times New Roman" w:hAnsi="Times New Roman" w:cs="Times New Roman"/>
        </w:rPr>
        <w:t>0</w:t>
      </w:r>
      <w:r w:rsidR="00E63269" w:rsidRPr="006055B5">
        <w:rPr>
          <w:rFonts w:ascii="Times New Roman" w:hAnsi="Times New Roman" w:cs="Times New Roman"/>
        </w:rPr>
        <w:t xml:space="preserve"> </w:t>
      </w:r>
      <w:r w:rsidR="00025898" w:rsidRPr="006055B5">
        <w:rPr>
          <w:rFonts w:ascii="Times New Roman" w:hAnsi="Times New Roman" w:cs="Times New Roman"/>
        </w:rPr>
        <w:t xml:space="preserve">relatively focuses </w:t>
      </w:r>
      <w:r w:rsidR="00621237" w:rsidRPr="006055B5">
        <w:rPr>
          <w:rFonts w:ascii="Times New Roman" w:hAnsi="Times New Roman" w:cs="Times New Roman"/>
        </w:rPr>
        <w:t>on</w:t>
      </w:r>
      <w:r w:rsidR="00025898" w:rsidRPr="006055B5">
        <w:rPr>
          <w:rFonts w:ascii="Times New Roman" w:hAnsi="Times New Roman" w:cs="Times New Roman"/>
        </w:rPr>
        <w:t xml:space="preserve"> fortification studies that may help for nutritional deficiencies </w:t>
      </w:r>
      <w:r w:rsidR="00621237" w:rsidRPr="006055B5">
        <w:rPr>
          <w:rFonts w:ascii="Times New Roman" w:hAnsi="Times New Roman" w:cs="Times New Roman"/>
        </w:rPr>
        <w:t>and mycotoxins to develop innovative strategies for the prevention of food contamination and human diseases</w:t>
      </w:r>
      <w:r w:rsidR="00025898" w:rsidRPr="006055B5">
        <w:rPr>
          <w:rFonts w:ascii="Times New Roman" w:hAnsi="Times New Roman" w:cs="Times New Roman"/>
        </w:rPr>
        <w:t xml:space="preserve">.  </w:t>
      </w:r>
    </w:p>
    <w:p w14:paraId="7A838895" w14:textId="4D1A5058" w:rsidR="00621F9C" w:rsidRPr="006055B5" w:rsidRDefault="00621F9C" w:rsidP="00621F9C">
      <w:pPr>
        <w:tabs>
          <w:tab w:val="left" w:pos="720"/>
        </w:tabs>
        <w:spacing w:after="0" w:line="240" w:lineRule="auto"/>
        <w:jc w:val="both"/>
        <w:rPr>
          <w:rFonts w:ascii="Times New Roman" w:hAnsi="Times New Roman" w:cs="Times New Roman"/>
        </w:rPr>
      </w:pPr>
    </w:p>
    <w:p w14:paraId="799041C5" w14:textId="77777777" w:rsidR="00621F9C" w:rsidRPr="006055B5" w:rsidRDefault="00621F9C" w:rsidP="00621F9C">
      <w:pPr>
        <w:tabs>
          <w:tab w:val="left" w:pos="1900"/>
        </w:tabs>
        <w:spacing w:after="0" w:line="240" w:lineRule="auto"/>
        <w:jc w:val="center"/>
        <w:rPr>
          <w:rFonts w:ascii="Times New Roman" w:hAnsi="Times New Roman" w:cs="Times New Roman"/>
        </w:rPr>
      </w:pPr>
      <w:r w:rsidRPr="006055B5">
        <w:rPr>
          <w:rFonts w:ascii="Times New Roman" w:hAnsi="Times New Roman" w:cs="Times New Roman"/>
          <w:noProof/>
        </w:rPr>
        <w:drawing>
          <wp:inline distT="0" distB="0" distL="0" distR="0" wp14:anchorId="36EEBB87" wp14:editId="22D59A04">
            <wp:extent cx="4630141" cy="2399640"/>
            <wp:effectExtent l="0" t="0" r="18415" b="1270"/>
            <wp:docPr id="1" name="Chart 1">
              <a:extLst xmlns:a="http://schemas.openxmlformats.org/drawingml/2006/main">
                <a:ext uri="{FF2B5EF4-FFF2-40B4-BE49-F238E27FC236}">
                  <a16:creationId xmlns:a16="http://schemas.microsoft.com/office/drawing/2014/main" id="{0984279D-B494-4512-9E1B-6A790FBD9B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2E380A45" w14:textId="58812243" w:rsidR="00621F9C" w:rsidRPr="006055B5" w:rsidRDefault="00621F9C" w:rsidP="00605DA3">
      <w:pPr>
        <w:pStyle w:val="Heading3"/>
        <w:jc w:val="center"/>
        <w:rPr>
          <w:rFonts w:ascii="Times New Roman" w:hAnsi="Times New Roman" w:cs="Times New Roman"/>
          <w:color w:val="auto"/>
          <w:sz w:val="22"/>
          <w:szCs w:val="22"/>
        </w:rPr>
      </w:pPr>
      <w:bookmarkStart w:id="11" w:name="_Toc129119362"/>
      <w:r w:rsidRPr="006055B5">
        <w:rPr>
          <w:rFonts w:ascii="Times New Roman" w:hAnsi="Times New Roman" w:cs="Times New Roman"/>
          <w:b/>
          <w:bCs/>
          <w:color w:val="auto"/>
          <w:sz w:val="22"/>
          <w:szCs w:val="22"/>
        </w:rPr>
        <w:t xml:space="preserve">Figure </w:t>
      </w:r>
      <w:r w:rsidR="00991C07" w:rsidRPr="006055B5">
        <w:rPr>
          <w:rFonts w:ascii="Times New Roman" w:hAnsi="Times New Roman" w:cs="Times New Roman"/>
          <w:b/>
          <w:bCs/>
          <w:color w:val="auto"/>
          <w:sz w:val="22"/>
          <w:szCs w:val="22"/>
        </w:rPr>
        <w:t>2</w:t>
      </w:r>
      <w:r w:rsidRPr="006055B5">
        <w:rPr>
          <w:rFonts w:ascii="Times New Roman" w:hAnsi="Times New Roman" w:cs="Times New Roman"/>
          <w:b/>
          <w:bCs/>
          <w:color w:val="auto"/>
          <w:sz w:val="22"/>
          <w:szCs w:val="22"/>
        </w:rPr>
        <w:t>.</w:t>
      </w:r>
      <w:r w:rsidRPr="006055B5">
        <w:rPr>
          <w:rFonts w:ascii="Times New Roman" w:hAnsi="Times New Roman" w:cs="Times New Roman"/>
          <w:color w:val="auto"/>
          <w:sz w:val="22"/>
          <w:szCs w:val="22"/>
        </w:rPr>
        <w:t xml:space="preserve"> Cumulative publications of documents on a year-on-year basis from 2010-2023</w:t>
      </w:r>
      <w:bookmarkEnd w:id="11"/>
    </w:p>
    <w:p w14:paraId="5FF07CB2" w14:textId="77777777" w:rsidR="006C4DB6" w:rsidRPr="006055B5" w:rsidRDefault="006C4DB6" w:rsidP="00DB39E4">
      <w:pPr>
        <w:tabs>
          <w:tab w:val="left" w:pos="1900"/>
        </w:tabs>
        <w:spacing w:after="0" w:line="240" w:lineRule="auto"/>
        <w:jc w:val="both"/>
        <w:rPr>
          <w:rFonts w:ascii="Times New Roman" w:hAnsi="Times New Roman" w:cs="Times New Roman"/>
          <w:b/>
          <w:bCs/>
        </w:rPr>
      </w:pPr>
    </w:p>
    <w:p w14:paraId="02EFF366" w14:textId="4A4E47B2" w:rsidR="00621F9C" w:rsidRPr="006055B5" w:rsidRDefault="00DF5038" w:rsidP="00943C78">
      <w:pPr>
        <w:pStyle w:val="Heading2"/>
        <w:numPr>
          <w:ilvl w:val="1"/>
          <w:numId w:val="14"/>
        </w:numPr>
        <w:rPr>
          <w:rFonts w:ascii="Times New Roman" w:hAnsi="Times New Roman" w:cs="Times New Roman"/>
          <w:b/>
          <w:bCs/>
          <w:color w:val="auto"/>
          <w:sz w:val="22"/>
          <w:szCs w:val="22"/>
        </w:rPr>
      </w:pPr>
      <w:bookmarkStart w:id="12" w:name="_Toc129119363"/>
      <w:r w:rsidRPr="006055B5">
        <w:rPr>
          <w:rFonts w:ascii="Times New Roman" w:hAnsi="Times New Roman" w:cs="Times New Roman"/>
          <w:b/>
          <w:bCs/>
          <w:color w:val="auto"/>
          <w:sz w:val="22"/>
          <w:szCs w:val="22"/>
        </w:rPr>
        <w:t>Collaboration analysis per country</w:t>
      </w:r>
      <w:bookmarkEnd w:id="12"/>
    </w:p>
    <w:p w14:paraId="1CCEE1B5" w14:textId="79CC4228" w:rsidR="00DF56CD" w:rsidRPr="006055B5" w:rsidRDefault="00C537D8" w:rsidP="00C537D8">
      <w:pPr>
        <w:tabs>
          <w:tab w:val="left" w:pos="720"/>
        </w:tabs>
        <w:spacing w:after="0" w:line="240" w:lineRule="auto"/>
        <w:jc w:val="both"/>
        <w:rPr>
          <w:rFonts w:ascii="Times New Roman" w:hAnsi="Times New Roman" w:cs="Times New Roman"/>
        </w:rPr>
      </w:pPr>
      <w:r w:rsidRPr="006055B5">
        <w:rPr>
          <w:rFonts w:ascii="Times New Roman" w:hAnsi="Times New Roman" w:cs="Times New Roman"/>
        </w:rPr>
        <w:tab/>
      </w:r>
      <w:r w:rsidR="00621F9C" w:rsidRPr="006055B5">
        <w:rPr>
          <w:rFonts w:ascii="Times New Roman" w:hAnsi="Times New Roman" w:cs="Times New Roman"/>
        </w:rPr>
        <w:t>Determining the country</w:t>
      </w:r>
      <w:r w:rsidR="00FD752D" w:rsidRPr="006055B5">
        <w:rPr>
          <w:rFonts w:ascii="Times New Roman" w:hAnsi="Times New Roman" w:cs="Times New Roman"/>
        </w:rPr>
        <w:t>’</w:t>
      </w:r>
      <w:r w:rsidR="00621F9C" w:rsidRPr="006055B5">
        <w:rPr>
          <w:rFonts w:ascii="Times New Roman" w:hAnsi="Times New Roman" w:cs="Times New Roman"/>
        </w:rPr>
        <w:t>s origin or a collaborative effort between them to produce novel information promotes the approach to research and research potentials, so 41 countries were tallied. Table 1 shows the highest 1</w:t>
      </w:r>
      <w:r w:rsidR="00493686" w:rsidRPr="006055B5">
        <w:rPr>
          <w:rFonts w:ascii="Times New Roman" w:hAnsi="Times New Roman" w:cs="Times New Roman"/>
        </w:rPr>
        <w:t>5</w:t>
      </w:r>
      <w:r w:rsidR="00621F9C" w:rsidRPr="006055B5">
        <w:rPr>
          <w:rFonts w:ascii="Times New Roman" w:hAnsi="Times New Roman" w:cs="Times New Roman"/>
        </w:rPr>
        <w:t xml:space="preserve"> countries with </w:t>
      </w:r>
      <w:r w:rsidR="00060A77" w:rsidRPr="006055B5">
        <w:rPr>
          <w:rFonts w:ascii="Times New Roman" w:hAnsi="Times New Roman" w:cs="Times New Roman"/>
        </w:rPr>
        <w:t xml:space="preserve">at least </w:t>
      </w:r>
      <w:r w:rsidR="00621F9C" w:rsidRPr="006055B5">
        <w:rPr>
          <w:rFonts w:ascii="Times New Roman" w:hAnsi="Times New Roman" w:cs="Times New Roman"/>
        </w:rPr>
        <w:t xml:space="preserve">3 documents </w:t>
      </w:r>
      <w:r w:rsidR="00060A77" w:rsidRPr="006055B5">
        <w:rPr>
          <w:rFonts w:ascii="Times New Roman" w:hAnsi="Times New Roman" w:cs="Times New Roman"/>
        </w:rPr>
        <w:t xml:space="preserve">published </w:t>
      </w:r>
      <w:r w:rsidR="00AA6ED7" w:rsidRPr="006055B5">
        <w:rPr>
          <w:rFonts w:ascii="Times New Roman" w:hAnsi="Times New Roman" w:cs="Times New Roman"/>
        </w:rPr>
        <w:t xml:space="preserve">obtained </w:t>
      </w:r>
      <w:r w:rsidR="00621F9C" w:rsidRPr="006055B5">
        <w:rPr>
          <w:rFonts w:ascii="Times New Roman" w:hAnsi="Times New Roman" w:cs="Times New Roman"/>
        </w:rPr>
        <w:t>in Scopus database</w:t>
      </w:r>
      <w:r w:rsidR="00493686" w:rsidRPr="006055B5">
        <w:rPr>
          <w:rFonts w:ascii="Times New Roman" w:hAnsi="Times New Roman" w:cs="Times New Roman"/>
        </w:rPr>
        <w:t xml:space="preserve"> </w:t>
      </w:r>
      <w:r w:rsidR="00621F9C" w:rsidRPr="006055B5">
        <w:rPr>
          <w:rFonts w:ascii="Times New Roman" w:hAnsi="Times New Roman" w:cs="Times New Roman"/>
        </w:rPr>
        <w:t>highlighting Mexico with 265 papers, followed by United States (57)</w:t>
      </w:r>
      <w:r w:rsidR="00AA6ED7" w:rsidRPr="006055B5">
        <w:rPr>
          <w:rFonts w:ascii="Times New Roman" w:hAnsi="Times New Roman" w:cs="Times New Roman"/>
        </w:rPr>
        <w:t>, Indonesia (17)</w:t>
      </w:r>
      <w:r w:rsidR="00621F9C" w:rsidRPr="006055B5">
        <w:rPr>
          <w:rFonts w:ascii="Times New Roman" w:hAnsi="Times New Roman" w:cs="Times New Roman"/>
        </w:rPr>
        <w:t xml:space="preserve"> then Spain (13). </w:t>
      </w:r>
      <w:r w:rsidR="00AA6ED7" w:rsidRPr="006055B5">
        <w:rPr>
          <w:rFonts w:ascii="Times New Roman" w:hAnsi="Times New Roman" w:cs="Times New Roman"/>
        </w:rPr>
        <w:t>Eleven countries</w:t>
      </w:r>
      <w:r w:rsidR="00060A77" w:rsidRPr="006055B5">
        <w:rPr>
          <w:rFonts w:ascii="Times New Roman" w:hAnsi="Times New Roman" w:cs="Times New Roman"/>
        </w:rPr>
        <w:t xml:space="preserve"> that </w:t>
      </w:r>
      <w:r w:rsidR="00060A77" w:rsidRPr="006055B5">
        <w:rPr>
          <w:rFonts w:ascii="Times New Roman" w:hAnsi="Times New Roman" w:cs="Times New Roman"/>
        </w:rPr>
        <w:lastRenderedPageBreak/>
        <w:t>published articles</w:t>
      </w:r>
      <w:r w:rsidR="00AA6ED7" w:rsidRPr="006055B5">
        <w:rPr>
          <w:rFonts w:ascii="Times New Roman" w:hAnsi="Times New Roman" w:cs="Times New Roman"/>
        </w:rPr>
        <w:t xml:space="preserve"> in the range of </w:t>
      </w:r>
      <w:r w:rsidR="00060A77" w:rsidRPr="006055B5">
        <w:rPr>
          <w:rFonts w:ascii="Times New Roman" w:hAnsi="Times New Roman" w:cs="Times New Roman"/>
        </w:rPr>
        <w:t>3 to 6 while 26 countries that published articles in the range of 1 to 2. The total number of publications by adding the contributions from each of the countries is 427 that is relatively higher than 364</w:t>
      </w:r>
      <w:r w:rsidR="00EC7431" w:rsidRPr="006055B5">
        <w:rPr>
          <w:rFonts w:ascii="Times New Roman" w:hAnsi="Times New Roman" w:cs="Times New Roman"/>
        </w:rPr>
        <w:t xml:space="preserve"> which suggests that there has been a collaborative work between those 41 countries</w:t>
      </w:r>
      <w:r w:rsidR="00060A77" w:rsidRPr="006055B5">
        <w:rPr>
          <w:rFonts w:ascii="Times New Roman" w:hAnsi="Times New Roman" w:cs="Times New Roman"/>
        </w:rPr>
        <w:t xml:space="preserve">. </w:t>
      </w:r>
      <w:r w:rsidR="00BA5142" w:rsidRPr="006055B5">
        <w:rPr>
          <w:rFonts w:ascii="Times New Roman" w:hAnsi="Times New Roman" w:cs="Times New Roman"/>
        </w:rPr>
        <w:t>It is</w:t>
      </w:r>
      <w:r w:rsidR="00EC7431" w:rsidRPr="006055B5">
        <w:rPr>
          <w:rFonts w:ascii="Times New Roman" w:hAnsi="Times New Roman" w:cs="Times New Roman"/>
        </w:rPr>
        <w:t xml:space="preserve"> noticeable</w:t>
      </w:r>
      <w:r w:rsidR="00BA5142" w:rsidRPr="006055B5">
        <w:rPr>
          <w:rFonts w:ascii="Times New Roman" w:hAnsi="Times New Roman" w:cs="Times New Roman"/>
        </w:rPr>
        <w:t xml:space="preserve"> from Table 1</w:t>
      </w:r>
      <w:r w:rsidR="00EC7431" w:rsidRPr="006055B5">
        <w:rPr>
          <w:rFonts w:ascii="Times New Roman" w:hAnsi="Times New Roman" w:cs="Times New Roman"/>
        </w:rPr>
        <w:t xml:space="preserve"> that out of 41 countries, there are 6 countries included in the 15 nominal GDP rank which indicates that the economically developed countries identify the development of corn processing using nixtamalization. Mexico received the greatest number of citations from 26</w:t>
      </w:r>
      <w:r w:rsidR="00C5193C" w:rsidRPr="006055B5">
        <w:rPr>
          <w:rFonts w:ascii="Times New Roman" w:hAnsi="Times New Roman" w:cs="Times New Roman"/>
        </w:rPr>
        <w:t>5</w:t>
      </w:r>
      <w:r w:rsidR="00EC7431" w:rsidRPr="006055B5">
        <w:rPr>
          <w:rFonts w:ascii="Times New Roman" w:hAnsi="Times New Roman" w:cs="Times New Roman"/>
        </w:rPr>
        <w:t xml:space="preserve"> published journals followed by United States </w:t>
      </w:r>
      <w:r w:rsidR="00907FDF" w:rsidRPr="006055B5">
        <w:rPr>
          <w:rFonts w:ascii="Times New Roman" w:hAnsi="Times New Roman" w:cs="Times New Roman"/>
        </w:rPr>
        <w:t>and Spain. However, the highest average citations per document was Brazil (43.33) followed by France (34.25) then Czech Republic (29.00)</w:t>
      </w:r>
      <w:r w:rsidR="00206EB6" w:rsidRPr="006055B5">
        <w:rPr>
          <w:rFonts w:ascii="Times New Roman" w:hAnsi="Times New Roman" w:cs="Times New Roman"/>
        </w:rPr>
        <w:t xml:space="preserve"> due to collaborative studies in mycotoxins. </w:t>
      </w:r>
    </w:p>
    <w:p w14:paraId="181BFC3E" w14:textId="77777777" w:rsidR="004449EF" w:rsidRPr="006055B5" w:rsidRDefault="004449EF" w:rsidP="00DB39E4">
      <w:pPr>
        <w:tabs>
          <w:tab w:val="left" w:pos="1900"/>
        </w:tabs>
        <w:spacing w:after="0" w:line="240" w:lineRule="auto"/>
        <w:jc w:val="both"/>
        <w:rPr>
          <w:rFonts w:ascii="Times New Roman" w:hAnsi="Times New Roman" w:cs="Times New Roman"/>
        </w:rPr>
      </w:pPr>
    </w:p>
    <w:p w14:paraId="21A4C737" w14:textId="0C504671" w:rsidR="00C62598" w:rsidRPr="006055B5" w:rsidRDefault="003E0484" w:rsidP="00605DA3">
      <w:pPr>
        <w:pStyle w:val="Heading3"/>
        <w:rPr>
          <w:rFonts w:ascii="Times New Roman" w:hAnsi="Times New Roman" w:cs="Times New Roman"/>
          <w:color w:val="auto"/>
          <w:sz w:val="22"/>
          <w:szCs w:val="22"/>
        </w:rPr>
      </w:pPr>
      <w:r w:rsidRPr="006055B5">
        <w:rPr>
          <w:rFonts w:ascii="Times New Roman" w:hAnsi="Times New Roman" w:cs="Times New Roman"/>
          <w:color w:val="auto"/>
          <w:sz w:val="22"/>
          <w:szCs w:val="22"/>
        </w:rPr>
        <w:t xml:space="preserve"> </w:t>
      </w:r>
      <w:bookmarkStart w:id="13" w:name="_Toc129119364"/>
      <w:r w:rsidR="004274D9" w:rsidRPr="006055B5">
        <w:rPr>
          <w:rFonts w:ascii="Times New Roman" w:hAnsi="Times New Roman" w:cs="Times New Roman"/>
          <w:b/>
          <w:bCs/>
          <w:color w:val="auto"/>
          <w:sz w:val="22"/>
          <w:szCs w:val="22"/>
        </w:rPr>
        <w:t xml:space="preserve">Table </w:t>
      </w:r>
      <w:r w:rsidR="00621F9C" w:rsidRPr="006055B5">
        <w:rPr>
          <w:rFonts w:ascii="Times New Roman" w:hAnsi="Times New Roman" w:cs="Times New Roman"/>
          <w:b/>
          <w:bCs/>
          <w:color w:val="auto"/>
          <w:sz w:val="22"/>
          <w:szCs w:val="22"/>
        </w:rPr>
        <w:t>1</w:t>
      </w:r>
      <w:r w:rsidR="008C7261" w:rsidRPr="006055B5">
        <w:rPr>
          <w:rFonts w:ascii="Times New Roman" w:hAnsi="Times New Roman" w:cs="Times New Roman"/>
          <w:b/>
          <w:bCs/>
          <w:color w:val="auto"/>
          <w:sz w:val="22"/>
          <w:szCs w:val="22"/>
        </w:rPr>
        <w:t>.</w:t>
      </w:r>
      <w:r w:rsidR="008C7261" w:rsidRPr="006055B5">
        <w:rPr>
          <w:rFonts w:ascii="Times New Roman" w:hAnsi="Times New Roman" w:cs="Times New Roman"/>
          <w:color w:val="auto"/>
          <w:sz w:val="22"/>
          <w:szCs w:val="22"/>
        </w:rPr>
        <w:t xml:space="preserve"> Top </w:t>
      </w:r>
      <w:r w:rsidRPr="006055B5">
        <w:rPr>
          <w:rFonts w:ascii="Times New Roman" w:hAnsi="Times New Roman" w:cs="Times New Roman"/>
          <w:color w:val="auto"/>
          <w:sz w:val="22"/>
          <w:szCs w:val="22"/>
        </w:rPr>
        <w:t>c</w:t>
      </w:r>
      <w:r w:rsidR="008C7261" w:rsidRPr="006055B5">
        <w:rPr>
          <w:rFonts w:ascii="Times New Roman" w:hAnsi="Times New Roman" w:cs="Times New Roman"/>
          <w:color w:val="auto"/>
          <w:sz w:val="22"/>
          <w:szCs w:val="22"/>
        </w:rPr>
        <w:t>ountrie</w:t>
      </w:r>
      <w:r w:rsidRPr="006055B5">
        <w:rPr>
          <w:rFonts w:ascii="Times New Roman" w:hAnsi="Times New Roman" w:cs="Times New Roman"/>
          <w:color w:val="auto"/>
          <w:sz w:val="22"/>
          <w:szCs w:val="22"/>
        </w:rPr>
        <w:t>s that published</w:t>
      </w:r>
      <w:r w:rsidR="009B40F9" w:rsidRPr="006055B5">
        <w:rPr>
          <w:rFonts w:ascii="Times New Roman" w:hAnsi="Times New Roman" w:cs="Times New Roman"/>
          <w:color w:val="auto"/>
          <w:sz w:val="22"/>
          <w:szCs w:val="22"/>
        </w:rPr>
        <w:t xml:space="preserve"> with</w:t>
      </w:r>
      <w:r w:rsidRPr="006055B5">
        <w:rPr>
          <w:rFonts w:ascii="Times New Roman" w:hAnsi="Times New Roman" w:cs="Times New Roman"/>
          <w:color w:val="auto"/>
          <w:sz w:val="22"/>
          <w:szCs w:val="22"/>
        </w:rPr>
        <w:t xml:space="preserve"> </w:t>
      </w:r>
      <w:r w:rsidR="00F47B38" w:rsidRPr="006055B5">
        <w:rPr>
          <w:rFonts w:ascii="Times New Roman" w:hAnsi="Times New Roman" w:cs="Times New Roman"/>
          <w:color w:val="auto"/>
          <w:sz w:val="22"/>
          <w:szCs w:val="22"/>
        </w:rPr>
        <w:t>three</w:t>
      </w:r>
      <w:r w:rsidRPr="006055B5">
        <w:rPr>
          <w:rFonts w:ascii="Times New Roman" w:hAnsi="Times New Roman" w:cs="Times New Roman"/>
          <w:color w:val="auto"/>
          <w:sz w:val="22"/>
          <w:szCs w:val="22"/>
        </w:rPr>
        <w:t xml:space="preserve"> documents in Scopus</w:t>
      </w:r>
      <w:bookmarkEnd w:id="13"/>
      <w:r w:rsidRPr="006055B5">
        <w:rPr>
          <w:rFonts w:ascii="Times New Roman" w:hAnsi="Times New Roman" w:cs="Times New Roman"/>
          <w:color w:val="auto"/>
          <w:sz w:val="22"/>
          <w:szCs w:val="22"/>
        </w:rPr>
        <w:t xml:space="preserve"> </w:t>
      </w:r>
    </w:p>
    <w:tbl>
      <w:tblPr>
        <w:tblW w:w="9945" w:type="dxa"/>
        <w:tblLook w:val="04A0" w:firstRow="1" w:lastRow="0" w:firstColumn="1" w:lastColumn="0" w:noHBand="0" w:noVBand="1"/>
      </w:tblPr>
      <w:tblGrid>
        <w:gridCol w:w="436"/>
        <w:gridCol w:w="1939"/>
        <w:gridCol w:w="1060"/>
        <w:gridCol w:w="1255"/>
        <w:gridCol w:w="986"/>
        <w:gridCol w:w="1853"/>
        <w:gridCol w:w="1269"/>
        <w:gridCol w:w="1147"/>
      </w:tblGrid>
      <w:tr w:rsidR="00493686" w:rsidRPr="006055B5" w14:paraId="56C68E58" w14:textId="77777777" w:rsidTr="00493686">
        <w:trPr>
          <w:trHeight w:val="260"/>
        </w:trPr>
        <w:tc>
          <w:tcPr>
            <w:tcW w:w="436" w:type="dxa"/>
            <w:tcBorders>
              <w:top w:val="single" w:sz="4" w:space="0" w:color="auto"/>
              <w:left w:val="nil"/>
              <w:bottom w:val="single" w:sz="4" w:space="0" w:color="auto"/>
              <w:right w:val="nil"/>
            </w:tcBorders>
            <w:shd w:val="clear" w:color="auto" w:fill="auto"/>
            <w:noWrap/>
            <w:vAlign w:val="bottom"/>
            <w:hideMark/>
          </w:tcPr>
          <w:p w14:paraId="338F7B94" w14:textId="77777777" w:rsidR="00AB503E" w:rsidRPr="006055B5" w:rsidRDefault="00AB503E" w:rsidP="00AB503E">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w:t>
            </w:r>
          </w:p>
        </w:tc>
        <w:tc>
          <w:tcPr>
            <w:tcW w:w="1939" w:type="dxa"/>
            <w:tcBorders>
              <w:top w:val="single" w:sz="4" w:space="0" w:color="auto"/>
              <w:left w:val="nil"/>
              <w:bottom w:val="single" w:sz="4" w:space="0" w:color="auto"/>
              <w:right w:val="nil"/>
            </w:tcBorders>
            <w:shd w:val="clear" w:color="auto" w:fill="auto"/>
            <w:noWrap/>
            <w:vAlign w:val="bottom"/>
            <w:hideMark/>
          </w:tcPr>
          <w:p w14:paraId="2284A1ED" w14:textId="77777777" w:rsidR="00AB503E" w:rsidRPr="006055B5" w:rsidRDefault="00AB503E" w:rsidP="00AB503E">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Country</w:t>
            </w:r>
          </w:p>
        </w:tc>
        <w:tc>
          <w:tcPr>
            <w:tcW w:w="1060" w:type="dxa"/>
            <w:tcBorders>
              <w:top w:val="single" w:sz="4" w:space="0" w:color="auto"/>
              <w:left w:val="nil"/>
              <w:bottom w:val="single" w:sz="4" w:space="0" w:color="auto"/>
              <w:right w:val="nil"/>
            </w:tcBorders>
            <w:shd w:val="clear" w:color="auto" w:fill="auto"/>
            <w:noWrap/>
            <w:vAlign w:val="bottom"/>
            <w:hideMark/>
          </w:tcPr>
          <w:p w14:paraId="5544CDAC" w14:textId="77777777" w:rsidR="00AB503E" w:rsidRPr="006055B5" w:rsidRDefault="00AB503E" w:rsidP="00AB503E">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Quantity</w:t>
            </w:r>
          </w:p>
        </w:tc>
        <w:tc>
          <w:tcPr>
            <w:tcW w:w="1255" w:type="dxa"/>
            <w:tcBorders>
              <w:top w:val="single" w:sz="4" w:space="0" w:color="auto"/>
              <w:left w:val="nil"/>
              <w:bottom w:val="single" w:sz="4" w:space="0" w:color="auto"/>
              <w:right w:val="nil"/>
            </w:tcBorders>
            <w:shd w:val="clear" w:color="auto" w:fill="auto"/>
            <w:noWrap/>
            <w:vAlign w:val="bottom"/>
            <w:hideMark/>
          </w:tcPr>
          <w:p w14:paraId="4B9331C0" w14:textId="77777777" w:rsidR="00AB503E" w:rsidRPr="006055B5" w:rsidRDefault="00AB503E" w:rsidP="00AB503E">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Percentage (%)</w:t>
            </w:r>
          </w:p>
        </w:tc>
        <w:tc>
          <w:tcPr>
            <w:tcW w:w="986" w:type="dxa"/>
            <w:tcBorders>
              <w:top w:val="single" w:sz="4" w:space="0" w:color="auto"/>
              <w:left w:val="nil"/>
              <w:bottom w:val="single" w:sz="4" w:space="0" w:color="auto"/>
              <w:right w:val="nil"/>
            </w:tcBorders>
            <w:shd w:val="clear" w:color="auto" w:fill="auto"/>
            <w:noWrap/>
            <w:vAlign w:val="bottom"/>
            <w:hideMark/>
          </w:tcPr>
          <w:p w14:paraId="68E86CA9" w14:textId="77777777" w:rsidR="00AB503E" w:rsidRPr="006055B5" w:rsidRDefault="00AB503E" w:rsidP="00AB503E">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Citation</w:t>
            </w:r>
          </w:p>
        </w:tc>
        <w:tc>
          <w:tcPr>
            <w:tcW w:w="1853" w:type="dxa"/>
            <w:tcBorders>
              <w:top w:val="single" w:sz="4" w:space="0" w:color="auto"/>
              <w:left w:val="nil"/>
              <w:bottom w:val="single" w:sz="4" w:space="0" w:color="auto"/>
              <w:right w:val="nil"/>
            </w:tcBorders>
            <w:shd w:val="clear" w:color="auto" w:fill="auto"/>
            <w:noWrap/>
            <w:vAlign w:val="bottom"/>
            <w:hideMark/>
          </w:tcPr>
          <w:p w14:paraId="379D8E66" w14:textId="77777777" w:rsidR="00AB503E" w:rsidRPr="006055B5" w:rsidRDefault="00AB503E" w:rsidP="00AB503E">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Average citations per document</w:t>
            </w:r>
          </w:p>
        </w:tc>
        <w:tc>
          <w:tcPr>
            <w:tcW w:w="1269" w:type="dxa"/>
            <w:tcBorders>
              <w:top w:val="single" w:sz="4" w:space="0" w:color="auto"/>
              <w:left w:val="nil"/>
              <w:bottom w:val="single" w:sz="4" w:space="0" w:color="auto"/>
              <w:right w:val="nil"/>
            </w:tcBorders>
            <w:shd w:val="clear" w:color="auto" w:fill="auto"/>
            <w:noWrap/>
            <w:vAlign w:val="bottom"/>
            <w:hideMark/>
          </w:tcPr>
          <w:p w14:paraId="326CB453" w14:textId="77777777" w:rsidR="00AB503E" w:rsidRPr="006055B5" w:rsidRDefault="00AB503E" w:rsidP="00AB503E">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Nominal GDP Rank</w:t>
            </w:r>
          </w:p>
        </w:tc>
        <w:tc>
          <w:tcPr>
            <w:tcW w:w="1147" w:type="dxa"/>
            <w:tcBorders>
              <w:top w:val="single" w:sz="4" w:space="0" w:color="auto"/>
              <w:left w:val="nil"/>
              <w:bottom w:val="single" w:sz="4" w:space="0" w:color="auto"/>
              <w:right w:val="nil"/>
            </w:tcBorders>
            <w:shd w:val="clear" w:color="auto" w:fill="auto"/>
            <w:noWrap/>
            <w:vAlign w:val="bottom"/>
            <w:hideMark/>
          </w:tcPr>
          <w:p w14:paraId="0F4EA2C1" w14:textId="77777777" w:rsidR="00AB503E" w:rsidRPr="006055B5" w:rsidRDefault="00AB503E" w:rsidP="00AB503E">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Total link strength</w:t>
            </w:r>
          </w:p>
        </w:tc>
      </w:tr>
      <w:tr w:rsidR="00493686" w:rsidRPr="006055B5" w14:paraId="0AD1CC61" w14:textId="77777777" w:rsidTr="00493686">
        <w:trPr>
          <w:trHeight w:val="260"/>
        </w:trPr>
        <w:tc>
          <w:tcPr>
            <w:tcW w:w="436" w:type="dxa"/>
            <w:tcBorders>
              <w:top w:val="single" w:sz="4" w:space="0" w:color="auto"/>
              <w:left w:val="nil"/>
              <w:bottom w:val="nil"/>
              <w:right w:val="single" w:sz="4" w:space="0" w:color="auto"/>
            </w:tcBorders>
            <w:shd w:val="clear" w:color="auto" w:fill="auto"/>
            <w:noWrap/>
            <w:vAlign w:val="bottom"/>
            <w:hideMark/>
          </w:tcPr>
          <w:p w14:paraId="1A4FA3B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1939" w:type="dxa"/>
            <w:tcBorders>
              <w:top w:val="single" w:sz="4" w:space="0" w:color="auto"/>
              <w:left w:val="single" w:sz="4" w:space="0" w:color="auto"/>
              <w:bottom w:val="nil"/>
              <w:right w:val="nil"/>
            </w:tcBorders>
            <w:shd w:val="clear" w:color="auto" w:fill="auto"/>
            <w:noWrap/>
            <w:vAlign w:val="bottom"/>
            <w:hideMark/>
          </w:tcPr>
          <w:p w14:paraId="7C48132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Mexico</w:t>
            </w:r>
          </w:p>
        </w:tc>
        <w:tc>
          <w:tcPr>
            <w:tcW w:w="1060" w:type="dxa"/>
            <w:tcBorders>
              <w:top w:val="single" w:sz="4" w:space="0" w:color="auto"/>
              <w:left w:val="nil"/>
              <w:bottom w:val="nil"/>
              <w:right w:val="nil"/>
            </w:tcBorders>
            <w:shd w:val="clear" w:color="auto" w:fill="auto"/>
            <w:noWrap/>
            <w:vAlign w:val="bottom"/>
            <w:hideMark/>
          </w:tcPr>
          <w:p w14:paraId="74135BB6"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265</w:t>
            </w:r>
          </w:p>
        </w:tc>
        <w:tc>
          <w:tcPr>
            <w:tcW w:w="1255" w:type="dxa"/>
            <w:tcBorders>
              <w:top w:val="single" w:sz="4" w:space="0" w:color="auto"/>
              <w:left w:val="nil"/>
              <w:bottom w:val="nil"/>
              <w:right w:val="nil"/>
            </w:tcBorders>
            <w:shd w:val="clear" w:color="auto" w:fill="auto"/>
            <w:noWrap/>
            <w:vAlign w:val="bottom"/>
            <w:hideMark/>
          </w:tcPr>
          <w:p w14:paraId="25B25D44"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62.06</w:t>
            </w:r>
          </w:p>
        </w:tc>
        <w:tc>
          <w:tcPr>
            <w:tcW w:w="986" w:type="dxa"/>
            <w:tcBorders>
              <w:top w:val="single" w:sz="4" w:space="0" w:color="auto"/>
              <w:left w:val="nil"/>
              <w:bottom w:val="nil"/>
              <w:right w:val="nil"/>
            </w:tcBorders>
            <w:shd w:val="clear" w:color="auto" w:fill="auto"/>
            <w:noWrap/>
            <w:vAlign w:val="bottom"/>
            <w:hideMark/>
          </w:tcPr>
          <w:p w14:paraId="46B0AED4"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3145</w:t>
            </w:r>
          </w:p>
        </w:tc>
        <w:tc>
          <w:tcPr>
            <w:tcW w:w="1853" w:type="dxa"/>
            <w:tcBorders>
              <w:top w:val="single" w:sz="4" w:space="0" w:color="auto"/>
              <w:left w:val="nil"/>
              <w:bottom w:val="nil"/>
              <w:right w:val="nil"/>
            </w:tcBorders>
            <w:shd w:val="clear" w:color="auto" w:fill="auto"/>
            <w:noWrap/>
            <w:vAlign w:val="bottom"/>
            <w:hideMark/>
          </w:tcPr>
          <w:p w14:paraId="032FCC8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11.87</w:t>
            </w:r>
          </w:p>
        </w:tc>
        <w:tc>
          <w:tcPr>
            <w:tcW w:w="1269" w:type="dxa"/>
            <w:tcBorders>
              <w:top w:val="single" w:sz="4" w:space="0" w:color="auto"/>
              <w:left w:val="nil"/>
              <w:bottom w:val="nil"/>
              <w:right w:val="nil"/>
            </w:tcBorders>
            <w:shd w:val="clear" w:color="auto" w:fill="auto"/>
            <w:noWrap/>
            <w:vAlign w:val="bottom"/>
            <w:hideMark/>
          </w:tcPr>
          <w:p w14:paraId="5BC69596"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1147" w:type="dxa"/>
            <w:tcBorders>
              <w:top w:val="single" w:sz="4" w:space="0" w:color="auto"/>
              <w:left w:val="nil"/>
              <w:bottom w:val="nil"/>
              <w:right w:val="nil"/>
            </w:tcBorders>
            <w:shd w:val="clear" w:color="auto" w:fill="auto"/>
            <w:noWrap/>
            <w:vAlign w:val="bottom"/>
            <w:hideMark/>
          </w:tcPr>
          <w:p w14:paraId="6C6571F6"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237</w:t>
            </w:r>
          </w:p>
        </w:tc>
      </w:tr>
      <w:tr w:rsidR="00493686" w:rsidRPr="006055B5" w14:paraId="2AA7AA60"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2D9A48D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1939" w:type="dxa"/>
            <w:tcBorders>
              <w:top w:val="nil"/>
              <w:left w:val="single" w:sz="4" w:space="0" w:color="auto"/>
              <w:bottom w:val="nil"/>
              <w:right w:val="nil"/>
            </w:tcBorders>
            <w:shd w:val="clear" w:color="auto" w:fill="auto"/>
            <w:noWrap/>
            <w:vAlign w:val="bottom"/>
            <w:hideMark/>
          </w:tcPr>
          <w:p w14:paraId="12E8D193"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United States</w:t>
            </w:r>
          </w:p>
        </w:tc>
        <w:tc>
          <w:tcPr>
            <w:tcW w:w="1060" w:type="dxa"/>
            <w:tcBorders>
              <w:top w:val="nil"/>
              <w:left w:val="nil"/>
              <w:bottom w:val="nil"/>
              <w:right w:val="nil"/>
            </w:tcBorders>
            <w:shd w:val="clear" w:color="auto" w:fill="auto"/>
            <w:noWrap/>
            <w:vAlign w:val="bottom"/>
            <w:hideMark/>
          </w:tcPr>
          <w:p w14:paraId="08BC9EBE"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57</w:t>
            </w:r>
          </w:p>
        </w:tc>
        <w:tc>
          <w:tcPr>
            <w:tcW w:w="1255" w:type="dxa"/>
            <w:tcBorders>
              <w:top w:val="nil"/>
              <w:left w:val="nil"/>
              <w:bottom w:val="nil"/>
              <w:right w:val="nil"/>
            </w:tcBorders>
            <w:shd w:val="clear" w:color="auto" w:fill="auto"/>
            <w:noWrap/>
            <w:vAlign w:val="bottom"/>
            <w:hideMark/>
          </w:tcPr>
          <w:p w14:paraId="4722843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13.35</w:t>
            </w:r>
          </w:p>
        </w:tc>
        <w:tc>
          <w:tcPr>
            <w:tcW w:w="986" w:type="dxa"/>
            <w:tcBorders>
              <w:top w:val="nil"/>
              <w:left w:val="nil"/>
              <w:bottom w:val="nil"/>
              <w:right w:val="nil"/>
            </w:tcBorders>
            <w:shd w:val="clear" w:color="auto" w:fill="auto"/>
            <w:noWrap/>
            <w:vAlign w:val="bottom"/>
            <w:hideMark/>
          </w:tcPr>
          <w:p w14:paraId="123602E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1344</w:t>
            </w:r>
          </w:p>
        </w:tc>
        <w:tc>
          <w:tcPr>
            <w:tcW w:w="1853" w:type="dxa"/>
            <w:tcBorders>
              <w:top w:val="nil"/>
              <w:left w:val="nil"/>
              <w:bottom w:val="nil"/>
              <w:right w:val="nil"/>
            </w:tcBorders>
            <w:shd w:val="clear" w:color="auto" w:fill="auto"/>
            <w:noWrap/>
            <w:vAlign w:val="bottom"/>
            <w:hideMark/>
          </w:tcPr>
          <w:p w14:paraId="3D191242"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23.58</w:t>
            </w:r>
          </w:p>
        </w:tc>
        <w:tc>
          <w:tcPr>
            <w:tcW w:w="1269" w:type="dxa"/>
            <w:tcBorders>
              <w:top w:val="nil"/>
              <w:left w:val="nil"/>
              <w:bottom w:val="nil"/>
              <w:right w:val="nil"/>
            </w:tcBorders>
            <w:shd w:val="clear" w:color="auto" w:fill="auto"/>
            <w:noWrap/>
            <w:vAlign w:val="bottom"/>
            <w:hideMark/>
          </w:tcPr>
          <w:p w14:paraId="05DE416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1147" w:type="dxa"/>
            <w:tcBorders>
              <w:top w:val="nil"/>
              <w:left w:val="nil"/>
              <w:bottom w:val="nil"/>
              <w:right w:val="nil"/>
            </w:tcBorders>
            <w:shd w:val="clear" w:color="auto" w:fill="auto"/>
            <w:noWrap/>
            <w:vAlign w:val="bottom"/>
            <w:hideMark/>
          </w:tcPr>
          <w:p w14:paraId="3A7EB9B8"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152</w:t>
            </w:r>
          </w:p>
        </w:tc>
      </w:tr>
      <w:tr w:rsidR="00493686" w:rsidRPr="006055B5" w14:paraId="716A966D"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7D3FF93E"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939" w:type="dxa"/>
            <w:tcBorders>
              <w:top w:val="nil"/>
              <w:left w:val="single" w:sz="4" w:space="0" w:color="auto"/>
              <w:bottom w:val="nil"/>
              <w:right w:val="nil"/>
            </w:tcBorders>
            <w:shd w:val="clear" w:color="auto" w:fill="auto"/>
            <w:noWrap/>
            <w:vAlign w:val="bottom"/>
            <w:hideMark/>
          </w:tcPr>
          <w:p w14:paraId="1A49AD99"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Indonesia</w:t>
            </w:r>
          </w:p>
        </w:tc>
        <w:tc>
          <w:tcPr>
            <w:tcW w:w="1060" w:type="dxa"/>
            <w:tcBorders>
              <w:top w:val="nil"/>
              <w:left w:val="nil"/>
              <w:bottom w:val="nil"/>
              <w:right w:val="nil"/>
            </w:tcBorders>
            <w:shd w:val="clear" w:color="auto" w:fill="auto"/>
            <w:noWrap/>
            <w:vAlign w:val="bottom"/>
            <w:hideMark/>
          </w:tcPr>
          <w:p w14:paraId="1795739E"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1255" w:type="dxa"/>
            <w:tcBorders>
              <w:top w:val="nil"/>
              <w:left w:val="nil"/>
              <w:bottom w:val="nil"/>
              <w:right w:val="nil"/>
            </w:tcBorders>
            <w:shd w:val="clear" w:color="auto" w:fill="auto"/>
            <w:noWrap/>
            <w:vAlign w:val="bottom"/>
            <w:hideMark/>
          </w:tcPr>
          <w:p w14:paraId="5B812E3E"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3.98</w:t>
            </w:r>
          </w:p>
        </w:tc>
        <w:tc>
          <w:tcPr>
            <w:tcW w:w="986" w:type="dxa"/>
            <w:tcBorders>
              <w:top w:val="nil"/>
              <w:left w:val="nil"/>
              <w:bottom w:val="nil"/>
              <w:right w:val="nil"/>
            </w:tcBorders>
            <w:shd w:val="clear" w:color="auto" w:fill="auto"/>
            <w:noWrap/>
            <w:vAlign w:val="bottom"/>
            <w:hideMark/>
          </w:tcPr>
          <w:p w14:paraId="05D7E30F"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w:t>
            </w:r>
          </w:p>
        </w:tc>
        <w:tc>
          <w:tcPr>
            <w:tcW w:w="1853" w:type="dxa"/>
            <w:tcBorders>
              <w:top w:val="nil"/>
              <w:left w:val="nil"/>
              <w:bottom w:val="nil"/>
              <w:right w:val="nil"/>
            </w:tcBorders>
            <w:shd w:val="clear" w:color="auto" w:fill="auto"/>
            <w:noWrap/>
            <w:vAlign w:val="bottom"/>
            <w:hideMark/>
          </w:tcPr>
          <w:p w14:paraId="462E647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1.12</w:t>
            </w:r>
          </w:p>
        </w:tc>
        <w:tc>
          <w:tcPr>
            <w:tcW w:w="1269" w:type="dxa"/>
            <w:tcBorders>
              <w:top w:val="nil"/>
              <w:left w:val="nil"/>
              <w:bottom w:val="nil"/>
              <w:right w:val="nil"/>
            </w:tcBorders>
            <w:shd w:val="clear" w:color="auto" w:fill="auto"/>
            <w:noWrap/>
            <w:vAlign w:val="bottom"/>
            <w:hideMark/>
          </w:tcPr>
          <w:p w14:paraId="7CD0A43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1147" w:type="dxa"/>
            <w:tcBorders>
              <w:top w:val="nil"/>
              <w:left w:val="nil"/>
              <w:bottom w:val="nil"/>
              <w:right w:val="nil"/>
            </w:tcBorders>
            <w:shd w:val="clear" w:color="auto" w:fill="auto"/>
            <w:noWrap/>
            <w:vAlign w:val="bottom"/>
            <w:hideMark/>
          </w:tcPr>
          <w:p w14:paraId="6B387EEF"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493686" w:rsidRPr="006055B5" w14:paraId="065EC732"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2119BA54"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939" w:type="dxa"/>
            <w:tcBorders>
              <w:top w:val="nil"/>
              <w:left w:val="single" w:sz="4" w:space="0" w:color="auto"/>
              <w:bottom w:val="nil"/>
              <w:right w:val="nil"/>
            </w:tcBorders>
            <w:shd w:val="clear" w:color="auto" w:fill="auto"/>
            <w:noWrap/>
            <w:vAlign w:val="bottom"/>
            <w:hideMark/>
          </w:tcPr>
          <w:p w14:paraId="730DDD3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Spain</w:t>
            </w:r>
          </w:p>
        </w:tc>
        <w:tc>
          <w:tcPr>
            <w:tcW w:w="1060" w:type="dxa"/>
            <w:tcBorders>
              <w:top w:val="nil"/>
              <w:left w:val="nil"/>
              <w:bottom w:val="nil"/>
              <w:right w:val="nil"/>
            </w:tcBorders>
            <w:shd w:val="clear" w:color="auto" w:fill="auto"/>
            <w:noWrap/>
            <w:vAlign w:val="bottom"/>
            <w:hideMark/>
          </w:tcPr>
          <w:p w14:paraId="75EB6EE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1255" w:type="dxa"/>
            <w:tcBorders>
              <w:top w:val="nil"/>
              <w:left w:val="nil"/>
              <w:bottom w:val="nil"/>
              <w:right w:val="nil"/>
            </w:tcBorders>
            <w:shd w:val="clear" w:color="auto" w:fill="auto"/>
            <w:noWrap/>
            <w:vAlign w:val="bottom"/>
            <w:hideMark/>
          </w:tcPr>
          <w:p w14:paraId="64096BB4"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3.04</w:t>
            </w:r>
          </w:p>
        </w:tc>
        <w:tc>
          <w:tcPr>
            <w:tcW w:w="986" w:type="dxa"/>
            <w:tcBorders>
              <w:top w:val="nil"/>
              <w:left w:val="nil"/>
              <w:bottom w:val="nil"/>
              <w:right w:val="nil"/>
            </w:tcBorders>
            <w:shd w:val="clear" w:color="auto" w:fill="auto"/>
            <w:noWrap/>
            <w:vAlign w:val="bottom"/>
            <w:hideMark/>
          </w:tcPr>
          <w:p w14:paraId="5875BA9F"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152</w:t>
            </w:r>
          </w:p>
        </w:tc>
        <w:tc>
          <w:tcPr>
            <w:tcW w:w="1853" w:type="dxa"/>
            <w:tcBorders>
              <w:top w:val="nil"/>
              <w:left w:val="nil"/>
              <w:bottom w:val="nil"/>
              <w:right w:val="nil"/>
            </w:tcBorders>
            <w:shd w:val="clear" w:color="auto" w:fill="auto"/>
            <w:noWrap/>
            <w:vAlign w:val="bottom"/>
            <w:hideMark/>
          </w:tcPr>
          <w:p w14:paraId="3785449F"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11.69</w:t>
            </w:r>
          </w:p>
        </w:tc>
        <w:tc>
          <w:tcPr>
            <w:tcW w:w="1269" w:type="dxa"/>
            <w:tcBorders>
              <w:top w:val="nil"/>
              <w:left w:val="nil"/>
              <w:bottom w:val="nil"/>
              <w:right w:val="nil"/>
            </w:tcBorders>
            <w:shd w:val="clear" w:color="auto" w:fill="auto"/>
            <w:noWrap/>
            <w:vAlign w:val="bottom"/>
            <w:hideMark/>
          </w:tcPr>
          <w:p w14:paraId="0EA65FF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c>
          <w:tcPr>
            <w:tcW w:w="1147" w:type="dxa"/>
            <w:tcBorders>
              <w:top w:val="nil"/>
              <w:left w:val="nil"/>
              <w:bottom w:val="nil"/>
              <w:right w:val="nil"/>
            </w:tcBorders>
            <w:shd w:val="clear" w:color="auto" w:fill="auto"/>
            <w:noWrap/>
            <w:vAlign w:val="bottom"/>
            <w:hideMark/>
          </w:tcPr>
          <w:p w14:paraId="1FBBE577"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46</w:t>
            </w:r>
          </w:p>
        </w:tc>
      </w:tr>
      <w:tr w:rsidR="00493686" w:rsidRPr="006055B5" w14:paraId="49C9FFC8"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7D0C8F2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939" w:type="dxa"/>
            <w:tcBorders>
              <w:top w:val="nil"/>
              <w:left w:val="single" w:sz="4" w:space="0" w:color="auto"/>
              <w:bottom w:val="nil"/>
              <w:right w:val="nil"/>
            </w:tcBorders>
            <w:shd w:val="clear" w:color="auto" w:fill="auto"/>
            <w:noWrap/>
            <w:vAlign w:val="bottom"/>
            <w:hideMark/>
          </w:tcPr>
          <w:p w14:paraId="65DC714E"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India</w:t>
            </w:r>
          </w:p>
        </w:tc>
        <w:tc>
          <w:tcPr>
            <w:tcW w:w="1060" w:type="dxa"/>
            <w:tcBorders>
              <w:top w:val="nil"/>
              <w:left w:val="nil"/>
              <w:bottom w:val="nil"/>
              <w:right w:val="nil"/>
            </w:tcBorders>
            <w:shd w:val="clear" w:color="auto" w:fill="auto"/>
            <w:noWrap/>
            <w:vAlign w:val="bottom"/>
            <w:hideMark/>
          </w:tcPr>
          <w:p w14:paraId="54F3A8B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1255" w:type="dxa"/>
            <w:tcBorders>
              <w:top w:val="nil"/>
              <w:left w:val="nil"/>
              <w:bottom w:val="nil"/>
              <w:right w:val="nil"/>
            </w:tcBorders>
            <w:shd w:val="clear" w:color="auto" w:fill="auto"/>
            <w:noWrap/>
            <w:vAlign w:val="bottom"/>
            <w:hideMark/>
          </w:tcPr>
          <w:p w14:paraId="229C0CC2"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1.41</w:t>
            </w:r>
          </w:p>
        </w:tc>
        <w:tc>
          <w:tcPr>
            <w:tcW w:w="986" w:type="dxa"/>
            <w:tcBorders>
              <w:top w:val="nil"/>
              <w:left w:val="nil"/>
              <w:bottom w:val="nil"/>
              <w:right w:val="nil"/>
            </w:tcBorders>
            <w:shd w:val="clear" w:color="auto" w:fill="auto"/>
            <w:noWrap/>
            <w:vAlign w:val="bottom"/>
            <w:hideMark/>
          </w:tcPr>
          <w:p w14:paraId="57A2429F"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853" w:type="dxa"/>
            <w:tcBorders>
              <w:top w:val="nil"/>
              <w:left w:val="nil"/>
              <w:bottom w:val="nil"/>
              <w:right w:val="nil"/>
            </w:tcBorders>
            <w:shd w:val="clear" w:color="auto" w:fill="auto"/>
            <w:noWrap/>
            <w:vAlign w:val="bottom"/>
            <w:hideMark/>
          </w:tcPr>
          <w:p w14:paraId="06E2A6EE"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1.67</w:t>
            </w:r>
          </w:p>
        </w:tc>
        <w:tc>
          <w:tcPr>
            <w:tcW w:w="1269" w:type="dxa"/>
            <w:tcBorders>
              <w:top w:val="nil"/>
              <w:left w:val="nil"/>
              <w:bottom w:val="nil"/>
              <w:right w:val="nil"/>
            </w:tcBorders>
            <w:shd w:val="clear" w:color="auto" w:fill="auto"/>
            <w:noWrap/>
            <w:vAlign w:val="bottom"/>
            <w:hideMark/>
          </w:tcPr>
          <w:p w14:paraId="402AB1C8"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147" w:type="dxa"/>
            <w:tcBorders>
              <w:top w:val="nil"/>
              <w:left w:val="nil"/>
              <w:bottom w:val="nil"/>
              <w:right w:val="nil"/>
            </w:tcBorders>
            <w:shd w:val="clear" w:color="auto" w:fill="auto"/>
            <w:noWrap/>
            <w:vAlign w:val="bottom"/>
            <w:hideMark/>
          </w:tcPr>
          <w:p w14:paraId="40F31DC6"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r>
      <w:tr w:rsidR="00493686" w:rsidRPr="006055B5" w14:paraId="44AC9B27"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6566871A"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1939" w:type="dxa"/>
            <w:tcBorders>
              <w:top w:val="nil"/>
              <w:left w:val="single" w:sz="4" w:space="0" w:color="auto"/>
              <w:bottom w:val="nil"/>
              <w:right w:val="nil"/>
            </w:tcBorders>
            <w:shd w:val="clear" w:color="auto" w:fill="auto"/>
            <w:noWrap/>
            <w:vAlign w:val="bottom"/>
            <w:hideMark/>
          </w:tcPr>
          <w:p w14:paraId="2959DC6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Nigeria</w:t>
            </w:r>
          </w:p>
        </w:tc>
        <w:tc>
          <w:tcPr>
            <w:tcW w:w="1060" w:type="dxa"/>
            <w:tcBorders>
              <w:top w:val="nil"/>
              <w:left w:val="nil"/>
              <w:bottom w:val="nil"/>
              <w:right w:val="nil"/>
            </w:tcBorders>
            <w:shd w:val="clear" w:color="auto" w:fill="auto"/>
            <w:noWrap/>
            <w:vAlign w:val="bottom"/>
            <w:hideMark/>
          </w:tcPr>
          <w:p w14:paraId="7769C4E4"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255" w:type="dxa"/>
            <w:tcBorders>
              <w:top w:val="nil"/>
              <w:left w:val="nil"/>
              <w:bottom w:val="nil"/>
              <w:right w:val="nil"/>
            </w:tcBorders>
            <w:shd w:val="clear" w:color="auto" w:fill="auto"/>
            <w:noWrap/>
            <w:vAlign w:val="bottom"/>
            <w:hideMark/>
          </w:tcPr>
          <w:p w14:paraId="2FB35EB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1.17</w:t>
            </w:r>
          </w:p>
        </w:tc>
        <w:tc>
          <w:tcPr>
            <w:tcW w:w="986" w:type="dxa"/>
            <w:tcBorders>
              <w:top w:val="nil"/>
              <w:left w:val="nil"/>
              <w:bottom w:val="nil"/>
              <w:right w:val="nil"/>
            </w:tcBorders>
            <w:shd w:val="clear" w:color="auto" w:fill="auto"/>
            <w:noWrap/>
            <w:vAlign w:val="bottom"/>
            <w:hideMark/>
          </w:tcPr>
          <w:p w14:paraId="0F46082C"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29</w:t>
            </w:r>
          </w:p>
        </w:tc>
        <w:tc>
          <w:tcPr>
            <w:tcW w:w="1853" w:type="dxa"/>
            <w:tcBorders>
              <w:top w:val="nil"/>
              <w:left w:val="nil"/>
              <w:bottom w:val="nil"/>
              <w:right w:val="nil"/>
            </w:tcBorders>
            <w:shd w:val="clear" w:color="auto" w:fill="auto"/>
            <w:noWrap/>
            <w:vAlign w:val="bottom"/>
            <w:hideMark/>
          </w:tcPr>
          <w:p w14:paraId="0CB44A77"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5.80</w:t>
            </w:r>
          </w:p>
        </w:tc>
        <w:tc>
          <w:tcPr>
            <w:tcW w:w="1269" w:type="dxa"/>
            <w:tcBorders>
              <w:top w:val="nil"/>
              <w:left w:val="nil"/>
              <w:bottom w:val="nil"/>
              <w:right w:val="nil"/>
            </w:tcBorders>
            <w:shd w:val="clear" w:color="auto" w:fill="auto"/>
            <w:noWrap/>
            <w:vAlign w:val="bottom"/>
            <w:hideMark/>
          </w:tcPr>
          <w:p w14:paraId="7B997FD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31</w:t>
            </w:r>
          </w:p>
        </w:tc>
        <w:tc>
          <w:tcPr>
            <w:tcW w:w="1147" w:type="dxa"/>
            <w:tcBorders>
              <w:top w:val="nil"/>
              <w:left w:val="nil"/>
              <w:bottom w:val="nil"/>
              <w:right w:val="nil"/>
            </w:tcBorders>
            <w:shd w:val="clear" w:color="auto" w:fill="auto"/>
            <w:noWrap/>
            <w:vAlign w:val="bottom"/>
            <w:hideMark/>
          </w:tcPr>
          <w:p w14:paraId="4ACA0EF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r>
      <w:tr w:rsidR="00493686" w:rsidRPr="006055B5" w14:paraId="44D371FB"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2CC91251"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1939" w:type="dxa"/>
            <w:tcBorders>
              <w:top w:val="nil"/>
              <w:left w:val="single" w:sz="4" w:space="0" w:color="auto"/>
              <w:bottom w:val="nil"/>
              <w:right w:val="nil"/>
            </w:tcBorders>
            <w:shd w:val="clear" w:color="auto" w:fill="auto"/>
            <w:noWrap/>
            <w:vAlign w:val="bottom"/>
            <w:hideMark/>
          </w:tcPr>
          <w:p w14:paraId="38D07D86"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Colombia</w:t>
            </w:r>
          </w:p>
        </w:tc>
        <w:tc>
          <w:tcPr>
            <w:tcW w:w="1060" w:type="dxa"/>
            <w:tcBorders>
              <w:top w:val="nil"/>
              <w:left w:val="nil"/>
              <w:bottom w:val="nil"/>
              <w:right w:val="nil"/>
            </w:tcBorders>
            <w:shd w:val="clear" w:color="auto" w:fill="auto"/>
            <w:noWrap/>
            <w:vAlign w:val="bottom"/>
            <w:hideMark/>
          </w:tcPr>
          <w:p w14:paraId="316C5E3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255" w:type="dxa"/>
            <w:tcBorders>
              <w:top w:val="nil"/>
              <w:left w:val="nil"/>
              <w:bottom w:val="nil"/>
              <w:right w:val="nil"/>
            </w:tcBorders>
            <w:shd w:val="clear" w:color="auto" w:fill="auto"/>
            <w:noWrap/>
            <w:vAlign w:val="bottom"/>
            <w:hideMark/>
          </w:tcPr>
          <w:p w14:paraId="25662F7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0.94</w:t>
            </w:r>
          </w:p>
        </w:tc>
        <w:tc>
          <w:tcPr>
            <w:tcW w:w="986" w:type="dxa"/>
            <w:tcBorders>
              <w:top w:val="nil"/>
              <w:left w:val="nil"/>
              <w:bottom w:val="nil"/>
              <w:right w:val="nil"/>
            </w:tcBorders>
            <w:shd w:val="clear" w:color="auto" w:fill="auto"/>
            <w:noWrap/>
            <w:vAlign w:val="bottom"/>
            <w:hideMark/>
          </w:tcPr>
          <w:p w14:paraId="5C384591"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53</w:t>
            </w:r>
          </w:p>
        </w:tc>
        <w:tc>
          <w:tcPr>
            <w:tcW w:w="1853" w:type="dxa"/>
            <w:tcBorders>
              <w:top w:val="nil"/>
              <w:left w:val="nil"/>
              <w:bottom w:val="nil"/>
              <w:right w:val="nil"/>
            </w:tcBorders>
            <w:shd w:val="clear" w:color="auto" w:fill="auto"/>
            <w:noWrap/>
            <w:vAlign w:val="bottom"/>
            <w:hideMark/>
          </w:tcPr>
          <w:p w14:paraId="75D1BB3E"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13.25</w:t>
            </w:r>
          </w:p>
        </w:tc>
        <w:tc>
          <w:tcPr>
            <w:tcW w:w="1269" w:type="dxa"/>
            <w:tcBorders>
              <w:top w:val="nil"/>
              <w:left w:val="nil"/>
              <w:bottom w:val="nil"/>
              <w:right w:val="nil"/>
            </w:tcBorders>
            <w:shd w:val="clear" w:color="auto" w:fill="auto"/>
            <w:noWrap/>
            <w:vAlign w:val="bottom"/>
            <w:hideMark/>
          </w:tcPr>
          <w:p w14:paraId="0A09252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44</w:t>
            </w:r>
          </w:p>
        </w:tc>
        <w:tc>
          <w:tcPr>
            <w:tcW w:w="1147" w:type="dxa"/>
            <w:tcBorders>
              <w:top w:val="nil"/>
              <w:left w:val="nil"/>
              <w:bottom w:val="nil"/>
              <w:right w:val="nil"/>
            </w:tcBorders>
            <w:shd w:val="clear" w:color="auto" w:fill="auto"/>
            <w:noWrap/>
            <w:vAlign w:val="bottom"/>
            <w:hideMark/>
          </w:tcPr>
          <w:p w14:paraId="1BE1E9CF"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38</w:t>
            </w:r>
          </w:p>
        </w:tc>
      </w:tr>
      <w:tr w:rsidR="00493686" w:rsidRPr="006055B5" w14:paraId="543481E4"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7EC88478"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939" w:type="dxa"/>
            <w:tcBorders>
              <w:top w:val="nil"/>
              <w:left w:val="single" w:sz="4" w:space="0" w:color="auto"/>
              <w:bottom w:val="nil"/>
              <w:right w:val="nil"/>
            </w:tcBorders>
            <w:shd w:val="clear" w:color="auto" w:fill="auto"/>
            <w:noWrap/>
            <w:vAlign w:val="bottom"/>
            <w:hideMark/>
          </w:tcPr>
          <w:p w14:paraId="6D8EEB13"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Czech Republic</w:t>
            </w:r>
          </w:p>
        </w:tc>
        <w:tc>
          <w:tcPr>
            <w:tcW w:w="1060" w:type="dxa"/>
            <w:tcBorders>
              <w:top w:val="nil"/>
              <w:left w:val="nil"/>
              <w:bottom w:val="nil"/>
              <w:right w:val="nil"/>
            </w:tcBorders>
            <w:shd w:val="clear" w:color="auto" w:fill="auto"/>
            <w:noWrap/>
            <w:vAlign w:val="bottom"/>
            <w:hideMark/>
          </w:tcPr>
          <w:p w14:paraId="1EDD1EEE"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255" w:type="dxa"/>
            <w:tcBorders>
              <w:top w:val="nil"/>
              <w:left w:val="nil"/>
              <w:bottom w:val="nil"/>
              <w:right w:val="nil"/>
            </w:tcBorders>
            <w:shd w:val="clear" w:color="auto" w:fill="auto"/>
            <w:noWrap/>
            <w:vAlign w:val="bottom"/>
            <w:hideMark/>
          </w:tcPr>
          <w:p w14:paraId="23F86103"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0.94</w:t>
            </w:r>
          </w:p>
        </w:tc>
        <w:tc>
          <w:tcPr>
            <w:tcW w:w="986" w:type="dxa"/>
            <w:tcBorders>
              <w:top w:val="nil"/>
              <w:left w:val="nil"/>
              <w:bottom w:val="nil"/>
              <w:right w:val="nil"/>
            </w:tcBorders>
            <w:shd w:val="clear" w:color="auto" w:fill="auto"/>
            <w:noWrap/>
            <w:vAlign w:val="bottom"/>
            <w:hideMark/>
          </w:tcPr>
          <w:p w14:paraId="0AAE6DAF"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116</w:t>
            </w:r>
          </w:p>
        </w:tc>
        <w:tc>
          <w:tcPr>
            <w:tcW w:w="1853" w:type="dxa"/>
            <w:tcBorders>
              <w:top w:val="nil"/>
              <w:left w:val="nil"/>
              <w:bottom w:val="nil"/>
              <w:right w:val="nil"/>
            </w:tcBorders>
            <w:shd w:val="clear" w:color="auto" w:fill="auto"/>
            <w:noWrap/>
            <w:vAlign w:val="bottom"/>
            <w:hideMark/>
          </w:tcPr>
          <w:p w14:paraId="60B291E3"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29.00</w:t>
            </w:r>
          </w:p>
        </w:tc>
        <w:tc>
          <w:tcPr>
            <w:tcW w:w="1269" w:type="dxa"/>
            <w:tcBorders>
              <w:top w:val="nil"/>
              <w:left w:val="nil"/>
              <w:bottom w:val="nil"/>
              <w:right w:val="nil"/>
            </w:tcBorders>
            <w:shd w:val="clear" w:color="auto" w:fill="auto"/>
            <w:noWrap/>
            <w:vAlign w:val="bottom"/>
            <w:hideMark/>
          </w:tcPr>
          <w:p w14:paraId="3D939DF6"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47</w:t>
            </w:r>
          </w:p>
        </w:tc>
        <w:tc>
          <w:tcPr>
            <w:tcW w:w="1147" w:type="dxa"/>
            <w:tcBorders>
              <w:top w:val="nil"/>
              <w:left w:val="nil"/>
              <w:bottom w:val="nil"/>
              <w:right w:val="nil"/>
            </w:tcBorders>
            <w:shd w:val="clear" w:color="auto" w:fill="auto"/>
            <w:noWrap/>
            <w:vAlign w:val="bottom"/>
            <w:hideMark/>
          </w:tcPr>
          <w:p w14:paraId="631FC0CE"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r>
      <w:tr w:rsidR="00493686" w:rsidRPr="006055B5" w14:paraId="642E379F"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7D67E69C"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939" w:type="dxa"/>
            <w:tcBorders>
              <w:top w:val="nil"/>
              <w:left w:val="single" w:sz="4" w:space="0" w:color="auto"/>
              <w:bottom w:val="nil"/>
              <w:right w:val="nil"/>
            </w:tcBorders>
            <w:shd w:val="clear" w:color="auto" w:fill="auto"/>
            <w:noWrap/>
            <w:vAlign w:val="bottom"/>
            <w:hideMark/>
          </w:tcPr>
          <w:p w14:paraId="1606E643"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France</w:t>
            </w:r>
          </w:p>
        </w:tc>
        <w:tc>
          <w:tcPr>
            <w:tcW w:w="1060" w:type="dxa"/>
            <w:tcBorders>
              <w:top w:val="nil"/>
              <w:left w:val="nil"/>
              <w:bottom w:val="nil"/>
              <w:right w:val="nil"/>
            </w:tcBorders>
            <w:shd w:val="clear" w:color="auto" w:fill="auto"/>
            <w:noWrap/>
            <w:vAlign w:val="bottom"/>
            <w:hideMark/>
          </w:tcPr>
          <w:p w14:paraId="21BC47EC"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255" w:type="dxa"/>
            <w:tcBorders>
              <w:top w:val="nil"/>
              <w:left w:val="nil"/>
              <w:bottom w:val="nil"/>
              <w:right w:val="nil"/>
            </w:tcBorders>
            <w:shd w:val="clear" w:color="auto" w:fill="auto"/>
            <w:noWrap/>
            <w:vAlign w:val="bottom"/>
            <w:hideMark/>
          </w:tcPr>
          <w:p w14:paraId="4F1FE952"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0.94</w:t>
            </w:r>
          </w:p>
        </w:tc>
        <w:tc>
          <w:tcPr>
            <w:tcW w:w="986" w:type="dxa"/>
            <w:tcBorders>
              <w:top w:val="nil"/>
              <w:left w:val="nil"/>
              <w:bottom w:val="nil"/>
              <w:right w:val="nil"/>
            </w:tcBorders>
            <w:shd w:val="clear" w:color="auto" w:fill="auto"/>
            <w:noWrap/>
            <w:vAlign w:val="bottom"/>
            <w:hideMark/>
          </w:tcPr>
          <w:p w14:paraId="1646DEA9"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137</w:t>
            </w:r>
          </w:p>
        </w:tc>
        <w:tc>
          <w:tcPr>
            <w:tcW w:w="1853" w:type="dxa"/>
            <w:tcBorders>
              <w:top w:val="nil"/>
              <w:left w:val="nil"/>
              <w:bottom w:val="nil"/>
              <w:right w:val="nil"/>
            </w:tcBorders>
            <w:shd w:val="clear" w:color="auto" w:fill="auto"/>
            <w:noWrap/>
            <w:vAlign w:val="bottom"/>
            <w:hideMark/>
          </w:tcPr>
          <w:p w14:paraId="37D8B424"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34.25</w:t>
            </w:r>
          </w:p>
        </w:tc>
        <w:tc>
          <w:tcPr>
            <w:tcW w:w="1269" w:type="dxa"/>
            <w:tcBorders>
              <w:top w:val="nil"/>
              <w:left w:val="nil"/>
              <w:bottom w:val="nil"/>
              <w:right w:val="nil"/>
            </w:tcBorders>
            <w:shd w:val="clear" w:color="auto" w:fill="auto"/>
            <w:noWrap/>
            <w:vAlign w:val="bottom"/>
            <w:hideMark/>
          </w:tcPr>
          <w:p w14:paraId="0F838C24"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1147" w:type="dxa"/>
            <w:tcBorders>
              <w:top w:val="nil"/>
              <w:left w:val="nil"/>
              <w:bottom w:val="nil"/>
              <w:right w:val="nil"/>
            </w:tcBorders>
            <w:shd w:val="clear" w:color="auto" w:fill="auto"/>
            <w:noWrap/>
            <w:vAlign w:val="bottom"/>
            <w:hideMark/>
          </w:tcPr>
          <w:p w14:paraId="44A40A5C"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r>
      <w:tr w:rsidR="00493686" w:rsidRPr="006055B5" w14:paraId="6AB94F9B"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5C18C48C"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939" w:type="dxa"/>
            <w:tcBorders>
              <w:top w:val="nil"/>
              <w:left w:val="single" w:sz="4" w:space="0" w:color="auto"/>
              <w:bottom w:val="nil"/>
              <w:right w:val="nil"/>
            </w:tcBorders>
            <w:shd w:val="clear" w:color="auto" w:fill="auto"/>
            <w:noWrap/>
            <w:vAlign w:val="bottom"/>
            <w:hideMark/>
          </w:tcPr>
          <w:p w14:paraId="3D391D61"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Philippines</w:t>
            </w:r>
          </w:p>
        </w:tc>
        <w:tc>
          <w:tcPr>
            <w:tcW w:w="1060" w:type="dxa"/>
            <w:tcBorders>
              <w:top w:val="nil"/>
              <w:left w:val="nil"/>
              <w:bottom w:val="nil"/>
              <w:right w:val="nil"/>
            </w:tcBorders>
            <w:shd w:val="clear" w:color="auto" w:fill="auto"/>
            <w:noWrap/>
            <w:vAlign w:val="bottom"/>
            <w:hideMark/>
          </w:tcPr>
          <w:p w14:paraId="5328E901"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255" w:type="dxa"/>
            <w:tcBorders>
              <w:top w:val="nil"/>
              <w:left w:val="nil"/>
              <w:bottom w:val="nil"/>
              <w:right w:val="nil"/>
            </w:tcBorders>
            <w:shd w:val="clear" w:color="auto" w:fill="auto"/>
            <w:noWrap/>
            <w:vAlign w:val="bottom"/>
            <w:hideMark/>
          </w:tcPr>
          <w:p w14:paraId="637FB23D"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0.94</w:t>
            </w:r>
          </w:p>
        </w:tc>
        <w:tc>
          <w:tcPr>
            <w:tcW w:w="986" w:type="dxa"/>
            <w:tcBorders>
              <w:top w:val="nil"/>
              <w:left w:val="nil"/>
              <w:bottom w:val="nil"/>
              <w:right w:val="nil"/>
            </w:tcBorders>
            <w:shd w:val="clear" w:color="auto" w:fill="auto"/>
            <w:noWrap/>
            <w:vAlign w:val="bottom"/>
            <w:hideMark/>
          </w:tcPr>
          <w:p w14:paraId="34E5B71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853" w:type="dxa"/>
            <w:tcBorders>
              <w:top w:val="nil"/>
              <w:left w:val="nil"/>
              <w:bottom w:val="nil"/>
              <w:right w:val="nil"/>
            </w:tcBorders>
            <w:shd w:val="clear" w:color="auto" w:fill="auto"/>
            <w:noWrap/>
            <w:vAlign w:val="bottom"/>
            <w:hideMark/>
          </w:tcPr>
          <w:p w14:paraId="6BAC9FAD"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2.00</w:t>
            </w:r>
          </w:p>
        </w:tc>
        <w:tc>
          <w:tcPr>
            <w:tcW w:w="1269" w:type="dxa"/>
            <w:tcBorders>
              <w:top w:val="nil"/>
              <w:left w:val="nil"/>
              <w:bottom w:val="nil"/>
              <w:right w:val="nil"/>
            </w:tcBorders>
            <w:shd w:val="clear" w:color="auto" w:fill="auto"/>
            <w:noWrap/>
            <w:vAlign w:val="bottom"/>
            <w:hideMark/>
          </w:tcPr>
          <w:p w14:paraId="587698E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40</w:t>
            </w:r>
          </w:p>
        </w:tc>
        <w:tc>
          <w:tcPr>
            <w:tcW w:w="1147" w:type="dxa"/>
            <w:tcBorders>
              <w:top w:val="nil"/>
              <w:left w:val="nil"/>
              <w:bottom w:val="nil"/>
              <w:right w:val="nil"/>
            </w:tcBorders>
            <w:shd w:val="clear" w:color="auto" w:fill="auto"/>
            <w:noWrap/>
            <w:vAlign w:val="bottom"/>
            <w:hideMark/>
          </w:tcPr>
          <w:p w14:paraId="58D47C81"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29</w:t>
            </w:r>
          </w:p>
        </w:tc>
      </w:tr>
      <w:tr w:rsidR="00493686" w:rsidRPr="006055B5" w14:paraId="7AB2B734"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622FD8F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1939" w:type="dxa"/>
            <w:tcBorders>
              <w:top w:val="nil"/>
              <w:left w:val="single" w:sz="4" w:space="0" w:color="auto"/>
              <w:bottom w:val="nil"/>
              <w:right w:val="nil"/>
            </w:tcBorders>
            <w:shd w:val="clear" w:color="auto" w:fill="auto"/>
            <w:noWrap/>
            <w:vAlign w:val="bottom"/>
            <w:hideMark/>
          </w:tcPr>
          <w:p w14:paraId="60A3EFB2"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Brazil</w:t>
            </w:r>
          </w:p>
        </w:tc>
        <w:tc>
          <w:tcPr>
            <w:tcW w:w="1060" w:type="dxa"/>
            <w:tcBorders>
              <w:top w:val="nil"/>
              <w:left w:val="nil"/>
              <w:bottom w:val="nil"/>
              <w:right w:val="nil"/>
            </w:tcBorders>
            <w:shd w:val="clear" w:color="auto" w:fill="auto"/>
            <w:noWrap/>
            <w:vAlign w:val="bottom"/>
            <w:hideMark/>
          </w:tcPr>
          <w:p w14:paraId="0C2F69B1"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255" w:type="dxa"/>
            <w:tcBorders>
              <w:top w:val="nil"/>
              <w:left w:val="nil"/>
              <w:bottom w:val="nil"/>
              <w:right w:val="nil"/>
            </w:tcBorders>
            <w:shd w:val="clear" w:color="auto" w:fill="auto"/>
            <w:noWrap/>
            <w:vAlign w:val="bottom"/>
            <w:hideMark/>
          </w:tcPr>
          <w:p w14:paraId="11F65F9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0.70</w:t>
            </w:r>
          </w:p>
        </w:tc>
        <w:tc>
          <w:tcPr>
            <w:tcW w:w="986" w:type="dxa"/>
            <w:tcBorders>
              <w:top w:val="nil"/>
              <w:left w:val="nil"/>
              <w:bottom w:val="nil"/>
              <w:right w:val="nil"/>
            </w:tcBorders>
            <w:shd w:val="clear" w:color="auto" w:fill="auto"/>
            <w:noWrap/>
            <w:vAlign w:val="bottom"/>
            <w:hideMark/>
          </w:tcPr>
          <w:p w14:paraId="33BE688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130</w:t>
            </w:r>
          </w:p>
        </w:tc>
        <w:tc>
          <w:tcPr>
            <w:tcW w:w="1853" w:type="dxa"/>
            <w:tcBorders>
              <w:top w:val="nil"/>
              <w:left w:val="nil"/>
              <w:bottom w:val="nil"/>
              <w:right w:val="nil"/>
            </w:tcBorders>
            <w:shd w:val="clear" w:color="auto" w:fill="auto"/>
            <w:noWrap/>
            <w:vAlign w:val="bottom"/>
            <w:hideMark/>
          </w:tcPr>
          <w:p w14:paraId="2ABD6EE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43.33</w:t>
            </w:r>
          </w:p>
        </w:tc>
        <w:tc>
          <w:tcPr>
            <w:tcW w:w="1269" w:type="dxa"/>
            <w:tcBorders>
              <w:top w:val="nil"/>
              <w:left w:val="nil"/>
              <w:bottom w:val="nil"/>
              <w:right w:val="nil"/>
            </w:tcBorders>
            <w:shd w:val="clear" w:color="auto" w:fill="auto"/>
            <w:noWrap/>
            <w:vAlign w:val="bottom"/>
            <w:hideMark/>
          </w:tcPr>
          <w:p w14:paraId="4054FFB8"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147" w:type="dxa"/>
            <w:tcBorders>
              <w:top w:val="nil"/>
              <w:left w:val="nil"/>
              <w:bottom w:val="nil"/>
              <w:right w:val="nil"/>
            </w:tcBorders>
            <w:shd w:val="clear" w:color="auto" w:fill="auto"/>
            <w:noWrap/>
            <w:vAlign w:val="bottom"/>
            <w:hideMark/>
          </w:tcPr>
          <w:p w14:paraId="17E30139"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r>
      <w:tr w:rsidR="00493686" w:rsidRPr="006055B5" w14:paraId="0BD9BC6F"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352B3B61"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939" w:type="dxa"/>
            <w:tcBorders>
              <w:top w:val="nil"/>
              <w:left w:val="single" w:sz="4" w:space="0" w:color="auto"/>
              <w:bottom w:val="nil"/>
              <w:right w:val="nil"/>
            </w:tcBorders>
            <w:shd w:val="clear" w:color="auto" w:fill="auto"/>
            <w:noWrap/>
            <w:vAlign w:val="bottom"/>
            <w:hideMark/>
          </w:tcPr>
          <w:p w14:paraId="5691CAE2"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Guatemala</w:t>
            </w:r>
          </w:p>
        </w:tc>
        <w:tc>
          <w:tcPr>
            <w:tcW w:w="1060" w:type="dxa"/>
            <w:tcBorders>
              <w:top w:val="nil"/>
              <w:left w:val="nil"/>
              <w:bottom w:val="nil"/>
              <w:right w:val="nil"/>
            </w:tcBorders>
            <w:shd w:val="clear" w:color="auto" w:fill="auto"/>
            <w:noWrap/>
            <w:vAlign w:val="bottom"/>
            <w:hideMark/>
          </w:tcPr>
          <w:p w14:paraId="3221275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255" w:type="dxa"/>
            <w:tcBorders>
              <w:top w:val="nil"/>
              <w:left w:val="nil"/>
              <w:bottom w:val="nil"/>
              <w:right w:val="nil"/>
            </w:tcBorders>
            <w:shd w:val="clear" w:color="auto" w:fill="auto"/>
            <w:noWrap/>
            <w:vAlign w:val="bottom"/>
            <w:hideMark/>
          </w:tcPr>
          <w:p w14:paraId="3CEF8D13"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0.70</w:t>
            </w:r>
          </w:p>
        </w:tc>
        <w:tc>
          <w:tcPr>
            <w:tcW w:w="986" w:type="dxa"/>
            <w:tcBorders>
              <w:top w:val="nil"/>
              <w:left w:val="nil"/>
              <w:bottom w:val="nil"/>
              <w:right w:val="nil"/>
            </w:tcBorders>
            <w:shd w:val="clear" w:color="auto" w:fill="auto"/>
            <w:noWrap/>
            <w:vAlign w:val="bottom"/>
            <w:hideMark/>
          </w:tcPr>
          <w:p w14:paraId="4D03E286"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80</w:t>
            </w:r>
          </w:p>
        </w:tc>
        <w:tc>
          <w:tcPr>
            <w:tcW w:w="1853" w:type="dxa"/>
            <w:tcBorders>
              <w:top w:val="nil"/>
              <w:left w:val="nil"/>
              <w:bottom w:val="nil"/>
              <w:right w:val="nil"/>
            </w:tcBorders>
            <w:shd w:val="clear" w:color="auto" w:fill="auto"/>
            <w:noWrap/>
            <w:vAlign w:val="bottom"/>
            <w:hideMark/>
          </w:tcPr>
          <w:p w14:paraId="2916199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26.67</w:t>
            </w:r>
          </w:p>
        </w:tc>
        <w:tc>
          <w:tcPr>
            <w:tcW w:w="1269" w:type="dxa"/>
            <w:tcBorders>
              <w:top w:val="nil"/>
              <w:left w:val="nil"/>
              <w:bottom w:val="nil"/>
              <w:right w:val="nil"/>
            </w:tcBorders>
            <w:shd w:val="clear" w:color="auto" w:fill="auto"/>
            <w:noWrap/>
            <w:vAlign w:val="bottom"/>
            <w:hideMark/>
          </w:tcPr>
          <w:p w14:paraId="4FE10A8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70</w:t>
            </w:r>
          </w:p>
        </w:tc>
        <w:tc>
          <w:tcPr>
            <w:tcW w:w="1147" w:type="dxa"/>
            <w:tcBorders>
              <w:top w:val="nil"/>
              <w:left w:val="nil"/>
              <w:bottom w:val="nil"/>
              <w:right w:val="nil"/>
            </w:tcBorders>
            <w:shd w:val="clear" w:color="auto" w:fill="auto"/>
            <w:noWrap/>
            <w:vAlign w:val="bottom"/>
            <w:hideMark/>
          </w:tcPr>
          <w:p w14:paraId="075CBD6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w:t>
            </w:r>
          </w:p>
        </w:tc>
      </w:tr>
      <w:tr w:rsidR="00493686" w:rsidRPr="006055B5" w14:paraId="143C5D49"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3B1E9669"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1939" w:type="dxa"/>
            <w:tcBorders>
              <w:top w:val="nil"/>
              <w:left w:val="single" w:sz="4" w:space="0" w:color="auto"/>
              <w:bottom w:val="nil"/>
              <w:right w:val="nil"/>
            </w:tcBorders>
            <w:shd w:val="clear" w:color="auto" w:fill="auto"/>
            <w:noWrap/>
            <w:vAlign w:val="bottom"/>
            <w:hideMark/>
          </w:tcPr>
          <w:p w14:paraId="1F7D1ACE"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Italy</w:t>
            </w:r>
          </w:p>
        </w:tc>
        <w:tc>
          <w:tcPr>
            <w:tcW w:w="1060" w:type="dxa"/>
            <w:tcBorders>
              <w:top w:val="nil"/>
              <w:left w:val="nil"/>
              <w:bottom w:val="nil"/>
              <w:right w:val="nil"/>
            </w:tcBorders>
            <w:shd w:val="clear" w:color="auto" w:fill="auto"/>
            <w:noWrap/>
            <w:vAlign w:val="bottom"/>
            <w:hideMark/>
          </w:tcPr>
          <w:p w14:paraId="1D7A1074"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255" w:type="dxa"/>
            <w:tcBorders>
              <w:top w:val="nil"/>
              <w:left w:val="nil"/>
              <w:bottom w:val="nil"/>
              <w:right w:val="nil"/>
            </w:tcBorders>
            <w:shd w:val="clear" w:color="auto" w:fill="auto"/>
            <w:noWrap/>
            <w:vAlign w:val="bottom"/>
            <w:hideMark/>
          </w:tcPr>
          <w:p w14:paraId="6ED5EDC8"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0.70</w:t>
            </w:r>
          </w:p>
        </w:tc>
        <w:tc>
          <w:tcPr>
            <w:tcW w:w="986" w:type="dxa"/>
            <w:tcBorders>
              <w:top w:val="nil"/>
              <w:left w:val="nil"/>
              <w:bottom w:val="nil"/>
              <w:right w:val="nil"/>
            </w:tcBorders>
            <w:shd w:val="clear" w:color="auto" w:fill="auto"/>
            <w:noWrap/>
            <w:vAlign w:val="bottom"/>
            <w:hideMark/>
          </w:tcPr>
          <w:p w14:paraId="201001FA"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73</w:t>
            </w:r>
          </w:p>
        </w:tc>
        <w:tc>
          <w:tcPr>
            <w:tcW w:w="1853" w:type="dxa"/>
            <w:tcBorders>
              <w:top w:val="nil"/>
              <w:left w:val="nil"/>
              <w:bottom w:val="nil"/>
              <w:right w:val="nil"/>
            </w:tcBorders>
            <w:shd w:val="clear" w:color="auto" w:fill="auto"/>
            <w:noWrap/>
            <w:vAlign w:val="bottom"/>
            <w:hideMark/>
          </w:tcPr>
          <w:p w14:paraId="21289217"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24.33</w:t>
            </w:r>
          </w:p>
        </w:tc>
        <w:tc>
          <w:tcPr>
            <w:tcW w:w="1269" w:type="dxa"/>
            <w:tcBorders>
              <w:top w:val="nil"/>
              <w:left w:val="nil"/>
              <w:bottom w:val="nil"/>
              <w:right w:val="nil"/>
            </w:tcBorders>
            <w:shd w:val="clear" w:color="auto" w:fill="auto"/>
            <w:noWrap/>
            <w:vAlign w:val="bottom"/>
            <w:hideMark/>
          </w:tcPr>
          <w:p w14:paraId="2C792DA9"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147" w:type="dxa"/>
            <w:tcBorders>
              <w:top w:val="nil"/>
              <w:left w:val="nil"/>
              <w:bottom w:val="nil"/>
              <w:right w:val="nil"/>
            </w:tcBorders>
            <w:shd w:val="clear" w:color="auto" w:fill="auto"/>
            <w:noWrap/>
            <w:vAlign w:val="bottom"/>
            <w:hideMark/>
          </w:tcPr>
          <w:p w14:paraId="3FD973CD"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r>
      <w:tr w:rsidR="00493686" w:rsidRPr="006055B5" w14:paraId="76F9F4FB" w14:textId="77777777" w:rsidTr="00493686">
        <w:trPr>
          <w:trHeight w:val="260"/>
        </w:trPr>
        <w:tc>
          <w:tcPr>
            <w:tcW w:w="436" w:type="dxa"/>
            <w:tcBorders>
              <w:top w:val="nil"/>
              <w:left w:val="nil"/>
              <w:bottom w:val="nil"/>
              <w:right w:val="single" w:sz="4" w:space="0" w:color="auto"/>
            </w:tcBorders>
            <w:shd w:val="clear" w:color="auto" w:fill="auto"/>
            <w:noWrap/>
            <w:vAlign w:val="bottom"/>
            <w:hideMark/>
          </w:tcPr>
          <w:p w14:paraId="6AD37CE1"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w:t>
            </w:r>
          </w:p>
        </w:tc>
        <w:tc>
          <w:tcPr>
            <w:tcW w:w="1939" w:type="dxa"/>
            <w:tcBorders>
              <w:top w:val="nil"/>
              <w:left w:val="single" w:sz="4" w:space="0" w:color="auto"/>
              <w:bottom w:val="nil"/>
              <w:right w:val="nil"/>
            </w:tcBorders>
            <w:shd w:val="clear" w:color="auto" w:fill="auto"/>
            <w:noWrap/>
            <w:vAlign w:val="bottom"/>
            <w:hideMark/>
          </w:tcPr>
          <w:p w14:paraId="4E6AA8E4"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Netherlands</w:t>
            </w:r>
          </w:p>
        </w:tc>
        <w:tc>
          <w:tcPr>
            <w:tcW w:w="1060" w:type="dxa"/>
            <w:tcBorders>
              <w:top w:val="nil"/>
              <w:left w:val="nil"/>
              <w:bottom w:val="nil"/>
              <w:right w:val="nil"/>
            </w:tcBorders>
            <w:shd w:val="clear" w:color="auto" w:fill="auto"/>
            <w:noWrap/>
            <w:vAlign w:val="bottom"/>
            <w:hideMark/>
          </w:tcPr>
          <w:p w14:paraId="6CDE150F"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255" w:type="dxa"/>
            <w:tcBorders>
              <w:top w:val="nil"/>
              <w:left w:val="nil"/>
              <w:bottom w:val="nil"/>
              <w:right w:val="nil"/>
            </w:tcBorders>
            <w:shd w:val="clear" w:color="auto" w:fill="auto"/>
            <w:noWrap/>
            <w:vAlign w:val="bottom"/>
            <w:hideMark/>
          </w:tcPr>
          <w:p w14:paraId="1EDABF5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0.70</w:t>
            </w:r>
          </w:p>
        </w:tc>
        <w:tc>
          <w:tcPr>
            <w:tcW w:w="986" w:type="dxa"/>
            <w:tcBorders>
              <w:top w:val="nil"/>
              <w:left w:val="nil"/>
              <w:bottom w:val="nil"/>
              <w:right w:val="nil"/>
            </w:tcBorders>
            <w:shd w:val="clear" w:color="auto" w:fill="auto"/>
            <w:noWrap/>
            <w:vAlign w:val="bottom"/>
            <w:hideMark/>
          </w:tcPr>
          <w:p w14:paraId="48EA120A"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30</w:t>
            </w:r>
          </w:p>
        </w:tc>
        <w:tc>
          <w:tcPr>
            <w:tcW w:w="1853" w:type="dxa"/>
            <w:tcBorders>
              <w:top w:val="nil"/>
              <w:left w:val="nil"/>
              <w:bottom w:val="nil"/>
              <w:right w:val="nil"/>
            </w:tcBorders>
            <w:shd w:val="clear" w:color="auto" w:fill="auto"/>
            <w:noWrap/>
            <w:vAlign w:val="bottom"/>
            <w:hideMark/>
          </w:tcPr>
          <w:p w14:paraId="56C2E964"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10.00</w:t>
            </w:r>
          </w:p>
        </w:tc>
        <w:tc>
          <w:tcPr>
            <w:tcW w:w="1269" w:type="dxa"/>
            <w:tcBorders>
              <w:top w:val="nil"/>
              <w:left w:val="nil"/>
              <w:bottom w:val="nil"/>
              <w:right w:val="nil"/>
            </w:tcBorders>
            <w:shd w:val="clear" w:color="auto" w:fill="auto"/>
            <w:noWrap/>
            <w:vAlign w:val="bottom"/>
            <w:hideMark/>
          </w:tcPr>
          <w:p w14:paraId="0E80806A"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w:t>
            </w:r>
          </w:p>
        </w:tc>
        <w:tc>
          <w:tcPr>
            <w:tcW w:w="1147" w:type="dxa"/>
            <w:tcBorders>
              <w:top w:val="nil"/>
              <w:left w:val="nil"/>
              <w:bottom w:val="nil"/>
              <w:right w:val="nil"/>
            </w:tcBorders>
            <w:shd w:val="clear" w:color="auto" w:fill="auto"/>
            <w:noWrap/>
            <w:vAlign w:val="bottom"/>
            <w:hideMark/>
          </w:tcPr>
          <w:p w14:paraId="72CB293D"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r>
      <w:tr w:rsidR="00493686" w:rsidRPr="006055B5" w14:paraId="637D6294" w14:textId="77777777" w:rsidTr="00493686">
        <w:trPr>
          <w:trHeight w:val="260"/>
        </w:trPr>
        <w:tc>
          <w:tcPr>
            <w:tcW w:w="436" w:type="dxa"/>
            <w:tcBorders>
              <w:top w:val="nil"/>
              <w:left w:val="nil"/>
              <w:right w:val="single" w:sz="4" w:space="0" w:color="auto"/>
            </w:tcBorders>
            <w:shd w:val="clear" w:color="auto" w:fill="auto"/>
            <w:noWrap/>
            <w:vAlign w:val="bottom"/>
            <w:hideMark/>
          </w:tcPr>
          <w:p w14:paraId="6E3829B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1939" w:type="dxa"/>
            <w:tcBorders>
              <w:top w:val="nil"/>
              <w:left w:val="single" w:sz="4" w:space="0" w:color="auto"/>
              <w:right w:val="nil"/>
            </w:tcBorders>
            <w:shd w:val="clear" w:color="auto" w:fill="auto"/>
            <w:noWrap/>
            <w:vAlign w:val="bottom"/>
            <w:hideMark/>
          </w:tcPr>
          <w:p w14:paraId="7BA4ED93"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South Africa</w:t>
            </w:r>
          </w:p>
        </w:tc>
        <w:tc>
          <w:tcPr>
            <w:tcW w:w="1060" w:type="dxa"/>
            <w:tcBorders>
              <w:top w:val="nil"/>
              <w:left w:val="nil"/>
              <w:right w:val="nil"/>
            </w:tcBorders>
            <w:shd w:val="clear" w:color="auto" w:fill="auto"/>
            <w:noWrap/>
            <w:vAlign w:val="bottom"/>
            <w:hideMark/>
          </w:tcPr>
          <w:p w14:paraId="013B251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255" w:type="dxa"/>
            <w:tcBorders>
              <w:top w:val="nil"/>
              <w:left w:val="nil"/>
              <w:right w:val="nil"/>
            </w:tcBorders>
            <w:shd w:val="clear" w:color="auto" w:fill="auto"/>
            <w:noWrap/>
            <w:vAlign w:val="bottom"/>
            <w:hideMark/>
          </w:tcPr>
          <w:p w14:paraId="550B244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0.70</w:t>
            </w:r>
          </w:p>
        </w:tc>
        <w:tc>
          <w:tcPr>
            <w:tcW w:w="986" w:type="dxa"/>
            <w:tcBorders>
              <w:top w:val="nil"/>
              <w:left w:val="nil"/>
              <w:right w:val="nil"/>
            </w:tcBorders>
            <w:shd w:val="clear" w:color="auto" w:fill="auto"/>
            <w:noWrap/>
            <w:vAlign w:val="bottom"/>
            <w:hideMark/>
          </w:tcPr>
          <w:p w14:paraId="277C46E3"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853" w:type="dxa"/>
            <w:tcBorders>
              <w:top w:val="nil"/>
              <w:left w:val="nil"/>
              <w:right w:val="nil"/>
            </w:tcBorders>
            <w:shd w:val="clear" w:color="auto" w:fill="auto"/>
            <w:noWrap/>
            <w:vAlign w:val="bottom"/>
            <w:hideMark/>
          </w:tcPr>
          <w:p w14:paraId="65B83825"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4.00</w:t>
            </w:r>
          </w:p>
        </w:tc>
        <w:tc>
          <w:tcPr>
            <w:tcW w:w="1269" w:type="dxa"/>
            <w:tcBorders>
              <w:top w:val="nil"/>
              <w:left w:val="nil"/>
              <w:right w:val="nil"/>
            </w:tcBorders>
            <w:shd w:val="clear" w:color="auto" w:fill="auto"/>
            <w:noWrap/>
            <w:vAlign w:val="bottom"/>
            <w:hideMark/>
          </w:tcPr>
          <w:p w14:paraId="674EE0CB"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39</w:t>
            </w:r>
          </w:p>
        </w:tc>
        <w:tc>
          <w:tcPr>
            <w:tcW w:w="1147" w:type="dxa"/>
            <w:tcBorders>
              <w:top w:val="nil"/>
              <w:left w:val="nil"/>
              <w:right w:val="nil"/>
            </w:tcBorders>
            <w:shd w:val="clear" w:color="auto" w:fill="auto"/>
            <w:noWrap/>
            <w:vAlign w:val="bottom"/>
            <w:hideMark/>
          </w:tcPr>
          <w:p w14:paraId="5812C787"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r>
      <w:tr w:rsidR="00493686" w:rsidRPr="006055B5" w14:paraId="18631725" w14:textId="77777777" w:rsidTr="00493686">
        <w:trPr>
          <w:trHeight w:val="260"/>
        </w:trPr>
        <w:tc>
          <w:tcPr>
            <w:tcW w:w="436" w:type="dxa"/>
            <w:tcBorders>
              <w:top w:val="nil"/>
              <w:left w:val="nil"/>
              <w:bottom w:val="single" w:sz="4" w:space="0" w:color="auto"/>
              <w:right w:val="single" w:sz="4" w:space="0" w:color="auto"/>
            </w:tcBorders>
            <w:shd w:val="clear" w:color="auto" w:fill="auto"/>
            <w:noWrap/>
            <w:vAlign w:val="bottom"/>
            <w:hideMark/>
          </w:tcPr>
          <w:p w14:paraId="5C3BAE1E"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c>
          <w:tcPr>
            <w:tcW w:w="1939" w:type="dxa"/>
            <w:tcBorders>
              <w:top w:val="nil"/>
              <w:left w:val="single" w:sz="4" w:space="0" w:color="auto"/>
              <w:bottom w:val="single" w:sz="4" w:space="0" w:color="auto"/>
              <w:right w:val="nil"/>
            </w:tcBorders>
            <w:shd w:val="clear" w:color="auto" w:fill="auto"/>
            <w:noWrap/>
            <w:vAlign w:val="bottom"/>
            <w:hideMark/>
          </w:tcPr>
          <w:p w14:paraId="78939361"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Other 26 countries</w:t>
            </w:r>
          </w:p>
        </w:tc>
        <w:tc>
          <w:tcPr>
            <w:tcW w:w="1060" w:type="dxa"/>
            <w:tcBorders>
              <w:top w:val="nil"/>
              <w:left w:val="nil"/>
              <w:bottom w:val="single" w:sz="4" w:space="0" w:color="auto"/>
              <w:right w:val="nil"/>
            </w:tcBorders>
            <w:shd w:val="clear" w:color="auto" w:fill="auto"/>
            <w:noWrap/>
            <w:vAlign w:val="bottom"/>
            <w:hideMark/>
          </w:tcPr>
          <w:p w14:paraId="5089F25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33</w:t>
            </w:r>
          </w:p>
        </w:tc>
        <w:tc>
          <w:tcPr>
            <w:tcW w:w="1255" w:type="dxa"/>
            <w:tcBorders>
              <w:top w:val="nil"/>
              <w:left w:val="nil"/>
              <w:bottom w:val="single" w:sz="4" w:space="0" w:color="auto"/>
              <w:right w:val="nil"/>
            </w:tcBorders>
            <w:shd w:val="clear" w:color="auto" w:fill="auto"/>
            <w:noWrap/>
            <w:vAlign w:val="bottom"/>
            <w:hideMark/>
          </w:tcPr>
          <w:p w14:paraId="5721CD7D"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7.73</w:t>
            </w:r>
          </w:p>
        </w:tc>
        <w:tc>
          <w:tcPr>
            <w:tcW w:w="986" w:type="dxa"/>
            <w:tcBorders>
              <w:top w:val="nil"/>
              <w:left w:val="nil"/>
              <w:bottom w:val="single" w:sz="4" w:space="0" w:color="auto"/>
              <w:right w:val="nil"/>
            </w:tcBorders>
            <w:shd w:val="clear" w:color="auto" w:fill="auto"/>
            <w:noWrap/>
            <w:vAlign w:val="bottom"/>
            <w:hideMark/>
          </w:tcPr>
          <w:p w14:paraId="46D519DD"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696</w:t>
            </w:r>
          </w:p>
        </w:tc>
        <w:tc>
          <w:tcPr>
            <w:tcW w:w="1853" w:type="dxa"/>
            <w:tcBorders>
              <w:top w:val="nil"/>
              <w:left w:val="nil"/>
              <w:bottom w:val="single" w:sz="4" w:space="0" w:color="auto"/>
              <w:right w:val="nil"/>
            </w:tcBorders>
            <w:shd w:val="clear" w:color="auto" w:fill="auto"/>
            <w:noWrap/>
            <w:vAlign w:val="bottom"/>
            <w:hideMark/>
          </w:tcPr>
          <w:p w14:paraId="784E0AE0"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21.09</w:t>
            </w:r>
          </w:p>
        </w:tc>
        <w:tc>
          <w:tcPr>
            <w:tcW w:w="1269" w:type="dxa"/>
            <w:tcBorders>
              <w:top w:val="nil"/>
              <w:left w:val="nil"/>
              <w:bottom w:val="single" w:sz="4" w:space="0" w:color="auto"/>
              <w:right w:val="nil"/>
            </w:tcBorders>
            <w:shd w:val="clear" w:color="auto" w:fill="auto"/>
            <w:noWrap/>
            <w:vAlign w:val="bottom"/>
            <w:hideMark/>
          </w:tcPr>
          <w:p w14:paraId="65041A2D"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w:t>
            </w:r>
          </w:p>
        </w:tc>
        <w:tc>
          <w:tcPr>
            <w:tcW w:w="1147" w:type="dxa"/>
            <w:tcBorders>
              <w:top w:val="nil"/>
              <w:left w:val="nil"/>
              <w:bottom w:val="single" w:sz="4" w:space="0" w:color="auto"/>
              <w:right w:val="nil"/>
            </w:tcBorders>
            <w:shd w:val="clear" w:color="auto" w:fill="auto"/>
            <w:noWrap/>
            <w:vAlign w:val="bottom"/>
            <w:hideMark/>
          </w:tcPr>
          <w:p w14:paraId="696D1247" w14:textId="77777777" w:rsidR="00AB503E" w:rsidRPr="006055B5" w:rsidRDefault="00AB503E" w:rsidP="00AB503E">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w:t>
            </w:r>
          </w:p>
        </w:tc>
      </w:tr>
    </w:tbl>
    <w:p w14:paraId="7EAB1F22" w14:textId="4A9BC5FC" w:rsidR="00FB66D4" w:rsidRPr="006055B5" w:rsidRDefault="00AB503E" w:rsidP="00FB66D4">
      <w:pPr>
        <w:rPr>
          <w:rFonts w:ascii="Times New Roman" w:eastAsiaTheme="majorEastAsia" w:hAnsi="Times New Roman" w:cs="Times New Roman"/>
          <w:sz w:val="18"/>
          <w:szCs w:val="18"/>
        </w:rPr>
      </w:pPr>
      <w:r w:rsidRPr="006055B5">
        <w:rPr>
          <w:rFonts w:ascii="Times New Roman" w:eastAsiaTheme="majorEastAsia" w:hAnsi="Times New Roman" w:cs="Times New Roman"/>
          <w:sz w:val="18"/>
          <w:szCs w:val="18"/>
          <w:vertAlign w:val="superscript"/>
        </w:rPr>
        <w:t>a</w:t>
      </w:r>
      <w:r w:rsidRPr="006055B5">
        <w:rPr>
          <w:rFonts w:ascii="Times New Roman" w:eastAsiaTheme="majorEastAsia" w:hAnsi="Times New Roman" w:cs="Times New Roman"/>
          <w:sz w:val="18"/>
          <w:szCs w:val="18"/>
        </w:rPr>
        <w:t xml:space="preserve"> Nominal GDP Rank as per the International Monetary Fund (20</w:t>
      </w:r>
      <w:r w:rsidR="00694F99" w:rsidRPr="006055B5">
        <w:rPr>
          <w:rFonts w:ascii="Times New Roman" w:eastAsiaTheme="majorEastAsia" w:hAnsi="Times New Roman" w:cs="Times New Roman"/>
          <w:sz w:val="18"/>
          <w:szCs w:val="18"/>
        </w:rPr>
        <w:t>22</w:t>
      </w:r>
      <w:r w:rsidRPr="006055B5">
        <w:rPr>
          <w:rFonts w:ascii="Times New Roman" w:eastAsiaTheme="majorEastAsia" w:hAnsi="Times New Roman" w:cs="Times New Roman"/>
          <w:sz w:val="18"/>
          <w:szCs w:val="18"/>
        </w:rPr>
        <w:t xml:space="preserve"> estimates), World Economic Outlook Database, October 20</w:t>
      </w:r>
      <w:r w:rsidR="00694F99" w:rsidRPr="006055B5">
        <w:rPr>
          <w:rFonts w:ascii="Times New Roman" w:eastAsiaTheme="majorEastAsia" w:hAnsi="Times New Roman" w:cs="Times New Roman"/>
          <w:sz w:val="18"/>
          <w:szCs w:val="18"/>
        </w:rPr>
        <w:t>22</w:t>
      </w:r>
      <w:r w:rsidRPr="006055B5">
        <w:rPr>
          <w:rFonts w:ascii="Times New Roman" w:eastAsiaTheme="majorEastAsia" w:hAnsi="Times New Roman" w:cs="Times New Roman"/>
          <w:sz w:val="18"/>
          <w:szCs w:val="18"/>
        </w:rPr>
        <w:t>.</w:t>
      </w:r>
    </w:p>
    <w:p w14:paraId="2E3C1FB4" w14:textId="77777777" w:rsidR="00DE55A4" w:rsidRPr="006055B5" w:rsidRDefault="00DE55A4" w:rsidP="00DE55A4">
      <w:pPr>
        <w:tabs>
          <w:tab w:val="left" w:pos="720"/>
        </w:tabs>
        <w:spacing w:after="0" w:line="240" w:lineRule="auto"/>
        <w:ind w:left="720"/>
        <w:jc w:val="both"/>
        <w:rPr>
          <w:rFonts w:ascii="Times New Roman" w:hAnsi="Times New Roman" w:cs="Times New Roman"/>
        </w:rPr>
      </w:pPr>
      <w:r w:rsidRPr="006055B5">
        <w:rPr>
          <w:rFonts w:ascii="Times New Roman" w:hAnsi="Times New Roman" w:cs="Times New Roman"/>
        </w:rPr>
        <w:t xml:space="preserve">Figure 3 indicates that Mexico has been more collaborative in other 14 countries except Brazil while  </w:t>
      </w:r>
    </w:p>
    <w:p w14:paraId="0A2A006A" w14:textId="10712806" w:rsidR="00621F9C" w:rsidRPr="006055B5" w:rsidRDefault="00DE55A4" w:rsidP="00621F9C">
      <w:pPr>
        <w:tabs>
          <w:tab w:val="left" w:pos="1900"/>
        </w:tabs>
        <w:spacing w:after="0" w:line="240" w:lineRule="auto"/>
        <w:jc w:val="both"/>
        <w:rPr>
          <w:rFonts w:ascii="Times New Roman" w:hAnsi="Times New Roman" w:cs="Times New Roman"/>
          <w:color w:val="000000"/>
        </w:rPr>
      </w:pPr>
      <w:r w:rsidRPr="006055B5">
        <w:rPr>
          <w:rFonts w:ascii="Times New Roman" w:hAnsi="Times New Roman" w:cs="Times New Roman"/>
        </w:rPr>
        <w:t xml:space="preserve">United States also has been collaborative in other countries aside Indonesia. This is supported by the Total Link Strength (TLS) shown in Table 1 that Mexico was most superior in terms of collaborative research with a TLS of 237 followed by United States with 152 while Indonesia and Brazil had the least score of 1 and 5, respectively. This attribute shows connectivity between items and contain weight properties in terms of citations </w:t>
      </w:r>
      <w:sdt>
        <w:sdtPr>
          <w:rPr>
            <w:rFonts w:ascii="Times New Roman" w:hAnsi="Times New Roman" w:cs="Times New Roman"/>
            <w:color w:val="000000"/>
          </w:rPr>
          <w:tag w:val="MENDELEY_CITATION_v3_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"/>
          <w:id w:val="10430210"/>
          <w:placeholder>
            <w:docPart w:val="BC85F877B2C94983AA8AC36730CB23F9"/>
          </w:placeholder>
        </w:sdtPr>
        <w:sdtEndPr/>
        <w:sdtContent>
          <w:r w:rsidR="001B6322" w:rsidRPr="006055B5">
            <w:rPr>
              <w:rFonts w:ascii="Times New Roman" w:hAnsi="Times New Roman" w:cs="Times New Roman"/>
              <w:color w:val="000000"/>
            </w:rPr>
            <w:t>(Zaib et al., 2022)</w:t>
          </w:r>
        </w:sdtContent>
      </w:sdt>
    </w:p>
    <w:p w14:paraId="092EE25E" w14:textId="44539AFB" w:rsidR="00642B2A" w:rsidRPr="006055B5" w:rsidRDefault="00642B2A" w:rsidP="00621F9C">
      <w:pPr>
        <w:tabs>
          <w:tab w:val="left" w:pos="1900"/>
        </w:tabs>
        <w:spacing w:after="0" w:line="240" w:lineRule="auto"/>
        <w:jc w:val="both"/>
        <w:rPr>
          <w:rFonts w:ascii="Times New Roman" w:hAnsi="Times New Roman" w:cs="Times New Roman"/>
          <w:color w:val="000000"/>
        </w:rPr>
      </w:pPr>
    </w:p>
    <w:p w14:paraId="566D6AAC" w14:textId="77777777" w:rsidR="00642B2A" w:rsidRPr="006055B5" w:rsidRDefault="00642B2A" w:rsidP="00621F9C">
      <w:pPr>
        <w:tabs>
          <w:tab w:val="left" w:pos="1900"/>
        </w:tabs>
        <w:spacing w:after="0" w:line="240" w:lineRule="auto"/>
        <w:jc w:val="both"/>
        <w:rPr>
          <w:rFonts w:ascii="Times New Roman" w:hAnsi="Times New Roman" w:cs="Times New Roman"/>
        </w:rPr>
      </w:pPr>
    </w:p>
    <w:p w14:paraId="062EE3F8" w14:textId="7307B7FB" w:rsidR="00621F9C" w:rsidRPr="006055B5" w:rsidRDefault="00621F9C" w:rsidP="00621F9C">
      <w:pPr>
        <w:tabs>
          <w:tab w:val="left" w:pos="1900"/>
        </w:tabs>
        <w:spacing w:after="0" w:line="240" w:lineRule="auto"/>
        <w:jc w:val="center"/>
        <w:rPr>
          <w:rFonts w:ascii="Times New Roman" w:hAnsi="Times New Roman" w:cs="Times New Roman"/>
          <w:b/>
          <w:bCs/>
        </w:rPr>
      </w:pPr>
      <w:r w:rsidRPr="006055B5">
        <w:rPr>
          <w:rFonts w:ascii="Times New Roman" w:hAnsi="Times New Roman" w:cs="Times New Roman"/>
          <w:noProof/>
        </w:rPr>
        <w:lastRenderedPageBreak/>
        <mc:AlternateContent>
          <mc:Choice Requires="wpg">
            <w:drawing>
              <wp:inline distT="0" distB="0" distL="0" distR="0" wp14:anchorId="36D46977" wp14:editId="0624B2DD">
                <wp:extent cx="4401879" cy="3083442"/>
                <wp:effectExtent l="0" t="0" r="0" b="3175"/>
                <wp:docPr id="4" name="Group 4"/>
                <wp:cNvGraphicFramePr/>
                <a:graphic xmlns:a="http://schemas.openxmlformats.org/drawingml/2006/main">
                  <a:graphicData uri="http://schemas.microsoft.com/office/word/2010/wordprocessingGroup">
                    <wpg:wgp>
                      <wpg:cNvGrpSpPr/>
                      <wpg:grpSpPr>
                        <a:xfrm>
                          <a:off x="0" y="0"/>
                          <a:ext cx="4401879" cy="3083442"/>
                          <a:chOff x="1339106" y="10330"/>
                          <a:chExt cx="6241222" cy="4049490"/>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4829" y="10330"/>
                            <a:ext cx="6175499" cy="3984624"/>
                          </a:xfrm>
                          <a:prstGeom prst="rect">
                            <a:avLst/>
                          </a:prstGeom>
                          <a:noFill/>
                          <a:ln>
                            <a:noFill/>
                          </a:ln>
                        </pic:spPr>
                      </pic:pic>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339106" y="3770669"/>
                            <a:ext cx="836164" cy="289151"/>
                          </a:xfrm>
                          <a:prstGeom prst="rect">
                            <a:avLst/>
                          </a:prstGeom>
                        </pic:spPr>
                      </pic:pic>
                    </wpg:wgp>
                  </a:graphicData>
                </a:graphic>
              </wp:inline>
            </w:drawing>
          </mc:Choice>
          <mc:Fallback xmlns:oel="http://schemas.microsoft.com/office/2019/extlst">
            <w:pict>
              <v:group w14:anchorId="4AEB99E9" id="Group 4" o:spid="_x0000_s1026" style="width:346.6pt;height:242.8pt;mso-position-horizontal-relative:char;mso-position-vertical-relative:line" coordorigin="13391,103" coordsize="62412,40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048;top:103;width:61755;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">
                  <v:imagedata r:id="rId10" o:title=""/>
                </v:shape>
                <v:shape id="Picture 3" o:spid="_x0000_s1028" type="#_x0000_t75" style="position:absolute;left:13391;top:37706;width:8361;height:2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">
                  <v:imagedata r:id="rId11" o:title=""/>
                </v:shape>
                <w10:anchorlock/>
              </v:group>
            </w:pict>
          </mc:Fallback>
        </mc:AlternateContent>
      </w:r>
    </w:p>
    <w:p w14:paraId="18D36165" w14:textId="41DB6CB7" w:rsidR="00677BC0" w:rsidRPr="006055B5" w:rsidRDefault="00621F9C" w:rsidP="003C339C">
      <w:pPr>
        <w:pStyle w:val="Heading3"/>
        <w:jc w:val="center"/>
        <w:rPr>
          <w:rFonts w:ascii="Times New Roman" w:hAnsi="Times New Roman" w:cs="Times New Roman"/>
          <w:color w:val="auto"/>
          <w:sz w:val="22"/>
          <w:szCs w:val="22"/>
        </w:rPr>
      </w:pPr>
      <w:bookmarkStart w:id="14" w:name="_Toc129119365"/>
      <w:r w:rsidRPr="006055B5">
        <w:rPr>
          <w:rFonts w:ascii="Times New Roman" w:hAnsi="Times New Roman" w:cs="Times New Roman"/>
          <w:b/>
          <w:bCs/>
          <w:color w:val="auto"/>
          <w:sz w:val="22"/>
          <w:szCs w:val="22"/>
        </w:rPr>
        <w:t xml:space="preserve">Figure </w:t>
      </w:r>
      <w:r w:rsidR="00991C07" w:rsidRPr="006055B5">
        <w:rPr>
          <w:rFonts w:ascii="Times New Roman" w:hAnsi="Times New Roman" w:cs="Times New Roman"/>
          <w:b/>
          <w:bCs/>
          <w:color w:val="auto"/>
          <w:sz w:val="22"/>
          <w:szCs w:val="22"/>
        </w:rPr>
        <w:t>3</w:t>
      </w:r>
      <w:r w:rsidRPr="006055B5">
        <w:rPr>
          <w:rFonts w:ascii="Times New Roman" w:hAnsi="Times New Roman" w:cs="Times New Roman"/>
          <w:b/>
          <w:bCs/>
          <w:color w:val="auto"/>
          <w:sz w:val="22"/>
          <w:szCs w:val="22"/>
        </w:rPr>
        <w:t>.</w:t>
      </w:r>
      <w:r w:rsidRPr="006055B5">
        <w:rPr>
          <w:rFonts w:ascii="Times New Roman" w:hAnsi="Times New Roman" w:cs="Times New Roman"/>
          <w:color w:val="auto"/>
          <w:sz w:val="22"/>
          <w:szCs w:val="22"/>
        </w:rPr>
        <w:t xml:space="preserve"> Citation-country cooperation network on corn nixtamalization from Scopus database. (Out of 41 countries searched, 15 countries that published at least three documents were considered.)</w:t>
      </w:r>
      <w:bookmarkEnd w:id="14"/>
    </w:p>
    <w:p w14:paraId="19E680AC" w14:textId="77777777" w:rsidR="003C339C" w:rsidRPr="006055B5" w:rsidRDefault="003C339C" w:rsidP="003C339C">
      <w:pPr>
        <w:rPr>
          <w:rFonts w:ascii="Times New Roman" w:hAnsi="Times New Roman" w:cs="Times New Roman"/>
        </w:rPr>
      </w:pPr>
    </w:p>
    <w:p w14:paraId="1959A5D5" w14:textId="42168F5A" w:rsidR="00DF649A" w:rsidRPr="006055B5" w:rsidRDefault="00677BC0" w:rsidP="00B52A16">
      <w:pPr>
        <w:spacing w:after="0" w:line="240" w:lineRule="auto"/>
        <w:ind w:firstLine="720"/>
        <w:jc w:val="both"/>
        <w:rPr>
          <w:rFonts w:ascii="Times New Roman" w:hAnsi="Times New Roman" w:cs="Times New Roman"/>
        </w:rPr>
      </w:pPr>
      <w:r w:rsidRPr="006055B5">
        <w:rPr>
          <w:rFonts w:ascii="Times New Roman" w:hAnsi="Times New Roman" w:cs="Times New Roman"/>
        </w:rPr>
        <w:t xml:space="preserve">The results of visualization of research mapping related to corn nixtamalization shows 41 items with a total of 15 countries with </w:t>
      </w:r>
      <w:r w:rsidR="00DF56CD" w:rsidRPr="006055B5">
        <w:rPr>
          <w:rFonts w:ascii="Times New Roman" w:hAnsi="Times New Roman" w:cs="Times New Roman"/>
        </w:rPr>
        <w:t xml:space="preserve">at least </w:t>
      </w:r>
      <w:r w:rsidRPr="006055B5">
        <w:rPr>
          <w:rFonts w:ascii="Times New Roman" w:hAnsi="Times New Roman" w:cs="Times New Roman"/>
        </w:rPr>
        <w:t>three documents published which are divided into 6 clusters in Scopus, namely:</w:t>
      </w:r>
    </w:p>
    <w:p w14:paraId="1BADA08B" w14:textId="7CE82639" w:rsidR="00B521E6" w:rsidRPr="006055B5" w:rsidRDefault="00B521E6" w:rsidP="00DF649A">
      <w:pPr>
        <w:pStyle w:val="ListParagraph"/>
        <w:numPr>
          <w:ilvl w:val="0"/>
          <w:numId w:val="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 xml:space="preserve">Cluster 1 </w:t>
      </w:r>
      <w:r w:rsidR="00677BC0" w:rsidRPr="006055B5">
        <w:rPr>
          <w:rFonts w:ascii="Times New Roman" w:hAnsi="Times New Roman" w:cs="Times New Roman"/>
        </w:rPr>
        <w:t xml:space="preserve">consists of 5 items including </w:t>
      </w:r>
      <w:r w:rsidRPr="006055B5">
        <w:rPr>
          <w:rFonts w:ascii="Times New Roman" w:hAnsi="Times New Roman" w:cs="Times New Roman"/>
        </w:rPr>
        <w:t>Brazil, Czech Republic, France, Italy, Spain</w:t>
      </w:r>
    </w:p>
    <w:p w14:paraId="0135EED0" w14:textId="2158F7BA" w:rsidR="00B521E6" w:rsidRPr="006055B5" w:rsidRDefault="00B521E6" w:rsidP="00DF649A">
      <w:pPr>
        <w:pStyle w:val="ListParagraph"/>
        <w:numPr>
          <w:ilvl w:val="0"/>
          <w:numId w:val="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2</w:t>
      </w:r>
      <w:r w:rsidR="00677BC0" w:rsidRPr="006055B5">
        <w:rPr>
          <w:rFonts w:ascii="Times New Roman" w:hAnsi="Times New Roman" w:cs="Times New Roman"/>
        </w:rPr>
        <w:t xml:space="preserve"> consists of 3 items including </w:t>
      </w:r>
      <w:r w:rsidRPr="006055B5">
        <w:rPr>
          <w:rFonts w:ascii="Times New Roman" w:hAnsi="Times New Roman" w:cs="Times New Roman"/>
        </w:rPr>
        <w:t>Guatemala, Nigeria, South Africa</w:t>
      </w:r>
    </w:p>
    <w:p w14:paraId="5A66E95A" w14:textId="7C266D30" w:rsidR="00B521E6" w:rsidRPr="006055B5" w:rsidRDefault="00B521E6" w:rsidP="00DF649A">
      <w:pPr>
        <w:pStyle w:val="ListParagraph"/>
        <w:numPr>
          <w:ilvl w:val="0"/>
          <w:numId w:val="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3</w:t>
      </w:r>
      <w:r w:rsidR="00677BC0" w:rsidRPr="006055B5">
        <w:rPr>
          <w:rFonts w:ascii="Times New Roman" w:hAnsi="Times New Roman" w:cs="Times New Roman"/>
        </w:rPr>
        <w:t xml:space="preserve"> consists of 3 items including </w:t>
      </w:r>
      <w:r w:rsidRPr="006055B5">
        <w:rPr>
          <w:rFonts w:ascii="Times New Roman" w:hAnsi="Times New Roman" w:cs="Times New Roman"/>
        </w:rPr>
        <w:t>Netherlands, Philippines, United States</w:t>
      </w:r>
    </w:p>
    <w:p w14:paraId="26CAFBD7" w14:textId="272DB87F" w:rsidR="00B521E6" w:rsidRPr="006055B5" w:rsidRDefault="00B521E6" w:rsidP="00DF649A">
      <w:pPr>
        <w:pStyle w:val="ListParagraph"/>
        <w:numPr>
          <w:ilvl w:val="0"/>
          <w:numId w:val="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4</w:t>
      </w:r>
      <w:r w:rsidR="00677BC0" w:rsidRPr="006055B5">
        <w:rPr>
          <w:rFonts w:ascii="Times New Roman" w:hAnsi="Times New Roman" w:cs="Times New Roman"/>
        </w:rPr>
        <w:t xml:space="preserve"> consists of 2 items including </w:t>
      </w:r>
      <w:r w:rsidRPr="006055B5">
        <w:rPr>
          <w:rFonts w:ascii="Times New Roman" w:hAnsi="Times New Roman" w:cs="Times New Roman"/>
        </w:rPr>
        <w:t>Indonesia, Mexico</w:t>
      </w:r>
    </w:p>
    <w:p w14:paraId="62BD54A3" w14:textId="494632AF" w:rsidR="00B521E6" w:rsidRPr="006055B5" w:rsidRDefault="00B521E6" w:rsidP="00DF649A">
      <w:pPr>
        <w:pStyle w:val="ListParagraph"/>
        <w:numPr>
          <w:ilvl w:val="0"/>
          <w:numId w:val="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5</w:t>
      </w:r>
      <w:r w:rsidR="00677BC0" w:rsidRPr="006055B5">
        <w:rPr>
          <w:rFonts w:ascii="Times New Roman" w:hAnsi="Times New Roman" w:cs="Times New Roman"/>
        </w:rPr>
        <w:t xml:space="preserve"> consists of 1 item including </w:t>
      </w:r>
      <w:r w:rsidRPr="006055B5">
        <w:rPr>
          <w:rFonts w:ascii="Times New Roman" w:hAnsi="Times New Roman" w:cs="Times New Roman"/>
        </w:rPr>
        <w:t>Colombia</w:t>
      </w:r>
    </w:p>
    <w:p w14:paraId="02728EB9" w14:textId="0F95B8ED" w:rsidR="00B521E6" w:rsidRPr="006055B5" w:rsidRDefault="00B521E6" w:rsidP="00DF649A">
      <w:pPr>
        <w:pStyle w:val="ListParagraph"/>
        <w:numPr>
          <w:ilvl w:val="0"/>
          <w:numId w:val="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6</w:t>
      </w:r>
      <w:r w:rsidR="00677BC0" w:rsidRPr="006055B5">
        <w:rPr>
          <w:rFonts w:ascii="Times New Roman" w:hAnsi="Times New Roman" w:cs="Times New Roman"/>
        </w:rPr>
        <w:t xml:space="preserve"> consists of 1 item including </w:t>
      </w:r>
      <w:r w:rsidRPr="006055B5">
        <w:rPr>
          <w:rFonts w:ascii="Times New Roman" w:hAnsi="Times New Roman" w:cs="Times New Roman"/>
        </w:rPr>
        <w:t>India</w:t>
      </w:r>
    </w:p>
    <w:p w14:paraId="174C0AD7" w14:textId="1B388C14" w:rsidR="008D583E" w:rsidRPr="006055B5" w:rsidRDefault="008D583E" w:rsidP="00DB39E4">
      <w:pPr>
        <w:tabs>
          <w:tab w:val="left" w:pos="1900"/>
        </w:tabs>
        <w:spacing w:after="0" w:line="240" w:lineRule="auto"/>
        <w:jc w:val="both"/>
        <w:rPr>
          <w:rFonts w:ascii="Times New Roman" w:hAnsi="Times New Roman" w:cs="Times New Roman"/>
        </w:rPr>
      </w:pPr>
    </w:p>
    <w:p w14:paraId="327B8293" w14:textId="4618DE73" w:rsidR="006975CD" w:rsidRPr="006055B5" w:rsidRDefault="00621F9C" w:rsidP="00FD46C3">
      <w:pPr>
        <w:tabs>
          <w:tab w:val="left" w:pos="720"/>
        </w:tabs>
        <w:spacing w:after="0" w:line="240" w:lineRule="auto"/>
        <w:jc w:val="both"/>
        <w:rPr>
          <w:rFonts w:ascii="Times New Roman" w:hAnsi="Times New Roman" w:cs="Times New Roman"/>
        </w:rPr>
      </w:pPr>
      <w:r w:rsidRPr="006055B5">
        <w:rPr>
          <w:rFonts w:ascii="Times New Roman" w:hAnsi="Times New Roman" w:cs="Times New Roman"/>
        </w:rPr>
        <w:tab/>
      </w:r>
      <w:r w:rsidR="00FA557D" w:rsidRPr="006055B5">
        <w:rPr>
          <w:rFonts w:ascii="Times New Roman" w:hAnsi="Times New Roman" w:cs="Times New Roman"/>
        </w:rPr>
        <w:t>Compared</w:t>
      </w:r>
      <w:r w:rsidRPr="006055B5">
        <w:rPr>
          <w:rFonts w:ascii="Times New Roman" w:hAnsi="Times New Roman" w:cs="Times New Roman"/>
        </w:rPr>
        <w:t xml:space="preserve"> to Scopus, W</w:t>
      </w:r>
      <w:r w:rsidR="00526F0D" w:rsidRPr="006055B5">
        <w:rPr>
          <w:rFonts w:ascii="Times New Roman" w:hAnsi="Times New Roman" w:cs="Times New Roman"/>
        </w:rPr>
        <w:t>eb of Science database</w:t>
      </w:r>
      <w:r w:rsidRPr="006055B5">
        <w:rPr>
          <w:rFonts w:ascii="Times New Roman" w:hAnsi="Times New Roman" w:cs="Times New Roman"/>
        </w:rPr>
        <w:t xml:space="preserve"> resulted to 43 participating countries. Table 2 shows the highest 1</w:t>
      </w:r>
      <w:r w:rsidR="0095703C" w:rsidRPr="006055B5">
        <w:rPr>
          <w:rFonts w:ascii="Times New Roman" w:hAnsi="Times New Roman" w:cs="Times New Roman"/>
        </w:rPr>
        <w:t>6</w:t>
      </w:r>
      <w:r w:rsidRPr="006055B5">
        <w:rPr>
          <w:rFonts w:ascii="Times New Roman" w:hAnsi="Times New Roman" w:cs="Times New Roman"/>
        </w:rPr>
        <w:t xml:space="preserve"> countries with </w:t>
      </w:r>
      <w:r w:rsidR="0095703C" w:rsidRPr="006055B5">
        <w:rPr>
          <w:rFonts w:ascii="Times New Roman" w:hAnsi="Times New Roman" w:cs="Times New Roman"/>
        </w:rPr>
        <w:t>at least</w:t>
      </w:r>
      <w:r w:rsidRPr="006055B5">
        <w:rPr>
          <w:rFonts w:ascii="Times New Roman" w:hAnsi="Times New Roman" w:cs="Times New Roman"/>
        </w:rPr>
        <w:t xml:space="preserve"> 3 documents highlighting Mexico with 283 papers, followed by United States (59)</w:t>
      </w:r>
      <w:r w:rsidR="00693A91" w:rsidRPr="006055B5">
        <w:rPr>
          <w:rFonts w:ascii="Times New Roman" w:hAnsi="Times New Roman" w:cs="Times New Roman"/>
        </w:rPr>
        <w:t xml:space="preserve">, </w:t>
      </w:r>
      <w:r w:rsidRPr="006055B5">
        <w:rPr>
          <w:rFonts w:ascii="Times New Roman" w:hAnsi="Times New Roman" w:cs="Times New Roman"/>
        </w:rPr>
        <w:t>Spain (12)</w:t>
      </w:r>
      <w:r w:rsidR="00693A91" w:rsidRPr="006055B5">
        <w:rPr>
          <w:rFonts w:ascii="Times New Roman" w:hAnsi="Times New Roman" w:cs="Times New Roman"/>
        </w:rPr>
        <w:t xml:space="preserve"> then Indonesia (7)</w:t>
      </w:r>
      <w:r w:rsidRPr="006055B5">
        <w:rPr>
          <w:rFonts w:ascii="Times New Roman" w:hAnsi="Times New Roman" w:cs="Times New Roman"/>
        </w:rPr>
        <w:t xml:space="preserve">. </w:t>
      </w:r>
      <w:r w:rsidR="00AF211E" w:rsidRPr="006055B5">
        <w:rPr>
          <w:rFonts w:ascii="Times New Roman" w:hAnsi="Times New Roman" w:cs="Times New Roman"/>
        </w:rPr>
        <w:t>Thirteen countries published articles in the range of 3 to 7 while 27 other countries published in the range of 1 to 2.</w:t>
      </w:r>
      <w:r w:rsidR="00526F0D" w:rsidRPr="006055B5">
        <w:rPr>
          <w:rFonts w:ascii="Times New Roman" w:hAnsi="Times New Roman" w:cs="Times New Roman"/>
        </w:rPr>
        <w:t xml:space="preserve"> 443 is the total number of publications from collaborative work between 43 countries and 6 countries out of these numbers are included in the 15 nominal GDP rank. </w:t>
      </w:r>
      <w:r w:rsidR="005B53F5" w:rsidRPr="006055B5">
        <w:rPr>
          <w:rFonts w:ascii="Times New Roman" w:hAnsi="Times New Roman" w:cs="Times New Roman"/>
        </w:rPr>
        <w:t>Philippines and Thailand</w:t>
      </w:r>
      <w:r w:rsidR="00526F0D" w:rsidRPr="006055B5">
        <w:rPr>
          <w:rFonts w:ascii="Times New Roman" w:hAnsi="Times New Roman" w:cs="Times New Roman"/>
        </w:rPr>
        <w:t xml:space="preserve"> are</w:t>
      </w:r>
      <w:r w:rsidR="005B53F5" w:rsidRPr="006055B5">
        <w:rPr>
          <w:rFonts w:ascii="Times New Roman" w:hAnsi="Times New Roman" w:cs="Times New Roman"/>
        </w:rPr>
        <w:t xml:space="preserve"> Asian</w:t>
      </w:r>
      <w:r w:rsidR="00526F0D" w:rsidRPr="006055B5">
        <w:rPr>
          <w:rFonts w:ascii="Times New Roman" w:hAnsi="Times New Roman" w:cs="Times New Roman"/>
        </w:rPr>
        <w:t xml:space="preserve"> countries that were not</w:t>
      </w:r>
      <w:r w:rsidR="005B53F5" w:rsidRPr="006055B5">
        <w:rPr>
          <w:rFonts w:ascii="Times New Roman" w:hAnsi="Times New Roman" w:cs="Times New Roman"/>
        </w:rPr>
        <w:t xml:space="preserve"> present</w:t>
      </w:r>
      <w:r w:rsidR="00526F0D" w:rsidRPr="006055B5">
        <w:rPr>
          <w:rFonts w:ascii="Times New Roman" w:hAnsi="Times New Roman" w:cs="Times New Roman"/>
        </w:rPr>
        <w:t xml:space="preserve"> between the two tables. Mexico is also the had the greatest number of citations from 283 journals</w:t>
      </w:r>
      <w:r w:rsidR="00C9422E" w:rsidRPr="006055B5">
        <w:rPr>
          <w:rFonts w:ascii="Times New Roman" w:hAnsi="Times New Roman" w:cs="Times New Roman"/>
        </w:rPr>
        <w:t xml:space="preserve"> followed USA and Spain. Meanwhile,</w:t>
      </w:r>
      <w:r w:rsidR="00526F0D" w:rsidRPr="006055B5">
        <w:rPr>
          <w:rFonts w:ascii="Times New Roman" w:hAnsi="Times New Roman" w:cs="Times New Roman"/>
        </w:rPr>
        <w:t xml:space="preserve"> </w:t>
      </w:r>
      <w:r w:rsidR="00C9422E" w:rsidRPr="006055B5">
        <w:rPr>
          <w:rFonts w:ascii="Times New Roman" w:hAnsi="Times New Roman" w:cs="Times New Roman"/>
        </w:rPr>
        <w:t>Brazil</w:t>
      </w:r>
      <w:r w:rsidR="00526F0D" w:rsidRPr="006055B5">
        <w:rPr>
          <w:rFonts w:ascii="Times New Roman" w:hAnsi="Times New Roman" w:cs="Times New Roman"/>
        </w:rPr>
        <w:t xml:space="preserve"> is had also the highest number of average citations (45.33)</w:t>
      </w:r>
      <w:r w:rsidR="00C9422E" w:rsidRPr="006055B5">
        <w:rPr>
          <w:rFonts w:ascii="Times New Roman" w:hAnsi="Times New Roman" w:cs="Times New Roman"/>
        </w:rPr>
        <w:t xml:space="preserve"> followed by Czech Republic (26.25) then Guatemala (26.00). Guatemala exceeded the average citations in the record of France (25.00) that is included in the top three highest average citation in Scopus database.  </w:t>
      </w:r>
    </w:p>
    <w:p w14:paraId="5212ABC6" w14:textId="77777777" w:rsidR="00FD46C3" w:rsidRPr="006055B5" w:rsidRDefault="00FD46C3" w:rsidP="00FD46C3">
      <w:pPr>
        <w:tabs>
          <w:tab w:val="left" w:pos="720"/>
        </w:tabs>
        <w:spacing w:after="0" w:line="240" w:lineRule="auto"/>
        <w:jc w:val="both"/>
        <w:rPr>
          <w:rFonts w:ascii="Times New Roman" w:hAnsi="Times New Roman" w:cs="Times New Roman"/>
        </w:rPr>
      </w:pPr>
    </w:p>
    <w:p w14:paraId="54256192" w14:textId="6490A302" w:rsidR="004368F2" w:rsidRPr="006055B5" w:rsidRDefault="004368F2" w:rsidP="00605DA3">
      <w:pPr>
        <w:pStyle w:val="Heading3"/>
        <w:rPr>
          <w:rFonts w:ascii="Times New Roman" w:hAnsi="Times New Roman" w:cs="Times New Roman"/>
          <w:color w:val="auto"/>
          <w:sz w:val="22"/>
          <w:szCs w:val="22"/>
        </w:rPr>
      </w:pPr>
      <w:bookmarkStart w:id="15" w:name="_Toc129119366"/>
      <w:r w:rsidRPr="006055B5">
        <w:rPr>
          <w:rFonts w:ascii="Times New Roman" w:hAnsi="Times New Roman" w:cs="Times New Roman"/>
          <w:b/>
          <w:bCs/>
          <w:color w:val="auto"/>
          <w:sz w:val="22"/>
          <w:szCs w:val="22"/>
        </w:rPr>
        <w:t xml:space="preserve">Table </w:t>
      </w:r>
      <w:r w:rsidR="00621F9C" w:rsidRPr="006055B5">
        <w:rPr>
          <w:rFonts w:ascii="Times New Roman" w:hAnsi="Times New Roman" w:cs="Times New Roman"/>
          <w:b/>
          <w:bCs/>
          <w:color w:val="auto"/>
          <w:sz w:val="22"/>
          <w:szCs w:val="22"/>
        </w:rPr>
        <w:t>2</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 xml:space="preserve">Top countries that published </w:t>
      </w:r>
      <w:r w:rsidR="009B40F9" w:rsidRPr="006055B5">
        <w:rPr>
          <w:rFonts w:ascii="Times New Roman" w:hAnsi="Times New Roman" w:cs="Times New Roman"/>
          <w:color w:val="auto"/>
          <w:sz w:val="22"/>
          <w:szCs w:val="22"/>
        </w:rPr>
        <w:t xml:space="preserve">with </w:t>
      </w:r>
      <w:r w:rsidR="00F47B38" w:rsidRPr="006055B5">
        <w:rPr>
          <w:rFonts w:ascii="Times New Roman" w:hAnsi="Times New Roman" w:cs="Times New Roman"/>
          <w:color w:val="auto"/>
          <w:sz w:val="22"/>
          <w:szCs w:val="22"/>
        </w:rPr>
        <w:t>three</w:t>
      </w:r>
      <w:r w:rsidRPr="006055B5">
        <w:rPr>
          <w:rFonts w:ascii="Times New Roman" w:hAnsi="Times New Roman" w:cs="Times New Roman"/>
          <w:color w:val="auto"/>
          <w:sz w:val="22"/>
          <w:szCs w:val="22"/>
        </w:rPr>
        <w:t xml:space="preserve"> documents in WOS</w:t>
      </w:r>
      <w:bookmarkEnd w:id="15"/>
    </w:p>
    <w:tbl>
      <w:tblPr>
        <w:tblW w:w="10080" w:type="dxa"/>
        <w:tblLook w:val="04A0" w:firstRow="1" w:lastRow="0" w:firstColumn="1" w:lastColumn="0" w:noHBand="0" w:noVBand="1"/>
      </w:tblPr>
      <w:tblGrid>
        <w:gridCol w:w="450"/>
        <w:gridCol w:w="1969"/>
        <w:gridCol w:w="1060"/>
        <w:gridCol w:w="1255"/>
        <w:gridCol w:w="986"/>
        <w:gridCol w:w="1890"/>
        <w:gridCol w:w="1300"/>
        <w:gridCol w:w="1170"/>
      </w:tblGrid>
      <w:tr w:rsidR="00C537D8" w:rsidRPr="006055B5" w14:paraId="68EC7741" w14:textId="77777777" w:rsidTr="00493686">
        <w:trPr>
          <w:trHeight w:val="254"/>
        </w:trPr>
        <w:tc>
          <w:tcPr>
            <w:tcW w:w="450" w:type="dxa"/>
            <w:tcBorders>
              <w:top w:val="single" w:sz="4" w:space="0" w:color="auto"/>
              <w:left w:val="nil"/>
              <w:bottom w:val="single" w:sz="4" w:space="0" w:color="auto"/>
              <w:right w:val="nil"/>
            </w:tcBorders>
            <w:shd w:val="clear" w:color="auto" w:fill="auto"/>
            <w:noWrap/>
            <w:vAlign w:val="bottom"/>
            <w:hideMark/>
          </w:tcPr>
          <w:p w14:paraId="3BA07CF8" w14:textId="77777777" w:rsidR="00C537D8" w:rsidRPr="006055B5" w:rsidRDefault="00C537D8" w:rsidP="00C537D8">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w:t>
            </w:r>
          </w:p>
        </w:tc>
        <w:tc>
          <w:tcPr>
            <w:tcW w:w="1969" w:type="dxa"/>
            <w:tcBorders>
              <w:top w:val="single" w:sz="4" w:space="0" w:color="auto"/>
              <w:left w:val="nil"/>
              <w:bottom w:val="single" w:sz="4" w:space="0" w:color="auto"/>
              <w:right w:val="nil"/>
            </w:tcBorders>
            <w:shd w:val="clear" w:color="auto" w:fill="auto"/>
            <w:noWrap/>
            <w:vAlign w:val="bottom"/>
            <w:hideMark/>
          </w:tcPr>
          <w:p w14:paraId="16E6F8B5" w14:textId="77777777" w:rsidR="00C537D8" w:rsidRPr="006055B5" w:rsidRDefault="00C537D8" w:rsidP="00C537D8">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Country</w:t>
            </w:r>
          </w:p>
        </w:tc>
        <w:tc>
          <w:tcPr>
            <w:tcW w:w="1060" w:type="dxa"/>
            <w:tcBorders>
              <w:top w:val="single" w:sz="4" w:space="0" w:color="auto"/>
              <w:left w:val="nil"/>
              <w:bottom w:val="single" w:sz="4" w:space="0" w:color="auto"/>
              <w:right w:val="nil"/>
            </w:tcBorders>
            <w:shd w:val="clear" w:color="auto" w:fill="auto"/>
            <w:noWrap/>
            <w:vAlign w:val="bottom"/>
            <w:hideMark/>
          </w:tcPr>
          <w:p w14:paraId="35DFFD97" w14:textId="77777777" w:rsidR="00C537D8" w:rsidRPr="006055B5" w:rsidRDefault="00C537D8" w:rsidP="00C537D8">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Quantity</w:t>
            </w:r>
          </w:p>
        </w:tc>
        <w:tc>
          <w:tcPr>
            <w:tcW w:w="1255" w:type="dxa"/>
            <w:tcBorders>
              <w:top w:val="single" w:sz="4" w:space="0" w:color="auto"/>
              <w:left w:val="nil"/>
              <w:bottom w:val="single" w:sz="4" w:space="0" w:color="auto"/>
              <w:right w:val="nil"/>
            </w:tcBorders>
            <w:shd w:val="clear" w:color="auto" w:fill="auto"/>
            <w:noWrap/>
            <w:vAlign w:val="bottom"/>
            <w:hideMark/>
          </w:tcPr>
          <w:p w14:paraId="6D10486B" w14:textId="77777777" w:rsidR="00C537D8" w:rsidRPr="006055B5" w:rsidRDefault="00C537D8" w:rsidP="00C537D8">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Percentage (%)</w:t>
            </w:r>
          </w:p>
        </w:tc>
        <w:tc>
          <w:tcPr>
            <w:tcW w:w="986" w:type="dxa"/>
            <w:tcBorders>
              <w:top w:val="single" w:sz="4" w:space="0" w:color="auto"/>
              <w:left w:val="nil"/>
              <w:bottom w:val="single" w:sz="4" w:space="0" w:color="auto"/>
              <w:right w:val="nil"/>
            </w:tcBorders>
            <w:shd w:val="clear" w:color="auto" w:fill="auto"/>
            <w:noWrap/>
            <w:vAlign w:val="bottom"/>
            <w:hideMark/>
          </w:tcPr>
          <w:p w14:paraId="24B7246A" w14:textId="77777777" w:rsidR="00C537D8" w:rsidRPr="006055B5" w:rsidRDefault="00C537D8" w:rsidP="00C537D8">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Citation</w:t>
            </w:r>
          </w:p>
        </w:tc>
        <w:tc>
          <w:tcPr>
            <w:tcW w:w="1890" w:type="dxa"/>
            <w:tcBorders>
              <w:top w:val="single" w:sz="4" w:space="0" w:color="auto"/>
              <w:left w:val="nil"/>
              <w:bottom w:val="single" w:sz="4" w:space="0" w:color="auto"/>
              <w:right w:val="nil"/>
            </w:tcBorders>
            <w:shd w:val="clear" w:color="auto" w:fill="auto"/>
            <w:noWrap/>
            <w:vAlign w:val="bottom"/>
            <w:hideMark/>
          </w:tcPr>
          <w:p w14:paraId="20FCAD95" w14:textId="77777777" w:rsidR="00C537D8" w:rsidRPr="006055B5" w:rsidRDefault="00C537D8" w:rsidP="00C537D8">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Average citations per document</w:t>
            </w:r>
          </w:p>
        </w:tc>
        <w:tc>
          <w:tcPr>
            <w:tcW w:w="1300" w:type="dxa"/>
            <w:tcBorders>
              <w:top w:val="single" w:sz="4" w:space="0" w:color="auto"/>
              <w:left w:val="nil"/>
              <w:bottom w:val="single" w:sz="4" w:space="0" w:color="auto"/>
              <w:right w:val="nil"/>
            </w:tcBorders>
            <w:shd w:val="clear" w:color="auto" w:fill="auto"/>
            <w:noWrap/>
            <w:vAlign w:val="bottom"/>
            <w:hideMark/>
          </w:tcPr>
          <w:p w14:paraId="189BF404" w14:textId="77777777" w:rsidR="00C537D8" w:rsidRPr="006055B5" w:rsidRDefault="00C537D8" w:rsidP="00C537D8">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Nominal GDP Rank</w:t>
            </w:r>
          </w:p>
        </w:tc>
        <w:tc>
          <w:tcPr>
            <w:tcW w:w="1170" w:type="dxa"/>
            <w:tcBorders>
              <w:top w:val="single" w:sz="4" w:space="0" w:color="auto"/>
              <w:left w:val="nil"/>
              <w:bottom w:val="single" w:sz="4" w:space="0" w:color="auto"/>
              <w:right w:val="nil"/>
            </w:tcBorders>
            <w:shd w:val="clear" w:color="auto" w:fill="auto"/>
            <w:noWrap/>
            <w:vAlign w:val="bottom"/>
            <w:hideMark/>
          </w:tcPr>
          <w:p w14:paraId="31ECEA7C" w14:textId="77777777" w:rsidR="00C537D8" w:rsidRPr="006055B5" w:rsidRDefault="00C537D8" w:rsidP="00C537D8">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Total link strength</w:t>
            </w:r>
          </w:p>
        </w:tc>
      </w:tr>
      <w:tr w:rsidR="00C537D8" w:rsidRPr="006055B5" w14:paraId="46E62FDF" w14:textId="77777777" w:rsidTr="00493686">
        <w:trPr>
          <w:trHeight w:val="254"/>
        </w:trPr>
        <w:tc>
          <w:tcPr>
            <w:tcW w:w="450" w:type="dxa"/>
            <w:tcBorders>
              <w:top w:val="single" w:sz="4" w:space="0" w:color="auto"/>
              <w:left w:val="nil"/>
              <w:bottom w:val="nil"/>
              <w:right w:val="single" w:sz="4" w:space="0" w:color="auto"/>
            </w:tcBorders>
            <w:shd w:val="clear" w:color="auto" w:fill="auto"/>
            <w:noWrap/>
            <w:vAlign w:val="bottom"/>
            <w:hideMark/>
          </w:tcPr>
          <w:p w14:paraId="52A7DB2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1969" w:type="dxa"/>
            <w:tcBorders>
              <w:top w:val="single" w:sz="4" w:space="0" w:color="auto"/>
              <w:left w:val="single" w:sz="4" w:space="0" w:color="auto"/>
              <w:bottom w:val="nil"/>
              <w:right w:val="nil"/>
            </w:tcBorders>
            <w:shd w:val="clear" w:color="auto" w:fill="auto"/>
            <w:noWrap/>
            <w:vAlign w:val="bottom"/>
            <w:hideMark/>
          </w:tcPr>
          <w:p w14:paraId="0C8EEED0"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Mexico</w:t>
            </w:r>
          </w:p>
        </w:tc>
        <w:tc>
          <w:tcPr>
            <w:tcW w:w="1060" w:type="dxa"/>
            <w:tcBorders>
              <w:top w:val="single" w:sz="4" w:space="0" w:color="auto"/>
              <w:left w:val="nil"/>
              <w:bottom w:val="nil"/>
              <w:right w:val="nil"/>
            </w:tcBorders>
            <w:shd w:val="clear" w:color="auto" w:fill="auto"/>
            <w:noWrap/>
            <w:vAlign w:val="bottom"/>
            <w:hideMark/>
          </w:tcPr>
          <w:p w14:paraId="626C6944"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283</w:t>
            </w:r>
          </w:p>
        </w:tc>
        <w:tc>
          <w:tcPr>
            <w:tcW w:w="1255" w:type="dxa"/>
            <w:tcBorders>
              <w:top w:val="single" w:sz="4" w:space="0" w:color="auto"/>
              <w:left w:val="nil"/>
              <w:bottom w:val="nil"/>
              <w:right w:val="nil"/>
            </w:tcBorders>
            <w:shd w:val="clear" w:color="auto" w:fill="auto"/>
            <w:noWrap/>
            <w:vAlign w:val="bottom"/>
            <w:hideMark/>
          </w:tcPr>
          <w:p w14:paraId="740F4F62"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63.88</w:t>
            </w:r>
          </w:p>
        </w:tc>
        <w:tc>
          <w:tcPr>
            <w:tcW w:w="986" w:type="dxa"/>
            <w:tcBorders>
              <w:top w:val="single" w:sz="4" w:space="0" w:color="auto"/>
              <w:left w:val="nil"/>
              <w:bottom w:val="nil"/>
              <w:right w:val="nil"/>
            </w:tcBorders>
            <w:shd w:val="clear" w:color="auto" w:fill="auto"/>
            <w:noWrap/>
            <w:vAlign w:val="bottom"/>
            <w:hideMark/>
          </w:tcPr>
          <w:p w14:paraId="0A65623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3370</w:t>
            </w:r>
          </w:p>
        </w:tc>
        <w:tc>
          <w:tcPr>
            <w:tcW w:w="1890" w:type="dxa"/>
            <w:tcBorders>
              <w:top w:val="single" w:sz="4" w:space="0" w:color="auto"/>
              <w:left w:val="nil"/>
              <w:bottom w:val="nil"/>
              <w:right w:val="nil"/>
            </w:tcBorders>
            <w:shd w:val="clear" w:color="auto" w:fill="auto"/>
            <w:noWrap/>
            <w:vAlign w:val="bottom"/>
            <w:hideMark/>
          </w:tcPr>
          <w:p w14:paraId="6E754B9D"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11.91</w:t>
            </w:r>
          </w:p>
        </w:tc>
        <w:tc>
          <w:tcPr>
            <w:tcW w:w="1300" w:type="dxa"/>
            <w:tcBorders>
              <w:top w:val="single" w:sz="4" w:space="0" w:color="auto"/>
              <w:left w:val="nil"/>
              <w:bottom w:val="nil"/>
              <w:right w:val="nil"/>
            </w:tcBorders>
            <w:shd w:val="clear" w:color="auto" w:fill="auto"/>
            <w:noWrap/>
            <w:vAlign w:val="bottom"/>
            <w:hideMark/>
          </w:tcPr>
          <w:p w14:paraId="24E2C75D"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1170" w:type="dxa"/>
            <w:tcBorders>
              <w:top w:val="single" w:sz="4" w:space="0" w:color="auto"/>
              <w:left w:val="nil"/>
              <w:bottom w:val="nil"/>
              <w:right w:val="nil"/>
            </w:tcBorders>
            <w:shd w:val="clear" w:color="auto" w:fill="auto"/>
            <w:noWrap/>
            <w:vAlign w:val="bottom"/>
            <w:hideMark/>
          </w:tcPr>
          <w:p w14:paraId="2B07020B"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541</w:t>
            </w:r>
          </w:p>
        </w:tc>
      </w:tr>
      <w:tr w:rsidR="00C537D8" w:rsidRPr="006055B5" w14:paraId="606066F0"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07C7499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1969" w:type="dxa"/>
            <w:tcBorders>
              <w:top w:val="nil"/>
              <w:left w:val="single" w:sz="4" w:space="0" w:color="auto"/>
              <w:bottom w:val="nil"/>
              <w:right w:val="nil"/>
            </w:tcBorders>
            <w:shd w:val="clear" w:color="auto" w:fill="auto"/>
            <w:noWrap/>
            <w:vAlign w:val="bottom"/>
            <w:hideMark/>
          </w:tcPr>
          <w:p w14:paraId="035FF071"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USA</w:t>
            </w:r>
          </w:p>
        </w:tc>
        <w:tc>
          <w:tcPr>
            <w:tcW w:w="1060" w:type="dxa"/>
            <w:tcBorders>
              <w:top w:val="nil"/>
              <w:left w:val="nil"/>
              <w:bottom w:val="nil"/>
              <w:right w:val="nil"/>
            </w:tcBorders>
            <w:shd w:val="clear" w:color="auto" w:fill="auto"/>
            <w:noWrap/>
            <w:vAlign w:val="bottom"/>
            <w:hideMark/>
          </w:tcPr>
          <w:p w14:paraId="1297E1D1"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59</w:t>
            </w:r>
          </w:p>
        </w:tc>
        <w:tc>
          <w:tcPr>
            <w:tcW w:w="1255" w:type="dxa"/>
            <w:tcBorders>
              <w:top w:val="nil"/>
              <w:left w:val="nil"/>
              <w:bottom w:val="nil"/>
              <w:right w:val="nil"/>
            </w:tcBorders>
            <w:shd w:val="clear" w:color="auto" w:fill="auto"/>
            <w:noWrap/>
            <w:vAlign w:val="bottom"/>
            <w:hideMark/>
          </w:tcPr>
          <w:p w14:paraId="67BEBC5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13.32</w:t>
            </w:r>
          </w:p>
        </w:tc>
        <w:tc>
          <w:tcPr>
            <w:tcW w:w="986" w:type="dxa"/>
            <w:tcBorders>
              <w:top w:val="nil"/>
              <w:left w:val="nil"/>
              <w:bottom w:val="nil"/>
              <w:right w:val="nil"/>
            </w:tcBorders>
            <w:shd w:val="clear" w:color="auto" w:fill="auto"/>
            <w:noWrap/>
            <w:vAlign w:val="bottom"/>
            <w:hideMark/>
          </w:tcPr>
          <w:p w14:paraId="1B4BE591"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1287</w:t>
            </w:r>
          </w:p>
        </w:tc>
        <w:tc>
          <w:tcPr>
            <w:tcW w:w="1890" w:type="dxa"/>
            <w:tcBorders>
              <w:top w:val="nil"/>
              <w:left w:val="nil"/>
              <w:bottom w:val="nil"/>
              <w:right w:val="nil"/>
            </w:tcBorders>
            <w:shd w:val="clear" w:color="auto" w:fill="auto"/>
            <w:noWrap/>
            <w:vAlign w:val="bottom"/>
            <w:hideMark/>
          </w:tcPr>
          <w:p w14:paraId="49B2B99A"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21.81</w:t>
            </w:r>
          </w:p>
        </w:tc>
        <w:tc>
          <w:tcPr>
            <w:tcW w:w="1300" w:type="dxa"/>
            <w:tcBorders>
              <w:top w:val="nil"/>
              <w:left w:val="nil"/>
              <w:bottom w:val="nil"/>
              <w:right w:val="nil"/>
            </w:tcBorders>
            <w:shd w:val="clear" w:color="auto" w:fill="auto"/>
            <w:noWrap/>
            <w:vAlign w:val="bottom"/>
            <w:hideMark/>
          </w:tcPr>
          <w:p w14:paraId="68871F30"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1170" w:type="dxa"/>
            <w:tcBorders>
              <w:top w:val="nil"/>
              <w:left w:val="nil"/>
              <w:bottom w:val="nil"/>
              <w:right w:val="nil"/>
            </w:tcBorders>
            <w:shd w:val="clear" w:color="auto" w:fill="auto"/>
            <w:noWrap/>
            <w:vAlign w:val="bottom"/>
            <w:hideMark/>
          </w:tcPr>
          <w:p w14:paraId="22C450E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336</w:t>
            </w:r>
          </w:p>
        </w:tc>
      </w:tr>
      <w:tr w:rsidR="00C537D8" w:rsidRPr="006055B5" w14:paraId="14F86511"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6D59E7CA"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969" w:type="dxa"/>
            <w:tcBorders>
              <w:top w:val="nil"/>
              <w:left w:val="single" w:sz="4" w:space="0" w:color="auto"/>
              <w:bottom w:val="nil"/>
              <w:right w:val="nil"/>
            </w:tcBorders>
            <w:shd w:val="clear" w:color="auto" w:fill="auto"/>
            <w:noWrap/>
            <w:vAlign w:val="bottom"/>
            <w:hideMark/>
          </w:tcPr>
          <w:p w14:paraId="2D1E3216"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Spain</w:t>
            </w:r>
          </w:p>
        </w:tc>
        <w:tc>
          <w:tcPr>
            <w:tcW w:w="1060" w:type="dxa"/>
            <w:tcBorders>
              <w:top w:val="nil"/>
              <w:left w:val="nil"/>
              <w:bottom w:val="nil"/>
              <w:right w:val="nil"/>
            </w:tcBorders>
            <w:shd w:val="clear" w:color="auto" w:fill="auto"/>
            <w:noWrap/>
            <w:vAlign w:val="bottom"/>
            <w:hideMark/>
          </w:tcPr>
          <w:p w14:paraId="7A7439A6"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255" w:type="dxa"/>
            <w:tcBorders>
              <w:top w:val="nil"/>
              <w:left w:val="nil"/>
              <w:bottom w:val="nil"/>
              <w:right w:val="nil"/>
            </w:tcBorders>
            <w:shd w:val="clear" w:color="auto" w:fill="auto"/>
            <w:noWrap/>
            <w:vAlign w:val="bottom"/>
            <w:hideMark/>
          </w:tcPr>
          <w:p w14:paraId="57D4965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2.71</w:t>
            </w:r>
          </w:p>
        </w:tc>
        <w:tc>
          <w:tcPr>
            <w:tcW w:w="986" w:type="dxa"/>
            <w:tcBorders>
              <w:top w:val="nil"/>
              <w:left w:val="nil"/>
              <w:bottom w:val="nil"/>
              <w:right w:val="nil"/>
            </w:tcBorders>
            <w:shd w:val="clear" w:color="auto" w:fill="auto"/>
            <w:noWrap/>
            <w:vAlign w:val="bottom"/>
            <w:hideMark/>
          </w:tcPr>
          <w:p w14:paraId="11980CA1"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138</w:t>
            </w:r>
          </w:p>
        </w:tc>
        <w:tc>
          <w:tcPr>
            <w:tcW w:w="1890" w:type="dxa"/>
            <w:tcBorders>
              <w:top w:val="nil"/>
              <w:left w:val="nil"/>
              <w:bottom w:val="nil"/>
              <w:right w:val="nil"/>
            </w:tcBorders>
            <w:shd w:val="clear" w:color="auto" w:fill="auto"/>
            <w:noWrap/>
            <w:vAlign w:val="bottom"/>
            <w:hideMark/>
          </w:tcPr>
          <w:p w14:paraId="1129367C"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11.50</w:t>
            </w:r>
          </w:p>
        </w:tc>
        <w:tc>
          <w:tcPr>
            <w:tcW w:w="1300" w:type="dxa"/>
            <w:tcBorders>
              <w:top w:val="nil"/>
              <w:left w:val="nil"/>
              <w:bottom w:val="nil"/>
              <w:right w:val="nil"/>
            </w:tcBorders>
            <w:shd w:val="clear" w:color="auto" w:fill="auto"/>
            <w:noWrap/>
            <w:vAlign w:val="bottom"/>
            <w:hideMark/>
          </w:tcPr>
          <w:p w14:paraId="751BFD26"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c>
          <w:tcPr>
            <w:tcW w:w="1170" w:type="dxa"/>
            <w:tcBorders>
              <w:top w:val="nil"/>
              <w:left w:val="nil"/>
              <w:bottom w:val="nil"/>
              <w:right w:val="nil"/>
            </w:tcBorders>
            <w:shd w:val="clear" w:color="auto" w:fill="auto"/>
            <w:noWrap/>
            <w:vAlign w:val="bottom"/>
            <w:hideMark/>
          </w:tcPr>
          <w:p w14:paraId="4DCB8D4B"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61</w:t>
            </w:r>
          </w:p>
        </w:tc>
      </w:tr>
      <w:tr w:rsidR="00C537D8" w:rsidRPr="006055B5" w14:paraId="7AC42488"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184A097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lastRenderedPageBreak/>
              <w:t>4</w:t>
            </w:r>
          </w:p>
        </w:tc>
        <w:tc>
          <w:tcPr>
            <w:tcW w:w="1969" w:type="dxa"/>
            <w:tcBorders>
              <w:top w:val="nil"/>
              <w:left w:val="single" w:sz="4" w:space="0" w:color="auto"/>
              <w:bottom w:val="nil"/>
              <w:right w:val="nil"/>
            </w:tcBorders>
            <w:shd w:val="clear" w:color="auto" w:fill="auto"/>
            <w:noWrap/>
            <w:vAlign w:val="bottom"/>
            <w:hideMark/>
          </w:tcPr>
          <w:p w14:paraId="6B597D88"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Indonesia</w:t>
            </w:r>
          </w:p>
        </w:tc>
        <w:tc>
          <w:tcPr>
            <w:tcW w:w="1060" w:type="dxa"/>
            <w:tcBorders>
              <w:top w:val="nil"/>
              <w:left w:val="nil"/>
              <w:bottom w:val="nil"/>
              <w:right w:val="nil"/>
            </w:tcBorders>
            <w:shd w:val="clear" w:color="auto" w:fill="auto"/>
            <w:noWrap/>
            <w:vAlign w:val="bottom"/>
            <w:hideMark/>
          </w:tcPr>
          <w:p w14:paraId="6331B4CD"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1255" w:type="dxa"/>
            <w:tcBorders>
              <w:top w:val="nil"/>
              <w:left w:val="nil"/>
              <w:bottom w:val="nil"/>
              <w:right w:val="nil"/>
            </w:tcBorders>
            <w:shd w:val="clear" w:color="auto" w:fill="auto"/>
            <w:noWrap/>
            <w:vAlign w:val="bottom"/>
            <w:hideMark/>
          </w:tcPr>
          <w:p w14:paraId="04F219FB"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1.58</w:t>
            </w:r>
          </w:p>
        </w:tc>
        <w:tc>
          <w:tcPr>
            <w:tcW w:w="986" w:type="dxa"/>
            <w:tcBorders>
              <w:top w:val="nil"/>
              <w:left w:val="nil"/>
              <w:bottom w:val="nil"/>
              <w:right w:val="nil"/>
            </w:tcBorders>
            <w:shd w:val="clear" w:color="auto" w:fill="auto"/>
            <w:noWrap/>
            <w:vAlign w:val="bottom"/>
            <w:hideMark/>
          </w:tcPr>
          <w:p w14:paraId="56DB6F2D"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890" w:type="dxa"/>
            <w:tcBorders>
              <w:top w:val="nil"/>
              <w:left w:val="nil"/>
              <w:bottom w:val="nil"/>
              <w:right w:val="nil"/>
            </w:tcBorders>
            <w:shd w:val="clear" w:color="auto" w:fill="auto"/>
            <w:noWrap/>
            <w:vAlign w:val="bottom"/>
            <w:hideMark/>
          </w:tcPr>
          <w:p w14:paraId="3B44E5A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0.43</w:t>
            </w:r>
          </w:p>
        </w:tc>
        <w:tc>
          <w:tcPr>
            <w:tcW w:w="1300" w:type="dxa"/>
            <w:tcBorders>
              <w:top w:val="nil"/>
              <w:left w:val="nil"/>
              <w:bottom w:val="nil"/>
              <w:right w:val="nil"/>
            </w:tcBorders>
            <w:shd w:val="clear" w:color="auto" w:fill="auto"/>
            <w:noWrap/>
            <w:vAlign w:val="bottom"/>
            <w:hideMark/>
          </w:tcPr>
          <w:p w14:paraId="5D2AABA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1170" w:type="dxa"/>
            <w:tcBorders>
              <w:top w:val="nil"/>
              <w:left w:val="nil"/>
              <w:bottom w:val="nil"/>
              <w:right w:val="nil"/>
            </w:tcBorders>
            <w:shd w:val="clear" w:color="auto" w:fill="auto"/>
            <w:noWrap/>
            <w:vAlign w:val="bottom"/>
            <w:hideMark/>
          </w:tcPr>
          <w:p w14:paraId="490909A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r>
      <w:tr w:rsidR="00C537D8" w:rsidRPr="006055B5" w14:paraId="45BEC060"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51BA5F94"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969" w:type="dxa"/>
            <w:tcBorders>
              <w:top w:val="nil"/>
              <w:left w:val="single" w:sz="4" w:space="0" w:color="auto"/>
              <w:bottom w:val="nil"/>
              <w:right w:val="nil"/>
            </w:tcBorders>
            <w:shd w:val="clear" w:color="auto" w:fill="auto"/>
            <w:noWrap/>
            <w:vAlign w:val="bottom"/>
            <w:hideMark/>
          </w:tcPr>
          <w:p w14:paraId="75F19970"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France</w:t>
            </w:r>
          </w:p>
        </w:tc>
        <w:tc>
          <w:tcPr>
            <w:tcW w:w="1060" w:type="dxa"/>
            <w:tcBorders>
              <w:top w:val="nil"/>
              <w:left w:val="nil"/>
              <w:bottom w:val="nil"/>
              <w:right w:val="nil"/>
            </w:tcBorders>
            <w:shd w:val="clear" w:color="auto" w:fill="auto"/>
            <w:noWrap/>
            <w:vAlign w:val="bottom"/>
            <w:hideMark/>
          </w:tcPr>
          <w:p w14:paraId="50985460"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1255" w:type="dxa"/>
            <w:tcBorders>
              <w:top w:val="nil"/>
              <w:left w:val="nil"/>
              <w:bottom w:val="nil"/>
              <w:right w:val="nil"/>
            </w:tcBorders>
            <w:shd w:val="clear" w:color="auto" w:fill="auto"/>
            <w:noWrap/>
            <w:vAlign w:val="bottom"/>
            <w:hideMark/>
          </w:tcPr>
          <w:p w14:paraId="7EE9B5EC"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1.35</w:t>
            </w:r>
          </w:p>
        </w:tc>
        <w:tc>
          <w:tcPr>
            <w:tcW w:w="986" w:type="dxa"/>
            <w:tcBorders>
              <w:top w:val="nil"/>
              <w:left w:val="nil"/>
              <w:bottom w:val="nil"/>
              <w:right w:val="nil"/>
            </w:tcBorders>
            <w:shd w:val="clear" w:color="auto" w:fill="auto"/>
            <w:noWrap/>
            <w:vAlign w:val="bottom"/>
            <w:hideMark/>
          </w:tcPr>
          <w:p w14:paraId="66F510C6"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150</w:t>
            </w:r>
          </w:p>
        </w:tc>
        <w:tc>
          <w:tcPr>
            <w:tcW w:w="1890" w:type="dxa"/>
            <w:tcBorders>
              <w:top w:val="nil"/>
              <w:left w:val="nil"/>
              <w:bottom w:val="nil"/>
              <w:right w:val="nil"/>
            </w:tcBorders>
            <w:shd w:val="clear" w:color="auto" w:fill="auto"/>
            <w:noWrap/>
            <w:vAlign w:val="bottom"/>
            <w:hideMark/>
          </w:tcPr>
          <w:p w14:paraId="62916773"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25.00</w:t>
            </w:r>
          </w:p>
        </w:tc>
        <w:tc>
          <w:tcPr>
            <w:tcW w:w="1300" w:type="dxa"/>
            <w:tcBorders>
              <w:top w:val="nil"/>
              <w:left w:val="nil"/>
              <w:bottom w:val="nil"/>
              <w:right w:val="nil"/>
            </w:tcBorders>
            <w:shd w:val="clear" w:color="auto" w:fill="auto"/>
            <w:noWrap/>
            <w:vAlign w:val="bottom"/>
            <w:hideMark/>
          </w:tcPr>
          <w:p w14:paraId="7F3A99B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1170" w:type="dxa"/>
            <w:tcBorders>
              <w:top w:val="nil"/>
              <w:left w:val="nil"/>
              <w:bottom w:val="nil"/>
              <w:right w:val="nil"/>
            </w:tcBorders>
            <w:shd w:val="clear" w:color="auto" w:fill="auto"/>
            <w:noWrap/>
            <w:vAlign w:val="bottom"/>
            <w:hideMark/>
          </w:tcPr>
          <w:p w14:paraId="0627F3C0"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w:t>
            </w:r>
          </w:p>
        </w:tc>
      </w:tr>
      <w:tr w:rsidR="00C537D8" w:rsidRPr="006055B5" w14:paraId="0C60A3FE"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41E7027C"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1969" w:type="dxa"/>
            <w:tcBorders>
              <w:top w:val="nil"/>
              <w:left w:val="single" w:sz="4" w:space="0" w:color="auto"/>
              <w:bottom w:val="nil"/>
              <w:right w:val="nil"/>
            </w:tcBorders>
            <w:shd w:val="clear" w:color="auto" w:fill="auto"/>
            <w:noWrap/>
            <w:vAlign w:val="bottom"/>
            <w:hideMark/>
          </w:tcPr>
          <w:p w14:paraId="56572031"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Nigeria</w:t>
            </w:r>
          </w:p>
        </w:tc>
        <w:tc>
          <w:tcPr>
            <w:tcW w:w="1060" w:type="dxa"/>
            <w:tcBorders>
              <w:top w:val="nil"/>
              <w:left w:val="nil"/>
              <w:bottom w:val="nil"/>
              <w:right w:val="nil"/>
            </w:tcBorders>
            <w:shd w:val="clear" w:color="auto" w:fill="auto"/>
            <w:noWrap/>
            <w:vAlign w:val="bottom"/>
            <w:hideMark/>
          </w:tcPr>
          <w:p w14:paraId="677AED23"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255" w:type="dxa"/>
            <w:tcBorders>
              <w:top w:val="nil"/>
              <w:left w:val="nil"/>
              <w:bottom w:val="nil"/>
              <w:right w:val="nil"/>
            </w:tcBorders>
            <w:shd w:val="clear" w:color="auto" w:fill="auto"/>
            <w:noWrap/>
            <w:vAlign w:val="bottom"/>
            <w:hideMark/>
          </w:tcPr>
          <w:p w14:paraId="71E842C9"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1.13</w:t>
            </w:r>
          </w:p>
        </w:tc>
        <w:tc>
          <w:tcPr>
            <w:tcW w:w="986" w:type="dxa"/>
            <w:tcBorders>
              <w:top w:val="nil"/>
              <w:left w:val="nil"/>
              <w:bottom w:val="nil"/>
              <w:right w:val="nil"/>
            </w:tcBorders>
            <w:shd w:val="clear" w:color="auto" w:fill="auto"/>
            <w:noWrap/>
            <w:vAlign w:val="bottom"/>
            <w:hideMark/>
          </w:tcPr>
          <w:p w14:paraId="76570883"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w:t>
            </w:r>
          </w:p>
        </w:tc>
        <w:tc>
          <w:tcPr>
            <w:tcW w:w="1890" w:type="dxa"/>
            <w:tcBorders>
              <w:top w:val="nil"/>
              <w:left w:val="nil"/>
              <w:bottom w:val="nil"/>
              <w:right w:val="nil"/>
            </w:tcBorders>
            <w:shd w:val="clear" w:color="auto" w:fill="auto"/>
            <w:noWrap/>
            <w:vAlign w:val="bottom"/>
            <w:hideMark/>
          </w:tcPr>
          <w:p w14:paraId="03EE6E39"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5.20</w:t>
            </w:r>
          </w:p>
        </w:tc>
        <w:tc>
          <w:tcPr>
            <w:tcW w:w="1300" w:type="dxa"/>
            <w:tcBorders>
              <w:top w:val="nil"/>
              <w:left w:val="nil"/>
              <w:bottom w:val="nil"/>
              <w:right w:val="nil"/>
            </w:tcBorders>
            <w:shd w:val="clear" w:color="auto" w:fill="auto"/>
            <w:noWrap/>
            <w:vAlign w:val="bottom"/>
            <w:hideMark/>
          </w:tcPr>
          <w:p w14:paraId="6D07321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31</w:t>
            </w:r>
          </w:p>
        </w:tc>
        <w:tc>
          <w:tcPr>
            <w:tcW w:w="1170" w:type="dxa"/>
            <w:tcBorders>
              <w:top w:val="nil"/>
              <w:left w:val="nil"/>
              <w:bottom w:val="nil"/>
              <w:right w:val="nil"/>
            </w:tcBorders>
            <w:shd w:val="clear" w:color="auto" w:fill="auto"/>
            <w:noWrap/>
            <w:vAlign w:val="bottom"/>
            <w:hideMark/>
          </w:tcPr>
          <w:p w14:paraId="4819445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w:t>
            </w:r>
          </w:p>
        </w:tc>
      </w:tr>
      <w:tr w:rsidR="00C537D8" w:rsidRPr="006055B5" w14:paraId="50ED3325"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727FF294"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1969" w:type="dxa"/>
            <w:tcBorders>
              <w:top w:val="nil"/>
              <w:left w:val="single" w:sz="4" w:space="0" w:color="auto"/>
              <w:bottom w:val="nil"/>
              <w:right w:val="nil"/>
            </w:tcBorders>
            <w:shd w:val="clear" w:color="auto" w:fill="auto"/>
            <w:noWrap/>
            <w:vAlign w:val="bottom"/>
            <w:hideMark/>
          </w:tcPr>
          <w:p w14:paraId="318A178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Czech Republic</w:t>
            </w:r>
          </w:p>
        </w:tc>
        <w:tc>
          <w:tcPr>
            <w:tcW w:w="1060" w:type="dxa"/>
            <w:tcBorders>
              <w:top w:val="nil"/>
              <w:left w:val="nil"/>
              <w:bottom w:val="nil"/>
              <w:right w:val="nil"/>
            </w:tcBorders>
            <w:shd w:val="clear" w:color="auto" w:fill="auto"/>
            <w:noWrap/>
            <w:vAlign w:val="bottom"/>
            <w:hideMark/>
          </w:tcPr>
          <w:p w14:paraId="19B5179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255" w:type="dxa"/>
            <w:tcBorders>
              <w:top w:val="nil"/>
              <w:left w:val="nil"/>
              <w:bottom w:val="nil"/>
              <w:right w:val="nil"/>
            </w:tcBorders>
            <w:shd w:val="clear" w:color="auto" w:fill="auto"/>
            <w:noWrap/>
            <w:vAlign w:val="bottom"/>
            <w:hideMark/>
          </w:tcPr>
          <w:p w14:paraId="5357DB1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0.90</w:t>
            </w:r>
          </w:p>
        </w:tc>
        <w:tc>
          <w:tcPr>
            <w:tcW w:w="986" w:type="dxa"/>
            <w:tcBorders>
              <w:top w:val="nil"/>
              <w:left w:val="nil"/>
              <w:bottom w:val="nil"/>
              <w:right w:val="nil"/>
            </w:tcBorders>
            <w:shd w:val="clear" w:color="auto" w:fill="auto"/>
            <w:noWrap/>
            <w:vAlign w:val="bottom"/>
            <w:hideMark/>
          </w:tcPr>
          <w:p w14:paraId="6C7DFC1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105</w:t>
            </w:r>
          </w:p>
        </w:tc>
        <w:tc>
          <w:tcPr>
            <w:tcW w:w="1890" w:type="dxa"/>
            <w:tcBorders>
              <w:top w:val="nil"/>
              <w:left w:val="nil"/>
              <w:bottom w:val="nil"/>
              <w:right w:val="nil"/>
            </w:tcBorders>
            <w:shd w:val="clear" w:color="auto" w:fill="auto"/>
            <w:noWrap/>
            <w:vAlign w:val="bottom"/>
            <w:hideMark/>
          </w:tcPr>
          <w:p w14:paraId="383DEC28"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26.25</w:t>
            </w:r>
          </w:p>
        </w:tc>
        <w:tc>
          <w:tcPr>
            <w:tcW w:w="1300" w:type="dxa"/>
            <w:tcBorders>
              <w:top w:val="nil"/>
              <w:left w:val="nil"/>
              <w:bottom w:val="nil"/>
              <w:right w:val="nil"/>
            </w:tcBorders>
            <w:shd w:val="clear" w:color="auto" w:fill="auto"/>
            <w:noWrap/>
            <w:vAlign w:val="bottom"/>
            <w:hideMark/>
          </w:tcPr>
          <w:p w14:paraId="3A998BA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47</w:t>
            </w:r>
          </w:p>
        </w:tc>
        <w:tc>
          <w:tcPr>
            <w:tcW w:w="1170" w:type="dxa"/>
            <w:tcBorders>
              <w:top w:val="nil"/>
              <w:left w:val="nil"/>
              <w:bottom w:val="nil"/>
              <w:right w:val="nil"/>
            </w:tcBorders>
            <w:shd w:val="clear" w:color="auto" w:fill="auto"/>
            <w:noWrap/>
            <w:vAlign w:val="bottom"/>
            <w:hideMark/>
          </w:tcPr>
          <w:p w14:paraId="2F906130"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32</w:t>
            </w:r>
          </w:p>
        </w:tc>
      </w:tr>
      <w:tr w:rsidR="00C537D8" w:rsidRPr="006055B5" w14:paraId="2258F32C"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36D001F0"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969" w:type="dxa"/>
            <w:tcBorders>
              <w:top w:val="nil"/>
              <w:left w:val="single" w:sz="4" w:space="0" w:color="auto"/>
              <w:bottom w:val="nil"/>
              <w:right w:val="nil"/>
            </w:tcBorders>
            <w:shd w:val="clear" w:color="auto" w:fill="auto"/>
            <w:noWrap/>
            <w:vAlign w:val="bottom"/>
            <w:hideMark/>
          </w:tcPr>
          <w:p w14:paraId="64E71273"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India</w:t>
            </w:r>
          </w:p>
        </w:tc>
        <w:tc>
          <w:tcPr>
            <w:tcW w:w="1060" w:type="dxa"/>
            <w:tcBorders>
              <w:top w:val="nil"/>
              <w:left w:val="nil"/>
              <w:bottom w:val="nil"/>
              <w:right w:val="nil"/>
            </w:tcBorders>
            <w:shd w:val="clear" w:color="auto" w:fill="auto"/>
            <w:noWrap/>
            <w:vAlign w:val="bottom"/>
            <w:hideMark/>
          </w:tcPr>
          <w:p w14:paraId="0FBBC3CF"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255" w:type="dxa"/>
            <w:tcBorders>
              <w:top w:val="nil"/>
              <w:left w:val="nil"/>
              <w:bottom w:val="nil"/>
              <w:right w:val="nil"/>
            </w:tcBorders>
            <w:shd w:val="clear" w:color="auto" w:fill="auto"/>
            <w:noWrap/>
            <w:vAlign w:val="bottom"/>
            <w:hideMark/>
          </w:tcPr>
          <w:p w14:paraId="3153A39B"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0.90</w:t>
            </w:r>
          </w:p>
        </w:tc>
        <w:tc>
          <w:tcPr>
            <w:tcW w:w="986" w:type="dxa"/>
            <w:tcBorders>
              <w:top w:val="nil"/>
              <w:left w:val="nil"/>
              <w:bottom w:val="nil"/>
              <w:right w:val="nil"/>
            </w:tcBorders>
            <w:shd w:val="clear" w:color="auto" w:fill="auto"/>
            <w:noWrap/>
            <w:vAlign w:val="bottom"/>
            <w:hideMark/>
          </w:tcPr>
          <w:p w14:paraId="70B84F1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890" w:type="dxa"/>
            <w:tcBorders>
              <w:top w:val="nil"/>
              <w:left w:val="nil"/>
              <w:bottom w:val="nil"/>
              <w:right w:val="nil"/>
            </w:tcBorders>
            <w:shd w:val="clear" w:color="auto" w:fill="auto"/>
            <w:noWrap/>
            <w:vAlign w:val="bottom"/>
            <w:hideMark/>
          </w:tcPr>
          <w:p w14:paraId="69C01B9F"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2.00</w:t>
            </w:r>
          </w:p>
        </w:tc>
        <w:tc>
          <w:tcPr>
            <w:tcW w:w="1300" w:type="dxa"/>
            <w:tcBorders>
              <w:top w:val="nil"/>
              <w:left w:val="nil"/>
              <w:bottom w:val="nil"/>
              <w:right w:val="nil"/>
            </w:tcBorders>
            <w:shd w:val="clear" w:color="auto" w:fill="auto"/>
            <w:noWrap/>
            <w:vAlign w:val="bottom"/>
            <w:hideMark/>
          </w:tcPr>
          <w:p w14:paraId="09F087F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170" w:type="dxa"/>
            <w:tcBorders>
              <w:top w:val="nil"/>
              <w:left w:val="nil"/>
              <w:bottom w:val="nil"/>
              <w:right w:val="nil"/>
            </w:tcBorders>
            <w:shd w:val="clear" w:color="auto" w:fill="auto"/>
            <w:noWrap/>
            <w:vAlign w:val="bottom"/>
            <w:hideMark/>
          </w:tcPr>
          <w:p w14:paraId="6B9DDDF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w:t>
            </w:r>
          </w:p>
        </w:tc>
      </w:tr>
      <w:tr w:rsidR="00C537D8" w:rsidRPr="006055B5" w14:paraId="7BB1D1A1"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49759981"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969" w:type="dxa"/>
            <w:tcBorders>
              <w:top w:val="nil"/>
              <w:left w:val="single" w:sz="4" w:space="0" w:color="auto"/>
              <w:bottom w:val="nil"/>
              <w:right w:val="nil"/>
            </w:tcBorders>
            <w:shd w:val="clear" w:color="auto" w:fill="auto"/>
            <w:noWrap/>
            <w:vAlign w:val="bottom"/>
            <w:hideMark/>
          </w:tcPr>
          <w:p w14:paraId="3F8EBE62"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Italy</w:t>
            </w:r>
          </w:p>
        </w:tc>
        <w:tc>
          <w:tcPr>
            <w:tcW w:w="1060" w:type="dxa"/>
            <w:tcBorders>
              <w:top w:val="nil"/>
              <w:left w:val="nil"/>
              <w:bottom w:val="nil"/>
              <w:right w:val="nil"/>
            </w:tcBorders>
            <w:shd w:val="clear" w:color="auto" w:fill="auto"/>
            <w:noWrap/>
            <w:vAlign w:val="bottom"/>
            <w:hideMark/>
          </w:tcPr>
          <w:p w14:paraId="622A8B3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255" w:type="dxa"/>
            <w:tcBorders>
              <w:top w:val="nil"/>
              <w:left w:val="nil"/>
              <w:bottom w:val="nil"/>
              <w:right w:val="nil"/>
            </w:tcBorders>
            <w:shd w:val="clear" w:color="auto" w:fill="auto"/>
            <w:noWrap/>
            <w:vAlign w:val="bottom"/>
            <w:hideMark/>
          </w:tcPr>
          <w:p w14:paraId="152CBAF8"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0.90</w:t>
            </w:r>
          </w:p>
        </w:tc>
        <w:tc>
          <w:tcPr>
            <w:tcW w:w="986" w:type="dxa"/>
            <w:tcBorders>
              <w:top w:val="nil"/>
              <w:left w:val="nil"/>
              <w:bottom w:val="nil"/>
              <w:right w:val="nil"/>
            </w:tcBorders>
            <w:shd w:val="clear" w:color="auto" w:fill="auto"/>
            <w:noWrap/>
            <w:vAlign w:val="bottom"/>
            <w:hideMark/>
          </w:tcPr>
          <w:p w14:paraId="700D6FB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88</w:t>
            </w:r>
          </w:p>
        </w:tc>
        <w:tc>
          <w:tcPr>
            <w:tcW w:w="1890" w:type="dxa"/>
            <w:tcBorders>
              <w:top w:val="nil"/>
              <w:left w:val="nil"/>
              <w:bottom w:val="nil"/>
              <w:right w:val="nil"/>
            </w:tcBorders>
            <w:shd w:val="clear" w:color="auto" w:fill="auto"/>
            <w:noWrap/>
            <w:vAlign w:val="bottom"/>
            <w:hideMark/>
          </w:tcPr>
          <w:p w14:paraId="4E83C574"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22.00</w:t>
            </w:r>
          </w:p>
        </w:tc>
        <w:tc>
          <w:tcPr>
            <w:tcW w:w="1300" w:type="dxa"/>
            <w:tcBorders>
              <w:top w:val="nil"/>
              <w:left w:val="nil"/>
              <w:bottom w:val="nil"/>
              <w:right w:val="nil"/>
            </w:tcBorders>
            <w:shd w:val="clear" w:color="auto" w:fill="auto"/>
            <w:noWrap/>
            <w:vAlign w:val="bottom"/>
            <w:hideMark/>
          </w:tcPr>
          <w:p w14:paraId="303AC44A"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170" w:type="dxa"/>
            <w:tcBorders>
              <w:top w:val="nil"/>
              <w:left w:val="nil"/>
              <w:bottom w:val="nil"/>
              <w:right w:val="nil"/>
            </w:tcBorders>
            <w:shd w:val="clear" w:color="auto" w:fill="auto"/>
            <w:noWrap/>
            <w:vAlign w:val="bottom"/>
            <w:hideMark/>
          </w:tcPr>
          <w:p w14:paraId="598919DB"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25</w:t>
            </w:r>
          </w:p>
        </w:tc>
      </w:tr>
      <w:tr w:rsidR="00C537D8" w:rsidRPr="006055B5" w14:paraId="24D8062F"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6FC3FCFB"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969" w:type="dxa"/>
            <w:tcBorders>
              <w:top w:val="nil"/>
              <w:left w:val="single" w:sz="4" w:space="0" w:color="auto"/>
              <w:bottom w:val="nil"/>
              <w:right w:val="nil"/>
            </w:tcBorders>
            <w:shd w:val="clear" w:color="auto" w:fill="auto"/>
            <w:noWrap/>
            <w:vAlign w:val="bottom"/>
            <w:hideMark/>
          </w:tcPr>
          <w:p w14:paraId="4CCD0DD0"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Netherlands</w:t>
            </w:r>
          </w:p>
        </w:tc>
        <w:tc>
          <w:tcPr>
            <w:tcW w:w="1060" w:type="dxa"/>
            <w:tcBorders>
              <w:top w:val="nil"/>
              <w:left w:val="nil"/>
              <w:bottom w:val="nil"/>
              <w:right w:val="nil"/>
            </w:tcBorders>
            <w:shd w:val="clear" w:color="auto" w:fill="auto"/>
            <w:noWrap/>
            <w:vAlign w:val="bottom"/>
            <w:hideMark/>
          </w:tcPr>
          <w:p w14:paraId="7197BC4D"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255" w:type="dxa"/>
            <w:tcBorders>
              <w:top w:val="nil"/>
              <w:left w:val="nil"/>
              <w:bottom w:val="nil"/>
              <w:right w:val="nil"/>
            </w:tcBorders>
            <w:shd w:val="clear" w:color="auto" w:fill="auto"/>
            <w:noWrap/>
            <w:vAlign w:val="bottom"/>
            <w:hideMark/>
          </w:tcPr>
          <w:p w14:paraId="651FCAB6"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0.90</w:t>
            </w:r>
          </w:p>
        </w:tc>
        <w:tc>
          <w:tcPr>
            <w:tcW w:w="986" w:type="dxa"/>
            <w:tcBorders>
              <w:top w:val="nil"/>
              <w:left w:val="nil"/>
              <w:bottom w:val="nil"/>
              <w:right w:val="nil"/>
            </w:tcBorders>
            <w:shd w:val="clear" w:color="auto" w:fill="auto"/>
            <w:noWrap/>
            <w:vAlign w:val="bottom"/>
            <w:hideMark/>
          </w:tcPr>
          <w:p w14:paraId="0FB081F6"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31</w:t>
            </w:r>
          </w:p>
        </w:tc>
        <w:tc>
          <w:tcPr>
            <w:tcW w:w="1890" w:type="dxa"/>
            <w:tcBorders>
              <w:top w:val="nil"/>
              <w:left w:val="nil"/>
              <w:bottom w:val="nil"/>
              <w:right w:val="nil"/>
            </w:tcBorders>
            <w:shd w:val="clear" w:color="auto" w:fill="auto"/>
            <w:noWrap/>
            <w:vAlign w:val="bottom"/>
            <w:hideMark/>
          </w:tcPr>
          <w:p w14:paraId="017665A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7.75</w:t>
            </w:r>
          </w:p>
        </w:tc>
        <w:tc>
          <w:tcPr>
            <w:tcW w:w="1300" w:type="dxa"/>
            <w:tcBorders>
              <w:top w:val="nil"/>
              <w:left w:val="nil"/>
              <w:bottom w:val="nil"/>
              <w:right w:val="nil"/>
            </w:tcBorders>
            <w:shd w:val="clear" w:color="auto" w:fill="auto"/>
            <w:noWrap/>
            <w:vAlign w:val="bottom"/>
            <w:hideMark/>
          </w:tcPr>
          <w:p w14:paraId="3627773D"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w:t>
            </w:r>
          </w:p>
        </w:tc>
        <w:tc>
          <w:tcPr>
            <w:tcW w:w="1170" w:type="dxa"/>
            <w:tcBorders>
              <w:top w:val="nil"/>
              <w:left w:val="nil"/>
              <w:bottom w:val="nil"/>
              <w:right w:val="nil"/>
            </w:tcBorders>
            <w:shd w:val="clear" w:color="auto" w:fill="auto"/>
            <w:noWrap/>
            <w:vAlign w:val="bottom"/>
            <w:hideMark/>
          </w:tcPr>
          <w:p w14:paraId="23162D63"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23</w:t>
            </w:r>
          </w:p>
        </w:tc>
      </w:tr>
      <w:tr w:rsidR="00C537D8" w:rsidRPr="006055B5" w14:paraId="6321FC9F"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0E71FD0A"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1969" w:type="dxa"/>
            <w:tcBorders>
              <w:top w:val="nil"/>
              <w:left w:val="single" w:sz="4" w:space="0" w:color="auto"/>
              <w:bottom w:val="nil"/>
              <w:right w:val="nil"/>
            </w:tcBorders>
            <w:shd w:val="clear" w:color="auto" w:fill="auto"/>
            <w:noWrap/>
            <w:vAlign w:val="bottom"/>
            <w:hideMark/>
          </w:tcPr>
          <w:p w14:paraId="46051271"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Thailand</w:t>
            </w:r>
          </w:p>
        </w:tc>
        <w:tc>
          <w:tcPr>
            <w:tcW w:w="1060" w:type="dxa"/>
            <w:tcBorders>
              <w:top w:val="nil"/>
              <w:left w:val="nil"/>
              <w:bottom w:val="nil"/>
              <w:right w:val="nil"/>
            </w:tcBorders>
            <w:shd w:val="clear" w:color="auto" w:fill="auto"/>
            <w:noWrap/>
            <w:vAlign w:val="bottom"/>
            <w:hideMark/>
          </w:tcPr>
          <w:p w14:paraId="4BA1608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255" w:type="dxa"/>
            <w:tcBorders>
              <w:top w:val="nil"/>
              <w:left w:val="nil"/>
              <w:bottom w:val="nil"/>
              <w:right w:val="nil"/>
            </w:tcBorders>
            <w:shd w:val="clear" w:color="auto" w:fill="auto"/>
            <w:noWrap/>
            <w:vAlign w:val="bottom"/>
            <w:hideMark/>
          </w:tcPr>
          <w:p w14:paraId="0900EEF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0.90</w:t>
            </w:r>
          </w:p>
        </w:tc>
        <w:tc>
          <w:tcPr>
            <w:tcW w:w="986" w:type="dxa"/>
            <w:tcBorders>
              <w:top w:val="nil"/>
              <w:left w:val="nil"/>
              <w:bottom w:val="nil"/>
              <w:right w:val="nil"/>
            </w:tcBorders>
            <w:shd w:val="clear" w:color="auto" w:fill="auto"/>
            <w:noWrap/>
            <w:vAlign w:val="bottom"/>
            <w:hideMark/>
          </w:tcPr>
          <w:p w14:paraId="03DC3DFF"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890" w:type="dxa"/>
            <w:tcBorders>
              <w:top w:val="nil"/>
              <w:left w:val="nil"/>
              <w:bottom w:val="nil"/>
              <w:right w:val="nil"/>
            </w:tcBorders>
            <w:shd w:val="clear" w:color="auto" w:fill="auto"/>
            <w:noWrap/>
            <w:vAlign w:val="bottom"/>
            <w:hideMark/>
          </w:tcPr>
          <w:p w14:paraId="3342FEF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3.00</w:t>
            </w:r>
          </w:p>
        </w:tc>
        <w:tc>
          <w:tcPr>
            <w:tcW w:w="1300" w:type="dxa"/>
            <w:tcBorders>
              <w:top w:val="nil"/>
              <w:left w:val="nil"/>
              <w:bottom w:val="nil"/>
              <w:right w:val="nil"/>
            </w:tcBorders>
            <w:shd w:val="clear" w:color="auto" w:fill="auto"/>
            <w:noWrap/>
            <w:vAlign w:val="bottom"/>
            <w:hideMark/>
          </w:tcPr>
          <w:p w14:paraId="2C3BD3FF"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27</w:t>
            </w:r>
          </w:p>
        </w:tc>
        <w:tc>
          <w:tcPr>
            <w:tcW w:w="1170" w:type="dxa"/>
            <w:tcBorders>
              <w:top w:val="nil"/>
              <w:left w:val="nil"/>
              <w:bottom w:val="nil"/>
              <w:right w:val="nil"/>
            </w:tcBorders>
            <w:shd w:val="clear" w:color="auto" w:fill="auto"/>
            <w:noWrap/>
            <w:vAlign w:val="bottom"/>
            <w:hideMark/>
          </w:tcPr>
          <w:p w14:paraId="0E40B30F"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r>
      <w:tr w:rsidR="00C537D8" w:rsidRPr="006055B5" w14:paraId="40F1D697"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29E5461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969" w:type="dxa"/>
            <w:tcBorders>
              <w:top w:val="nil"/>
              <w:left w:val="single" w:sz="4" w:space="0" w:color="auto"/>
              <w:bottom w:val="nil"/>
              <w:right w:val="nil"/>
            </w:tcBorders>
            <w:shd w:val="clear" w:color="auto" w:fill="auto"/>
            <w:noWrap/>
            <w:vAlign w:val="bottom"/>
            <w:hideMark/>
          </w:tcPr>
          <w:p w14:paraId="5BBFA50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Turkey</w:t>
            </w:r>
          </w:p>
        </w:tc>
        <w:tc>
          <w:tcPr>
            <w:tcW w:w="1060" w:type="dxa"/>
            <w:tcBorders>
              <w:top w:val="nil"/>
              <w:left w:val="nil"/>
              <w:bottom w:val="nil"/>
              <w:right w:val="nil"/>
            </w:tcBorders>
            <w:shd w:val="clear" w:color="auto" w:fill="auto"/>
            <w:noWrap/>
            <w:vAlign w:val="bottom"/>
            <w:hideMark/>
          </w:tcPr>
          <w:p w14:paraId="622A8C8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255" w:type="dxa"/>
            <w:tcBorders>
              <w:top w:val="nil"/>
              <w:left w:val="nil"/>
              <w:bottom w:val="nil"/>
              <w:right w:val="nil"/>
            </w:tcBorders>
            <w:shd w:val="clear" w:color="auto" w:fill="auto"/>
            <w:noWrap/>
            <w:vAlign w:val="bottom"/>
            <w:hideMark/>
          </w:tcPr>
          <w:p w14:paraId="155DFD79"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0.90</w:t>
            </w:r>
          </w:p>
        </w:tc>
        <w:tc>
          <w:tcPr>
            <w:tcW w:w="986" w:type="dxa"/>
            <w:tcBorders>
              <w:top w:val="nil"/>
              <w:left w:val="nil"/>
              <w:bottom w:val="nil"/>
              <w:right w:val="nil"/>
            </w:tcBorders>
            <w:shd w:val="clear" w:color="auto" w:fill="auto"/>
            <w:noWrap/>
            <w:vAlign w:val="bottom"/>
            <w:hideMark/>
          </w:tcPr>
          <w:p w14:paraId="51D1CA0C"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31</w:t>
            </w:r>
          </w:p>
        </w:tc>
        <w:tc>
          <w:tcPr>
            <w:tcW w:w="1890" w:type="dxa"/>
            <w:tcBorders>
              <w:top w:val="nil"/>
              <w:left w:val="nil"/>
              <w:bottom w:val="nil"/>
              <w:right w:val="nil"/>
            </w:tcBorders>
            <w:shd w:val="clear" w:color="auto" w:fill="auto"/>
            <w:noWrap/>
            <w:vAlign w:val="bottom"/>
            <w:hideMark/>
          </w:tcPr>
          <w:p w14:paraId="784105F3"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7.75</w:t>
            </w:r>
          </w:p>
        </w:tc>
        <w:tc>
          <w:tcPr>
            <w:tcW w:w="1300" w:type="dxa"/>
            <w:tcBorders>
              <w:top w:val="nil"/>
              <w:left w:val="nil"/>
              <w:bottom w:val="nil"/>
              <w:right w:val="nil"/>
            </w:tcBorders>
            <w:shd w:val="clear" w:color="auto" w:fill="auto"/>
            <w:noWrap/>
            <w:vAlign w:val="bottom"/>
            <w:hideMark/>
          </w:tcPr>
          <w:p w14:paraId="718E2214"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w:t>
            </w:r>
          </w:p>
        </w:tc>
        <w:tc>
          <w:tcPr>
            <w:tcW w:w="1170" w:type="dxa"/>
            <w:tcBorders>
              <w:top w:val="nil"/>
              <w:left w:val="nil"/>
              <w:bottom w:val="nil"/>
              <w:right w:val="nil"/>
            </w:tcBorders>
            <w:shd w:val="clear" w:color="auto" w:fill="auto"/>
            <w:noWrap/>
            <w:vAlign w:val="bottom"/>
            <w:hideMark/>
          </w:tcPr>
          <w:p w14:paraId="74BE3B32"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52</w:t>
            </w:r>
          </w:p>
        </w:tc>
      </w:tr>
      <w:tr w:rsidR="00C537D8" w:rsidRPr="006055B5" w14:paraId="7C7963D3"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18C2283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1969" w:type="dxa"/>
            <w:tcBorders>
              <w:top w:val="nil"/>
              <w:left w:val="single" w:sz="4" w:space="0" w:color="auto"/>
              <w:bottom w:val="nil"/>
              <w:right w:val="nil"/>
            </w:tcBorders>
            <w:shd w:val="clear" w:color="auto" w:fill="auto"/>
            <w:noWrap/>
            <w:vAlign w:val="bottom"/>
            <w:hideMark/>
          </w:tcPr>
          <w:p w14:paraId="6B8D72C9"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Brazil</w:t>
            </w:r>
          </w:p>
        </w:tc>
        <w:tc>
          <w:tcPr>
            <w:tcW w:w="1060" w:type="dxa"/>
            <w:tcBorders>
              <w:top w:val="nil"/>
              <w:left w:val="nil"/>
              <w:bottom w:val="nil"/>
              <w:right w:val="nil"/>
            </w:tcBorders>
            <w:shd w:val="clear" w:color="auto" w:fill="auto"/>
            <w:noWrap/>
            <w:vAlign w:val="bottom"/>
            <w:hideMark/>
          </w:tcPr>
          <w:p w14:paraId="2C797AB0"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255" w:type="dxa"/>
            <w:tcBorders>
              <w:top w:val="nil"/>
              <w:left w:val="nil"/>
              <w:bottom w:val="nil"/>
              <w:right w:val="nil"/>
            </w:tcBorders>
            <w:shd w:val="clear" w:color="auto" w:fill="auto"/>
            <w:noWrap/>
            <w:vAlign w:val="bottom"/>
            <w:hideMark/>
          </w:tcPr>
          <w:p w14:paraId="4B647A8B"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0.68</w:t>
            </w:r>
          </w:p>
        </w:tc>
        <w:tc>
          <w:tcPr>
            <w:tcW w:w="986" w:type="dxa"/>
            <w:tcBorders>
              <w:top w:val="nil"/>
              <w:left w:val="nil"/>
              <w:bottom w:val="nil"/>
              <w:right w:val="nil"/>
            </w:tcBorders>
            <w:shd w:val="clear" w:color="auto" w:fill="auto"/>
            <w:noWrap/>
            <w:vAlign w:val="bottom"/>
            <w:hideMark/>
          </w:tcPr>
          <w:p w14:paraId="68BE00B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136</w:t>
            </w:r>
          </w:p>
        </w:tc>
        <w:tc>
          <w:tcPr>
            <w:tcW w:w="1890" w:type="dxa"/>
            <w:tcBorders>
              <w:top w:val="nil"/>
              <w:left w:val="nil"/>
              <w:bottom w:val="nil"/>
              <w:right w:val="nil"/>
            </w:tcBorders>
            <w:shd w:val="clear" w:color="auto" w:fill="auto"/>
            <w:noWrap/>
            <w:vAlign w:val="bottom"/>
            <w:hideMark/>
          </w:tcPr>
          <w:p w14:paraId="5C2E1444"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45.33</w:t>
            </w:r>
          </w:p>
        </w:tc>
        <w:tc>
          <w:tcPr>
            <w:tcW w:w="1300" w:type="dxa"/>
            <w:tcBorders>
              <w:top w:val="nil"/>
              <w:left w:val="nil"/>
              <w:bottom w:val="nil"/>
              <w:right w:val="nil"/>
            </w:tcBorders>
            <w:shd w:val="clear" w:color="auto" w:fill="auto"/>
            <w:noWrap/>
            <w:vAlign w:val="bottom"/>
            <w:hideMark/>
          </w:tcPr>
          <w:p w14:paraId="6ECC5FD9"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170" w:type="dxa"/>
            <w:tcBorders>
              <w:top w:val="nil"/>
              <w:left w:val="nil"/>
              <w:bottom w:val="nil"/>
              <w:right w:val="nil"/>
            </w:tcBorders>
            <w:shd w:val="clear" w:color="auto" w:fill="auto"/>
            <w:noWrap/>
            <w:vAlign w:val="bottom"/>
            <w:hideMark/>
          </w:tcPr>
          <w:p w14:paraId="3185FE4B"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r>
      <w:tr w:rsidR="00C537D8" w:rsidRPr="006055B5" w14:paraId="5CFE9293"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57F79B06"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w:t>
            </w:r>
          </w:p>
        </w:tc>
        <w:tc>
          <w:tcPr>
            <w:tcW w:w="1969" w:type="dxa"/>
            <w:tcBorders>
              <w:top w:val="nil"/>
              <w:left w:val="single" w:sz="4" w:space="0" w:color="auto"/>
              <w:bottom w:val="nil"/>
              <w:right w:val="nil"/>
            </w:tcBorders>
            <w:shd w:val="clear" w:color="auto" w:fill="auto"/>
            <w:noWrap/>
            <w:vAlign w:val="bottom"/>
            <w:hideMark/>
          </w:tcPr>
          <w:p w14:paraId="51031B4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Colombia</w:t>
            </w:r>
          </w:p>
        </w:tc>
        <w:tc>
          <w:tcPr>
            <w:tcW w:w="1060" w:type="dxa"/>
            <w:tcBorders>
              <w:top w:val="nil"/>
              <w:left w:val="nil"/>
              <w:bottom w:val="nil"/>
              <w:right w:val="nil"/>
            </w:tcBorders>
            <w:shd w:val="clear" w:color="auto" w:fill="auto"/>
            <w:noWrap/>
            <w:vAlign w:val="bottom"/>
            <w:hideMark/>
          </w:tcPr>
          <w:p w14:paraId="7F3B6F46"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255" w:type="dxa"/>
            <w:tcBorders>
              <w:top w:val="nil"/>
              <w:left w:val="nil"/>
              <w:bottom w:val="nil"/>
              <w:right w:val="nil"/>
            </w:tcBorders>
            <w:shd w:val="clear" w:color="auto" w:fill="auto"/>
            <w:noWrap/>
            <w:vAlign w:val="bottom"/>
            <w:hideMark/>
          </w:tcPr>
          <w:p w14:paraId="2628DEDF"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0.68</w:t>
            </w:r>
          </w:p>
        </w:tc>
        <w:tc>
          <w:tcPr>
            <w:tcW w:w="986" w:type="dxa"/>
            <w:tcBorders>
              <w:top w:val="nil"/>
              <w:left w:val="nil"/>
              <w:bottom w:val="nil"/>
              <w:right w:val="nil"/>
            </w:tcBorders>
            <w:shd w:val="clear" w:color="auto" w:fill="auto"/>
            <w:noWrap/>
            <w:vAlign w:val="bottom"/>
            <w:hideMark/>
          </w:tcPr>
          <w:p w14:paraId="08FAD008"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48</w:t>
            </w:r>
          </w:p>
        </w:tc>
        <w:tc>
          <w:tcPr>
            <w:tcW w:w="1890" w:type="dxa"/>
            <w:tcBorders>
              <w:top w:val="nil"/>
              <w:left w:val="nil"/>
              <w:bottom w:val="nil"/>
              <w:right w:val="nil"/>
            </w:tcBorders>
            <w:shd w:val="clear" w:color="auto" w:fill="auto"/>
            <w:noWrap/>
            <w:vAlign w:val="bottom"/>
            <w:hideMark/>
          </w:tcPr>
          <w:p w14:paraId="190B6D2B"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16.00</w:t>
            </w:r>
          </w:p>
        </w:tc>
        <w:tc>
          <w:tcPr>
            <w:tcW w:w="1300" w:type="dxa"/>
            <w:tcBorders>
              <w:top w:val="nil"/>
              <w:left w:val="nil"/>
              <w:bottom w:val="nil"/>
              <w:right w:val="nil"/>
            </w:tcBorders>
            <w:shd w:val="clear" w:color="auto" w:fill="auto"/>
            <w:noWrap/>
            <w:vAlign w:val="bottom"/>
            <w:hideMark/>
          </w:tcPr>
          <w:p w14:paraId="6667CF2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44</w:t>
            </w:r>
          </w:p>
        </w:tc>
        <w:tc>
          <w:tcPr>
            <w:tcW w:w="1170" w:type="dxa"/>
            <w:tcBorders>
              <w:top w:val="nil"/>
              <w:left w:val="nil"/>
              <w:bottom w:val="nil"/>
              <w:right w:val="nil"/>
            </w:tcBorders>
            <w:shd w:val="clear" w:color="auto" w:fill="auto"/>
            <w:noWrap/>
            <w:vAlign w:val="bottom"/>
            <w:hideMark/>
          </w:tcPr>
          <w:p w14:paraId="3783F945"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47</w:t>
            </w:r>
          </w:p>
        </w:tc>
      </w:tr>
      <w:tr w:rsidR="00C537D8" w:rsidRPr="006055B5" w14:paraId="5C6B044D" w14:textId="77777777" w:rsidTr="00493686">
        <w:trPr>
          <w:trHeight w:val="254"/>
        </w:trPr>
        <w:tc>
          <w:tcPr>
            <w:tcW w:w="450" w:type="dxa"/>
            <w:tcBorders>
              <w:top w:val="nil"/>
              <w:left w:val="nil"/>
              <w:bottom w:val="nil"/>
              <w:right w:val="single" w:sz="4" w:space="0" w:color="auto"/>
            </w:tcBorders>
            <w:shd w:val="clear" w:color="auto" w:fill="auto"/>
            <w:noWrap/>
            <w:vAlign w:val="bottom"/>
            <w:hideMark/>
          </w:tcPr>
          <w:p w14:paraId="2D49E852"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1969" w:type="dxa"/>
            <w:tcBorders>
              <w:top w:val="nil"/>
              <w:left w:val="single" w:sz="4" w:space="0" w:color="auto"/>
              <w:bottom w:val="nil"/>
              <w:right w:val="nil"/>
            </w:tcBorders>
            <w:shd w:val="clear" w:color="auto" w:fill="auto"/>
            <w:noWrap/>
            <w:vAlign w:val="bottom"/>
            <w:hideMark/>
          </w:tcPr>
          <w:p w14:paraId="0762603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Guatemala</w:t>
            </w:r>
          </w:p>
        </w:tc>
        <w:tc>
          <w:tcPr>
            <w:tcW w:w="1060" w:type="dxa"/>
            <w:tcBorders>
              <w:top w:val="nil"/>
              <w:left w:val="nil"/>
              <w:bottom w:val="nil"/>
              <w:right w:val="nil"/>
            </w:tcBorders>
            <w:shd w:val="clear" w:color="auto" w:fill="auto"/>
            <w:noWrap/>
            <w:vAlign w:val="bottom"/>
            <w:hideMark/>
          </w:tcPr>
          <w:p w14:paraId="6412E4D1"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255" w:type="dxa"/>
            <w:tcBorders>
              <w:top w:val="nil"/>
              <w:left w:val="nil"/>
              <w:bottom w:val="nil"/>
              <w:right w:val="nil"/>
            </w:tcBorders>
            <w:shd w:val="clear" w:color="auto" w:fill="auto"/>
            <w:noWrap/>
            <w:vAlign w:val="bottom"/>
            <w:hideMark/>
          </w:tcPr>
          <w:p w14:paraId="43E10BE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0.68</w:t>
            </w:r>
          </w:p>
        </w:tc>
        <w:tc>
          <w:tcPr>
            <w:tcW w:w="986" w:type="dxa"/>
            <w:tcBorders>
              <w:top w:val="nil"/>
              <w:left w:val="nil"/>
              <w:bottom w:val="nil"/>
              <w:right w:val="nil"/>
            </w:tcBorders>
            <w:shd w:val="clear" w:color="auto" w:fill="auto"/>
            <w:noWrap/>
            <w:vAlign w:val="bottom"/>
            <w:hideMark/>
          </w:tcPr>
          <w:p w14:paraId="2B927EED"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78</w:t>
            </w:r>
          </w:p>
        </w:tc>
        <w:tc>
          <w:tcPr>
            <w:tcW w:w="1890" w:type="dxa"/>
            <w:tcBorders>
              <w:top w:val="nil"/>
              <w:left w:val="nil"/>
              <w:bottom w:val="nil"/>
              <w:right w:val="nil"/>
            </w:tcBorders>
            <w:shd w:val="clear" w:color="auto" w:fill="auto"/>
            <w:noWrap/>
            <w:vAlign w:val="bottom"/>
            <w:hideMark/>
          </w:tcPr>
          <w:p w14:paraId="2E1C140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26.00</w:t>
            </w:r>
          </w:p>
        </w:tc>
        <w:tc>
          <w:tcPr>
            <w:tcW w:w="1300" w:type="dxa"/>
            <w:tcBorders>
              <w:top w:val="nil"/>
              <w:left w:val="nil"/>
              <w:bottom w:val="nil"/>
              <w:right w:val="nil"/>
            </w:tcBorders>
            <w:shd w:val="clear" w:color="auto" w:fill="auto"/>
            <w:noWrap/>
            <w:vAlign w:val="bottom"/>
            <w:hideMark/>
          </w:tcPr>
          <w:p w14:paraId="063A1B48"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70</w:t>
            </w:r>
          </w:p>
        </w:tc>
        <w:tc>
          <w:tcPr>
            <w:tcW w:w="1170" w:type="dxa"/>
            <w:tcBorders>
              <w:top w:val="nil"/>
              <w:left w:val="nil"/>
              <w:bottom w:val="nil"/>
              <w:right w:val="nil"/>
            </w:tcBorders>
            <w:shd w:val="clear" w:color="auto" w:fill="auto"/>
            <w:noWrap/>
            <w:vAlign w:val="bottom"/>
            <w:hideMark/>
          </w:tcPr>
          <w:p w14:paraId="7E35437D"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w:t>
            </w:r>
          </w:p>
        </w:tc>
      </w:tr>
      <w:tr w:rsidR="00C537D8" w:rsidRPr="006055B5" w14:paraId="57F51488" w14:textId="77777777" w:rsidTr="00493686">
        <w:trPr>
          <w:trHeight w:val="254"/>
        </w:trPr>
        <w:tc>
          <w:tcPr>
            <w:tcW w:w="450" w:type="dxa"/>
            <w:tcBorders>
              <w:top w:val="nil"/>
              <w:left w:val="nil"/>
              <w:right w:val="single" w:sz="4" w:space="0" w:color="auto"/>
            </w:tcBorders>
            <w:shd w:val="clear" w:color="auto" w:fill="auto"/>
            <w:noWrap/>
            <w:vAlign w:val="bottom"/>
            <w:hideMark/>
          </w:tcPr>
          <w:p w14:paraId="1090DB69"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c>
          <w:tcPr>
            <w:tcW w:w="1969" w:type="dxa"/>
            <w:tcBorders>
              <w:top w:val="nil"/>
              <w:left w:val="single" w:sz="4" w:space="0" w:color="auto"/>
              <w:right w:val="nil"/>
            </w:tcBorders>
            <w:shd w:val="clear" w:color="auto" w:fill="auto"/>
            <w:noWrap/>
            <w:vAlign w:val="bottom"/>
            <w:hideMark/>
          </w:tcPr>
          <w:p w14:paraId="203E120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South Africa</w:t>
            </w:r>
          </w:p>
        </w:tc>
        <w:tc>
          <w:tcPr>
            <w:tcW w:w="1060" w:type="dxa"/>
            <w:tcBorders>
              <w:top w:val="nil"/>
              <w:left w:val="nil"/>
              <w:right w:val="nil"/>
            </w:tcBorders>
            <w:shd w:val="clear" w:color="auto" w:fill="auto"/>
            <w:noWrap/>
            <w:vAlign w:val="bottom"/>
            <w:hideMark/>
          </w:tcPr>
          <w:p w14:paraId="084669F1"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255" w:type="dxa"/>
            <w:tcBorders>
              <w:top w:val="nil"/>
              <w:left w:val="nil"/>
              <w:right w:val="nil"/>
            </w:tcBorders>
            <w:shd w:val="clear" w:color="auto" w:fill="auto"/>
            <w:noWrap/>
            <w:vAlign w:val="bottom"/>
            <w:hideMark/>
          </w:tcPr>
          <w:p w14:paraId="105AFC66"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0.68</w:t>
            </w:r>
          </w:p>
        </w:tc>
        <w:tc>
          <w:tcPr>
            <w:tcW w:w="986" w:type="dxa"/>
            <w:tcBorders>
              <w:top w:val="nil"/>
              <w:left w:val="nil"/>
              <w:right w:val="nil"/>
            </w:tcBorders>
            <w:shd w:val="clear" w:color="auto" w:fill="auto"/>
            <w:noWrap/>
            <w:vAlign w:val="bottom"/>
            <w:hideMark/>
          </w:tcPr>
          <w:p w14:paraId="0D91913A"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890" w:type="dxa"/>
            <w:tcBorders>
              <w:top w:val="nil"/>
              <w:left w:val="nil"/>
              <w:right w:val="nil"/>
            </w:tcBorders>
            <w:shd w:val="clear" w:color="auto" w:fill="auto"/>
            <w:noWrap/>
            <w:vAlign w:val="bottom"/>
            <w:hideMark/>
          </w:tcPr>
          <w:p w14:paraId="247D0C14"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3.33</w:t>
            </w:r>
          </w:p>
        </w:tc>
        <w:tc>
          <w:tcPr>
            <w:tcW w:w="1300" w:type="dxa"/>
            <w:tcBorders>
              <w:top w:val="nil"/>
              <w:left w:val="nil"/>
              <w:right w:val="nil"/>
            </w:tcBorders>
            <w:shd w:val="clear" w:color="auto" w:fill="auto"/>
            <w:noWrap/>
            <w:vAlign w:val="bottom"/>
            <w:hideMark/>
          </w:tcPr>
          <w:p w14:paraId="6C4522F8"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39</w:t>
            </w:r>
          </w:p>
        </w:tc>
        <w:tc>
          <w:tcPr>
            <w:tcW w:w="1170" w:type="dxa"/>
            <w:tcBorders>
              <w:top w:val="nil"/>
              <w:left w:val="nil"/>
              <w:right w:val="nil"/>
            </w:tcBorders>
            <w:shd w:val="clear" w:color="auto" w:fill="auto"/>
            <w:noWrap/>
            <w:vAlign w:val="bottom"/>
            <w:hideMark/>
          </w:tcPr>
          <w:p w14:paraId="335B7DC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w:t>
            </w:r>
          </w:p>
        </w:tc>
      </w:tr>
      <w:tr w:rsidR="00C537D8" w:rsidRPr="006055B5" w14:paraId="320F0669" w14:textId="77777777" w:rsidTr="00493686">
        <w:trPr>
          <w:trHeight w:val="254"/>
        </w:trPr>
        <w:tc>
          <w:tcPr>
            <w:tcW w:w="450" w:type="dxa"/>
            <w:tcBorders>
              <w:top w:val="nil"/>
              <w:left w:val="nil"/>
              <w:bottom w:val="single" w:sz="4" w:space="0" w:color="auto"/>
              <w:right w:val="single" w:sz="4" w:space="0" w:color="auto"/>
            </w:tcBorders>
            <w:shd w:val="clear" w:color="auto" w:fill="auto"/>
            <w:noWrap/>
            <w:vAlign w:val="bottom"/>
            <w:hideMark/>
          </w:tcPr>
          <w:p w14:paraId="70218C0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1969" w:type="dxa"/>
            <w:tcBorders>
              <w:top w:val="nil"/>
              <w:left w:val="single" w:sz="4" w:space="0" w:color="auto"/>
              <w:bottom w:val="single" w:sz="4" w:space="0" w:color="auto"/>
              <w:right w:val="nil"/>
            </w:tcBorders>
            <w:shd w:val="clear" w:color="auto" w:fill="auto"/>
            <w:noWrap/>
            <w:vAlign w:val="bottom"/>
            <w:hideMark/>
          </w:tcPr>
          <w:p w14:paraId="5206EF71"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Other 27 countries</w:t>
            </w:r>
          </w:p>
        </w:tc>
        <w:tc>
          <w:tcPr>
            <w:tcW w:w="1060" w:type="dxa"/>
            <w:tcBorders>
              <w:top w:val="nil"/>
              <w:left w:val="nil"/>
              <w:bottom w:val="single" w:sz="4" w:space="0" w:color="auto"/>
              <w:right w:val="nil"/>
            </w:tcBorders>
            <w:shd w:val="clear" w:color="auto" w:fill="auto"/>
            <w:noWrap/>
            <w:vAlign w:val="bottom"/>
            <w:hideMark/>
          </w:tcPr>
          <w:p w14:paraId="6F1CB3B7"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35</w:t>
            </w:r>
          </w:p>
        </w:tc>
        <w:tc>
          <w:tcPr>
            <w:tcW w:w="1255" w:type="dxa"/>
            <w:tcBorders>
              <w:top w:val="nil"/>
              <w:left w:val="nil"/>
              <w:bottom w:val="single" w:sz="4" w:space="0" w:color="auto"/>
              <w:right w:val="nil"/>
            </w:tcBorders>
            <w:shd w:val="clear" w:color="auto" w:fill="auto"/>
            <w:noWrap/>
            <w:vAlign w:val="bottom"/>
            <w:hideMark/>
          </w:tcPr>
          <w:p w14:paraId="3B276260"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7.90</w:t>
            </w:r>
          </w:p>
        </w:tc>
        <w:tc>
          <w:tcPr>
            <w:tcW w:w="986" w:type="dxa"/>
            <w:tcBorders>
              <w:top w:val="nil"/>
              <w:left w:val="nil"/>
              <w:bottom w:val="single" w:sz="4" w:space="0" w:color="auto"/>
              <w:right w:val="nil"/>
            </w:tcBorders>
            <w:shd w:val="clear" w:color="auto" w:fill="auto"/>
            <w:noWrap/>
            <w:vAlign w:val="bottom"/>
            <w:hideMark/>
          </w:tcPr>
          <w:p w14:paraId="70F5D01E"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758</w:t>
            </w:r>
          </w:p>
        </w:tc>
        <w:tc>
          <w:tcPr>
            <w:tcW w:w="1890" w:type="dxa"/>
            <w:tcBorders>
              <w:top w:val="nil"/>
              <w:left w:val="nil"/>
              <w:bottom w:val="single" w:sz="4" w:space="0" w:color="auto"/>
              <w:right w:val="nil"/>
            </w:tcBorders>
            <w:shd w:val="clear" w:color="auto" w:fill="auto"/>
            <w:noWrap/>
            <w:vAlign w:val="bottom"/>
            <w:hideMark/>
          </w:tcPr>
          <w:p w14:paraId="213E0789"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21.66</w:t>
            </w:r>
          </w:p>
        </w:tc>
        <w:tc>
          <w:tcPr>
            <w:tcW w:w="1300" w:type="dxa"/>
            <w:tcBorders>
              <w:top w:val="nil"/>
              <w:left w:val="nil"/>
              <w:bottom w:val="single" w:sz="4" w:space="0" w:color="auto"/>
              <w:right w:val="nil"/>
            </w:tcBorders>
            <w:shd w:val="clear" w:color="auto" w:fill="auto"/>
            <w:noWrap/>
            <w:vAlign w:val="bottom"/>
            <w:hideMark/>
          </w:tcPr>
          <w:p w14:paraId="63B3D754"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w:t>
            </w:r>
          </w:p>
        </w:tc>
        <w:tc>
          <w:tcPr>
            <w:tcW w:w="1170" w:type="dxa"/>
            <w:tcBorders>
              <w:top w:val="nil"/>
              <w:left w:val="nil"/>
              <w:bottom w:val="single" w:sz="4" w:space="0" w:color="auto"/>
              <w:right w:val="nil"/>
            </w:tcBorders>
            <w:shd w:val="clear" w:color="auto" w:fill="auto"/>
            <w:noWrap/>
            <w:vAlign w:val="bottom"/>
            <w:hideMark/>
          </w:tcPr>
          <w:p w14:paraId="05589313" w14:textId="77777777" w:rsidR="00C537D8" w:rsidRPr="006055B5" w:rsidRDefault="00C537D8" w:rsidP="00C537D8">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w:t>
            </w:r>
          </w:p>
        </w:tc>
      </w:tr>
    </w:tbl>
    <w:p w14:paraId="3F1522CE" w14:textId="34B0805E" w:rsidR="003E0484" w:rsidRPr="006055B5" w:rsidRDefault="00C537D8" w:rsidP="00B00A6D">
      <w:pPr>
        <w:rPr>
          <w:rFonts w:ascii="Times New Roman" w:eastAsiaTheme="majorEastAsia" w:hAnsi="Times New Roman" w:cs="Times New Roman"/>
          <w:sz w:val="18"/>
          <w:szCs w:val="18"/>
        </w:rPr>
      </w:pPr>
      <w:r w:rsidRPr="006055B5">
        <w:rPr>
          <w:rFonts w:ascii="Times New Roman" w:eastAsiaTheme="majorEastAsia" w:hAnsi="Times New Roman" w:cs="Times New Roman"/>
          <w:sz w:val="18"/>
          <w:szCs w:val="18"/>
          <w:vertAlign w:val="superscript"/>
        </w:rPr>
        <w:t>a</w:t>
      </w:r>
      <w:r w:rsidRPr="006055B5">
        <w:rPr>
          <w:rFonts w:ascii="Times New Roman" w:eastAsiaTheme="majorEastAsia" w:hAnsi="Times New Roman" w:cs="Times New Roman"/>
          <w:sz w:val="18"/>
          <w:szCs w:val="18"/>
        </w:rPr>
        <w:t xml:space="preserve"> Nominal GDP Rank as per the International Monetary Fund (2022 estimates), World Economic Outlook Database, October 2022.</w:t>
      </w:r>
    </w:p>
    <w:p w14:paraId="571BBD66" w14:textId="77777777" w:rsidR="003F448C" w:rsidRPr="006055B5" w:rsidRDefault="003F448C" w:rsidP="00B00A6D">
      <w:pPr>
        <w:tabs>
          <w:tab w:val="left" w:pos="1900"/>
        </w:tabs>
        <w:spacing w:after="0" w:line="240" w:lineRule="auto"/>
        <w:jc w:val="center"/>
        <w:rPr>
          <w:rFonts w:ascii="Times New Roman" w:hAnsi="Times New Roman" w:cs="Times New Roman"/>
          <w:b/>
          <w:bCs/>
        </w:rPr>
      </w:pPr>
    </w:p>
    <w:p w14:paraId="2B1C8A4E" w14:textId="17594794" w:rsidR="00621F9C" w:rsidRPr="006055B5" w:rsidRDefault="00621F9C" w:rsidP="00B00A6D">
      <w:pPr>
        <w:tabs>
          <w:tab w:val="left" w:pos="1900"/>
        </w:tabs>
        <w:spacing w:after="0" w:line="240" w:lineRule="auto"/>
        <w:jc w:val="center"/>
        <w:rPr>
          <w:rFonts w:ascii="Times New Roman" w:hAnsi="Times New Roman" w:cs="Times New Roman"/>
          <w:b/>
          <w:bCs/>
        </w:rPr>
      </w:pPr>
      <w:r w:rsidRPr="006055B5">
        <w:rPr>
          <w:rFonts w:ascii="Times New Roman" w:hAnsi="Times New Roman" w:cs="Times New Roman"/>
          <w:b/>
          <w:bCs/>
          <w:noProof/>
        </w:rPr>
        <mc:AlternateContent>
          <mc:Choice Requires="wpg">
            <w:drawing>
              <wp:inline distT="0" distB="0" distL="0" distR="0" wp14:anchorId="75883CC4" wp14:editId="45B46E03">
                <wp:extent cx="4068501" cy="3188825"/>
                <wp:effectExtent l="0" t="0" r="8255" b="0"/>
                <wp:docPr id="7" name="Group 7"/>
                <wp:cNvGraphicFramePr/>
                <a:graphic xmlns:a="http://schemas.openxmlformats.org/drawingml/2006/main">
                  <a:graphicData uri="http://schemas.microsoft.com/office/word/2010/wordprocessingGroup">
                    <wpg:wgp>
                      <wpg:cNvGrpSpPr/>
                      <wpg:grpSpPr>
                        <a:xfrm>
                          <a:off x="0" y="0"/>
                          <a:ext cx="4068501" cy="3188825"/>
                          <a:chOff x="-147642" y="0"/>
                          <a:chExt cx="6091242" cy="4966433"/>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64430"/>
                          </a:xfrm>
                          <a:prstGeom prst="rect">
                            <a:avLst/>
                          </a:prstGeom>
                          <a:noFill/>
                          <a:ln>
                            <a:noFill/>
                          </a:ln>
                        </pic:spPr>
                      </pic:pic>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47642" y="4677509"/>
                            <a:ext cx="835661" cy="288924"/>
                          </a:xfrm>
                          <a:prstGeom prst="rect">
                            <a:avLst/>
                          </a:prstGeom>
                        </pic:spPr>
                      </pic:pic>
                    </wpg:wgp>
                  </a:graphicData>
                </a:graphic>
              </wp:inline>
            </w:drawing>
          </mc:Choice>
          <mc:Fallback xmlns:oel="http://schemas.microsoft.com/office/2019/extlst">
            <w:pict>
              <v:group w14:anchorId="42D38D1D" id="Group 7" o:spid="_x0000_s1026" style="width:320.35pt;height:251.1pt;mso-position-horizontal-relative:char;mso-position-vertical-relative:line" coordorigin="-1476" coordsize="60912,49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">
                <v:shape id="Picture 5" o:spid="_x0000_s1027" type="#_x0000_t75" style="position:absolute;width:59436;height:49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">
                  <v:imagedata r:id="rId14" o:title=""/>
                </v:shape>
                <v:shape id="Picture 6" o:spid="_x0000_s1028" type="#_x0000_t75" style="position:absolute;left:-1476;top:46775;width:8356;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">
                  <v:imagedata r:id="rId15" o:title=""/>
                </v:shape>
                <w10:anchorlock/>
              </v:group>
            </w:pict>
          </mc:Fallback>
        </mc:AlternateContent>
      </w:r>
    </w:p>
    <w:p w14:paraId="5A22053B" w14:textId="3FC07DE8" w:rsidR="009010F0" w:rsidRPr="006055B5" w:rsidRDefault="00621F9C" w:rsidP="00605DA3">
      <w:pPr>
        <w:pStyle w:val="Heading3"/>
        <w:jc w:val="center"/>
        <w:rPr>
          <w:rFonts w:ascii="Times New Roman" w:hAnsi="Times New Roman" w:cs="Times New Roman"/>
          <w:b/>
          <w:bCs/>
          <w:color w:val="auto"/>
          <w:sz w:val="22"/>
          <w:szCs w:val="22"/>
        </w:rPr>
      </w:pPr>
      <w:bookmarkStart w:id="16" w:name="_Toc129119367"/>
      <w:r w:rsidRPr="006055B5">
        <w:rPr>
          <w:rFonts w:ascii="Times New Roman" w:hAnsi="Times New Roman" w:cs="Times New Roman"/>
          <w:b/>
          <w:bCs/>
          <w:color w:val="auto"/>
          <w:sz w:val="22"/>
          <w:szCs w:val="22"/>
        </w:rPr>
        <w:t xml:space="preserve">Figure </w:t>
      </w:r>
      <w:r w:rsidR="00991C07" w:rsidRPr="006055B5">
        <w:rPr>
          <w:rFonts w:ascii="Times New Roman" w:hAnsi="Times New Roman" w:cs="Times New Roman"/>
          <w:b/>
          <w:bCs/>
          <w:color w:val="auto"/>
          <w:sz w:val="22"/>
          <w:szCs w:val="22"/>
        </w:rPr>
        <w:t>4.</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Citation-country cooperation network on corn nixtamalization from WOS database. (Out of 43</w:t>
      </w:r>
      <w:r w:rsidR="003C339C" w:rsidRPr="006055B5">
        <w:rPr>
          <w:rFonts w:ascii="Times New Roman" w:hAnsi="Times New Roman" w:cs="Times New Roman"/>
          <w:color w:val="auto"/>
          <w:sz w:val="22"/>
          <w:szCs w:val="22"/>
        </w:rPr>
        <w:t xml:space="preserve"> </w:t>
      </w:r>
      <w:r w:rsidRPr="006055B5">
        <w:rPr>
          <w:rFonts w:ascii="Times New Roman" w:hAnsi="Times New Roman" w:cs="Times New Roman"/>
          <w:color w:val="auto"/>
          <w:sz w:val="22"/>
          <w:szCs w:val="22"/>
        </w:rPr>
        <w:t>countries searched, 16 countries that published at least three documents were considered.)</w:t>
      </w:r>
      <w:bookmarkEnd w:id="16"/>
    </w:p>
    <w:p w14:paraId="2A2A72BB" w14:textId="1BAC0B1F" w:rsidR="008D583E" w:rsidRPr="006055B5" w:rsidRDefault="008D583E" w:rsidP="008D583E">
      <w:pPr>
        <w:tabs>
          <w:tab w:val="left" w:pos="1900"/>
        </w:tabs>
        <w:spacing w:after="0" w:line="240" w:lineRule="auto"/>
        <w:jc w:val="both"/>
        <w:rPr>
          <w:rFonts w:ascii="Times New Roman" w:hAnsi="Times New Roman" w:cs="Times New Roman"/>
        </w:rPr>
      </w:pPr>
    </w:p>
    <w:p w14:paraId="23E93F1E" w14:textId="6C36EFDC" w:rsidR="00FD46C3" w:rsidRPr="006055B5" w:rsidRDefault="00FD46C3" w:rsidP="00FD46C3">
      <w:pPr>
        <w:spacing w:after="0" w:line="240" w:lineRule="auto"/>
        <w:ind w:firstLine="720"/>
        <w:jc w:val="both"/>
        <w:rPr>
          <w:rFonts w:ascii="Times New Roman" w:hAnsi="Times New Roman" w:cs="Times New Roman"/>
        </w:rPr>
      </w:pPr>
      <w:r w:rsidRPr="006055B5">
        <w:rPr>
          <w:rFonts w:ascii="Times New Roman" w:hAnsi="Times New Roman" w:cs="Times New Roman"/>
        </w:rPr>
        <w:t>The results of visualization of research mapping related to corn nixtamalization shows 43 items with a total of 16 countries with at least three documents published which are divided into 6 clusters in WOS, namely:</w:t>
      </w:r>
    </w:p>
    <w:p w14:paraId="3233630E" w14:textId="77777777" w:rsidR="00FD46C3" w:rsidRPr="006055B5" w:rsidRDefault="00FD46C3" w:rsidP="008D583E">
      <w:pPr>
        <w:tabs>
          <w:tab w:val="left" w:pos="1900"/>
        </w:tabs>
        <w:spacing w:after="0" w:line="240" w:lineRule="auto"/>
        <w:jc w:val="both"/>
        <w:rPr>
          <w:rFonts w:ascii="Times New Roman" w:hAnsi="Times New Roman" w:cs="Times New Roman"/>
        </w:rPr>
      </w:pPr>
    </w:p>
    <w:p w14:paraId="4EE3233C" w14:textId="2F23D81B" w:rsidR="008D583E" w:rsidRPr="006055B5" w:rsidRDefault="008D583E" w:rsidP="008D583E">
      <w:pPr>
        <w:pStyle w:val="ListParagraph"/>
        <w:numPr>
          <w:ilvl w:val="0"/>
          <w:numId w:val="7"/>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1</w:t>
      </w:r>
      <w:r w:rsidR="00FD46C3" w:rsidRPr="006055B5">
        <w:rPr>
          <w:rFonts w:ascii="Times New Roman" w:hAnsi="Times New Roman" w:cs="Times New Roman"/>
        </w:rPr>
        <w:t xml:space="preserve"> consists of 4 items including </w:t>
      </w:r>
      <w:r w:rsidRPr="006055B5">
        <w:rPr>
          <w:rFonts w:ascii="Times New Roman" w:hAnsi="Times New Roman" w:cs="Times New Roman"/>
        </w:rPr>
        <w:t>Brazil, Czech Republic, France, Italy</w:t>
      </w:r>
    </w:p>
    <w:p w14:paraId="592BB3E9" w14:textId="2FB69AC8" w:rsidR="008D583E" w:rsidRPr="006055B5" w:rsidRDefault="008D583E" w:rsidP="008D583E">
      <w:pPr>
        <w:pStyle w:val="ListParagraph"/>
        <w:numPr>
          <w:ilvl w:val="0"/>
          <w:numId w:val="7"/>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2</w:t>
      </w:r>
      <w:r w:rsidR="00FD46C3" w:rsidRPr="006055B5">
        <w:rPr>
          <w:rFonts w:ascii="Times New Roman" w:hAnsi="Times New Roman" w:cs="Times New Roman"/>
        </w:rPr>
        <w:t xml:space="preserve"> consists of 4 items including </w:t>
      </w:r>
      <w:r w:rsidRPr="006055B5">
        <w:rPr>
          <w:rFonts w:ascii="Times New Roman" w:hAnsi="Times New Roman" w:cs="Times New Roman"/>
        </w:rPr>
        <w:t>Guatemala, Nigeria, South Africa, Thailand</w:t>
      </w:r>
    </w:p>
    <w:p w14:paraId="25ECBDB6" w14:textId="44D5B3B5" w:rsidR="008D583E" w:rsidRPr="006055B5" w:rsidRDefault="008D583E" w:rsidP="008D583E">
      <w:pPr>
        <w:pStyle w:val="ListParagraph"/>
        <w:numPr>
          <w:ilvl w:val="0"/>
          <w:numId w:val="7"/>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3</w:t>
      </w:r>
      <w:r w:rsidR="00FD46C3" w:rsidRPr="006055B5">
        <w:rPr>
          <w:rFonts w:ascii="Times New Roman" w:hAnsi="Times New Roman" w:cs="Times New Roman"/>
        </w:rPr>
        <w:t xml:space="preserve"> consists of 4 items including </w:t>
      </w:r>
      <w:r w:rsidRPr="006055B5">
        <w:rPr>
          <w:rFonts w:ascii="Times New Roman" w:hAnsi="Times New Roman" w:cs="Times New Roman"/>
        </w:rPr>
        <w:t>Colombia, Mexico, Spain, Turkey</w:t>
      </w:r>
    </w:p>
    <w:p w14:paraId="6C1C85B6" w14:textId="7BC9E6EE" w:rsidR="008D583E" w:rsidRPr="006055B5" w:rsidRDefault="008D583E" w:rsidP="008D583E">
      <w:pPr>
        <w:pStyle w:val="ListParagraph"/>
        <w:numPr>
          <w:ilvl w:val="0"/>
          <w:numId w:val="7"/>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4</w:t>
      </w:r>
      <w:r w:rsidR="00FD46C3" w:rsidRPr="006055B5">
        <w:rPr>
          <w:rFonts w:ascii="Times New Roman" w:hAnsi="Times New Roman" w:cs="Times New Roman"/>
        </w:rPr>
        <w:t xml:space="preserve"> consists of 2 items including </w:t>
      </w:r>
      <w:r w:rsidRPr="006055B5">
        <w:rPr>
          <w:rFonts w:ascii="Times New Roman" w:hAnsi="Times New Roman" w:cs="Times New Roman"/>
        </w:rPr>
        <w:t>Netherlands, USA</w:t>
      </w:r>
    </w:p>
    <w:p w14:paraId="52832975" w14:textId="416B158F" w:rsidR="008D583E" w:rsidRPr="006055B5" w:rsidRDefault="008D583E" w:rsidP="008D583E">
      <w:pPr>
        <w:pStyle w:val="ListParagraph"/>
        <w:numPr>
          <w:ilvl w:val="0"/>
          <w:numId w:val="7"/>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5</w:t>
      </w:r>
      <w:r w:rsidR="00FD46C3" w:rsidRPr="006055B5">
        <w:rPr>
          <w:rFonts w:ascii="Times New Roman" w:hAnsi="Times New Roman" w:cs="Times New Roman"/>
        </w:rPr>
        <w:t xml:space="preserve"> consists of 1 item including </w:t>
      </w:r>
      <w:r w:rsidRPr="006055B5">
        <w:rPr>
          <w:rFonts w:ascii="Times New Roman" w:hAnsi="Times New Roman" w:cs="Times New Roman"/>
        </w:rPr>
        <w:t>India</w:t>
      </w:r>
    </w:p>
    <w:p w14:paraId="333BAE59" w14:textId="360D73E0" w:rsidR="008D583E" w:rsidRPr="006055B5" w:rsidRDefault="008D583E" w:rsidP="008D583E">
      <w:pPr>
        <w:pStyle w:val="ListParagraph"/>
        <w:numPr>
          <w:ilvl w:val="0"/>
          <w:numId w:val="7"/>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6</w:t>
      </w:r>
      <w:r w:rsidR="00FD46C3" w:rsidRPr="006055B5">
        <w:rPr>
          <w:rFonts w:ascii="Times New Roman" w:hAnsi="Times New Roman" w:cs="Times New Roman"/>
        </w:rPr>
        <w:t xml:space="preserve"> consists of 1 item including </w:t>
      </w:r>
      <w:r w:rsidRPr="006055B5">
        <w:rPr>
          <w:rFonts w:ascii="Times New Roman" w:hAnsi="Times New Roman" w:cs="Times New Roman"/>
        </w:rPr>
        <w:t>Indonesia</w:t>
      </w:r>
    </w:p>
    <w:p w14:paraId="0802D4F8" w14:textId="77777777" w:rsidR="008D583E" w:rsidRPr="006055B5" w:rsidRDefault="008D583E" w:rsidP="008D583E">
      <w:pPr>
        <w:tabs>
          <w:tab w:val="left" w:pos="1900"/>
        </w:tabs>
        <w:spacing w:after="0" w:line="240" w:lineRule="auto"/>
        <w:jc w:val="both"/>
        <w:rPr>
          <w:rFonts w:ascii="Times New Roman" w:hAnsi="Times New Roman" w:cs="Times New Roman"/>
        </w:rPr>
      </w:pPr>
    </w:p>
    <w:p w14:paraId="7F8046A0" w14:textId="571D0192" w:rsidR="00FD46C3" w:rsidRPr="006055B5" w:rsidRDefault="00FD46C3" w:rsidP="000365D6">
      <w:pPr>
        <w:tabs>
          <w:tab w:val="left" w:pos="0"/>
        </w:tabs>
        <w:spacing w:after="0" w:line="240" w:lineRule="auto"/>
        <w:jc w:val="both"/>
        <w:rPr>
          <w:rFonts w:ascii="Times New Roman" w:hAnsi="Times New Roman" w:cs="Times New Roman"/>
        </w:rPr>
      </w:pPr>
      <w:r w:rsidRPr="006055B5">
        <w:rPr>
          <w:rFonts w:ascii="Times New Roman" w:hAnsi="Times New Roman" w:cs="Times New Roman"/>
        </w:rPr>
        <w:lastRenderedPageBreak/>
        <w:t xml:space="preserve">Figure </w:t>
      </w:r>
      <w:r w:rsidR="0099728E" w:rsidRPr="006055B5">
        <w:rPr>
          <w:rFonts w:ascii="Times New Roman" w:hAnsi="Times New Roman" w:cs="Times New Roman"/>
        </w:rPr>
        <w:t>4</w:t>
      </w:r>
      <w:r w:rsidRPr="006055B5">
        <w:rPr>
          <w:rFonts w:ascii="Times New Roman" w:hAnsi="Times New Roman" w:cs="Times New Roman"/>
        </w:rPr>
        <w:t xml:space="preserve"> indicates that </w:t>
      </w:r>
      <w:r w:rsidR="00A949CB" w:rsidRPr="006055B5">
        <w:rPr>
          <w:rFonts w:ascii="Times New Roman" w:hAnsi="Times New Roman" w:cs="Times New Roman"/>
        </w:rPr>
        <w:t xml:space="preserve">both </w:t>
      </w:r>
      <w:r w:rsidRPr="006055B5">
        <w:rPr>
          <w:rFonts w:ascii="Times New Roman" w:hAnsi="Times New Roman" w:cs="Times New Roman"/>
        </w:rPr>
        <w:t>Mexico and US have been collaborative in other 1</w:t>
      </w:r>
      <w:r w:rsidR="00B07510" w:rsidRPr="006055B5">
        <w:rPr>
          <w:rFonts w:ascii="Times New Roman" w:hAnsi="Times New Roman" w:cs="Times New Roman"/>
        </w:rPr>
        <w:t>4</w:t>
      </w:r>
      <w:r w:rsidRPr="006055B5">
        <w:rPr>
          <w:rFonts w:ascii="Times New Roman" w:hAnsi="Times New Roman" w:cs="Times New Roman"/>
        </w:rPr>
        <w:t xml:space="preserve"> countries with</w:t>
      </w:r>
      <w:r w:rsidR="00A949CB" w:rsidRPr="006055B5">
        <w:rPr>
          <w:rFonts w:ascii="Times New Roman" w:hAnsi="Times New Roman" w:cs="Times New Roman"/>
        </w:rPr>
        <w:t xml:space="preserve"> </w:t>
      </w:r>
      <w:r w:rsidR="00B07510" w:rsidRPr="006055B5">
        <w:rPr>
          <w:rFonts w:ascii="Times New Roman" w:hAnsi="Times New Roman" w:cs="Times New Roman"/>
        </w:rPr>
        <w:t>no</w:t>
      </w:r>
      <w:r w:rsidR="000365D6" w:rsidRPr="006055B5">
        <w:rPr>
          <w:rFonts w:ascii="Times New Roman" w:hAnsi="Times New Roman" w:cs="Times New Roman"/>
        </w:rPr>
        <w:t xml:space="preserve"> </w:t>
      </w:r>
      <w:r w:rsidRPr="006055B5">
        <w:rPr>
          <w:rFonts w:ascii="Times New Roman" w:hAnsi="Times New Roman" w:cs="Times New Roman"/>
        </w:rPr>
        <w:t xml:space="preserve">exception. </w:t>
      </w:r>
    </w:p>
    <w:p w14:paraId="6CC74261" w14:textId="74DA7D53" w:rsidR="00D15697" w:rsidRPr="006055B5" w:rsidRDefault="00D15697" w:rsidP="00DB39E4">
      <w:pPr>
        <w:tabs>
          <w:tab w:val="left" w:pos="1900"/>
        </w:tabs>
        <w:spacing w:after="0" w:line="240" w:lineRule="auto"/>
        <w:jc w:val="both"/>
        <w:rPr>
          <w:rFonts w:ascii="Times New Roman" w:hAnsi="Times New Roman" w:cs="Times New Roman"/>
        </w:rPr>
      </w:pPr>
    </w:p>
    <w:p w14:paraId="42E06FC5" w14:textId="1FB33A7B" w:rsidR="00547561" w:rsidRPr="006055B5" w:rsidRDefault="00DF5038" w:rsidP="00943C78">
      <w:pPr>
        <w:pStyle w:val="Heading2"/>
        <w:numPr>
          <w:ilvl w:val="1"/>
          <w:numId w:val="14"/>
        </w:numPr>
        <w:rPr>
          <w:rFonts w:ascii="Times New Roman" w:hAnsi="Times New Roman" w:cs="Times New Roman"/>
          <w:b/>
          <w:bCs/>
          <w:color w:val="auto"/>
          <w:sz w:val="22"/>
          <w:szCs w:val="22"/>
        </w:rPr>
      </w:pPr>
      <w:bookmarkStart w:id="17" w:name="_Toc129119368"/>
      <w:r w:rsidRPr="006055B5">
        <w:rPr>
          <w:rFonts w:ascii="Times New Roman" w:hAnsi="Times New Roman" w:cs="Times New Roman"/>
          <w:b/>
          <w:bCs/>
          <w:color w:val="auto"/>
          <w:sz w:val="22"/>
          <w:szCs w:val="22"/>
        </w:rPr>
        <w:t>Collaboration analysis per</w:t>
      </w:r>
      <w:r w:rsidR="00162124" w:rsidRPr="006055B5">
        <w:rPr>
          <w:rFonts w:ascii="Times New Roman" w:hAnsi="Times New Roman" w:cs="Times New Roman"/>
          <w:b/>
          <w:bCs/>
          <w:color w:val="auto"/>
          <w:sz w:val="22"/>
          <w:szCs w:val="22"/>
        </w:rPr>
        <w:t xml:space="preserve"> </w:t>
      </w:r>
      <w:r w:rsidR="00943C78" w:rsidRPr="006055B5">
        <w:rPr>
          <w:rFonts w:ascii="Times New Roman" w:hAnsi="Times New Roman" w:cs="Times New Roman"/>
          <w:b/>
          <w:bCs/>
          <w:color w:val="auto"/>
          <w:sz w:val="22"/>
          <w:szCs w:val="22"/>
        </w:rPr>
        <w:t>organization</w:t>
      </w:r>
      <w:bookmarkEnd w:id="17"/>
    </w:p>
    <w:p w14:paraId="3774BBBE" w14:textId="5206B624" w:rsidR="003038CA" w:rsidRPr="006055B5" w:rsidRDefault="00547561" w:rsidP="00547561">
      <w:pPr>
        <w:tabs>
          <w:tab w:val="left" w:pos="810"/>
        </w:tabs>
        <w:spacing w:after="0" w:line="240" w:lineRule="auto"/>
        <w:jc w:val="both"/>
        <w:rPr>
          <w:rFonts w:ascii="Times New Roman" w:eastAsia="Times New Roman" w:hAnsi="Times New Roman" w:cs="Times New Roman"/>
          <w:color w:val="000000"/>
        </w:rPr>
      </w:pPr>
      <w:r w:rsidRPr="006055B5">
        <w:rPr>
          <w:rFonts w:ascii="Times New Roman" w:hAnsi="Times New Roman" w:cs="Times New Roman"/>
        </w:rPr>
        <w:tab/>
        <w:t>There are top 4 organizations that are identified out of 1010 organizations that meet at least 4 documents from Scopus database and three of them are from Mexico</w:t>
      </w:r>
      <w:r w:rsidR="004D3E5E" w:rsidRPr="006055B5">
        <w:rPr>
          <w:rFonts w:ascii="Times New Roman" w:hAnsi="Times New Roman" w:cs="Times New Roman"/>
        </w:rPr>
        <w:t xml:space="preserve"> shown in Table 3</w:t>
      </w:r>
      <w:r w:rsidRPr="006055B5">
        <w:rPr>
          <w:rFonts w:ascii="Times New Roman" w:hAnsi="Times New Roman" w:cs="Times New Roman"/>
        </w:rPr>
        <w:t xml:space="preserve">. It was found that </w:t>
      </w:r>
      <w:r w:rsidRPr="006055B5">
        <w:rPr>
          <w:rFonts w:ascii="Times New Roman" w:eastAsia="Times New Roman" w:hAnsi="Times New Roman" w:cs="Times New Roman"/>
          <w:color w:val="000000"/>
        </w:rPr>
        <w:t>Centro de Biotecnología FEMSA, Escuela de Ingeniería y Ciencias, Tecnologico de Monterrey gathers the highest 92 citations resulted to an average citation of each document to 13.14 which was far more superior than Ceprobi, Instituto Politécnico Nacional and Departamento de Biotecnología, Universidad Autónoma Metropolitana-iztapalapa with 9.00 and 7.33, respectively.</w:t>
      </w:r>
    </w:p>
    <w:p w14:paraId="66865E6A" w14:textId="02270E4A" w:rsidR="003C339C" w:rsidRPr="006055B5" w:rsidRDefault="003C339C" w:rsidP="00547561">
      <w:pPr>
        <w:tabs>
          <w:tab w:val="left" w:pos="810"/>
        </w:tabs>
        <w:spacing w:after="0" w:line="240" w:lineRule="auto"/>
        <w:jc w:val="both"/>
        <w:rPr>
          <w:rFonts w:ascii="Times New Roman" w:eastAsia="Times New Roman" w:hAnsi="Times New Roman" w:cs="Times New Roman"/>
          <w:color w:val="000000"/>
        </w:rPr>
      </w:pPr>
    </w:p>
    <w:p w14:paraId="2F5BEB26" w14:textId="0C297A29" w:rsidR="003C339C" w:rsidRPr="006055B5" w:rsidRDefault="003C339C" w:rsidP="00547561">
      <w:pPr>
        <w:tabs>
          <w:tab w:val="left" w:pos="810"/>
        </w:tabs>
        <w:spacing w:after="0" w:line="240" w:lineRule="auto"/>
        <w:jc w:val="both"/>
        <w:rPr>
          <w:rFonts w:ascii="Times New Roman" w:eastAsia="Times New Roman" w:hAnsi="Times New Roman" w:cs="Times New Roman"/>
          <w:color w:val="000000"/>
        </w:rPr>
      </w:pPr>
    </w:p>
    <w:p w14:paraId="2E403098" w14:textId="77777777" w:rsidR="003C339C" w:rsidRPr="006055B5" w:rsidRDefault="003C339C" w:rsidP="00547561">
      <w:pPr>
        <w:tabs>
          <w:tab w:val="left" w:pos="810"/>
        </w:tabs>
        <w:spacing w:after="0" w:line="240" w:lineRule="auto"/>
        <w:jc w:val="both"/>
        <w:rPr>
          <w:rFonts w:ascii="Times New Roman" w:eastAsia="Times New Roman" w:hAnsi="Times New Roman" w:cs="Times New Roman"/>
          <w:color w:val="000000"/>
        </w:rPr>
      </w:pPr>
    </w:p>
    <w:p w14:paraId="1F344941" w14:textId="77777777" w:rsidR="00547561" w:rsidRPr="006055B5" w:rsidRDefault="00547561" w:rsidP="00547561">
      <w:pPr>
        <w:tabs>
          <w:tab w:val="left" w:pos="810"/>
        </w:tabs>
        <w:spacing w:after="0" w:line="240" w:lineRule="auto"/>
        <w:jc w:val="both"/>
        <w:rPr>
          <w:rFonts w:ascii="Times New Roman" w:hAnsi="Times New Roman" w:cs="Times New Roman"/>
          <w:b/>
          <w:bCs/>
        </w:rPr>
      </w:pPr>
    </w:p>
    <w:p w14:paraId="31753B1B" w14:textId="044979AF" w:rsidR="009509D6" w:rsidRPr="006055B5" w:rsidRDefault="008C7261" w:rsidP="00605DA3">
      <w:pPr>
        <w:pStyle w:val="Heading3"/>
        <w:rPr>
          <w:rFonts w:ascii="Times New Roman" w:hAnsi="Times New Roman" w:cs="Times New Roman"/>
          <w:b/>
          <w:bCs/>
          <w:color w:val="auto"/>
          <w:sz w:val="22"/>
          <w:szCs w:val="22"/>
        </w:rPr>
      </w:pPr>
      <w:bookmarkStart w:id="18" w:name="_Toc129119369"/>
      <w:r w:rsidRPr="006055B5">
        <w:rPr>
          <w:rFonts w:ascii="Times New Roman" w:hAnsi="Times New Roman" w:cs="Times New Roman"/>
          <w:b/>
          <w:bCs/>
          <w:color w:val="auto"/>
          <w:sz w:val="22"/>
          <w:szCs w:val="22"/>
        </w:rPr>
        <w:t xml:space="preserve">Table </w:t>
      </w:r>
      <w:r w:rsidR="00605DA3" w:rsidRPr="006055B5">
        <w:rPr>
          <w:rFonts w:ascii="Times New Roman" w:hAnsi="Times New Roman" w:cs="Times New Roman"/>
          <w:b/>
          <w:bCs/>
          <w:color w:val="auto"/>
          <w:sz w:val="22"/>
          <w:szCs w:val="22"/>
        </w:rPr>
        <w:t>3</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 xml:space="preserve">Top </w:t>
      </w:r>
      <w:r w:rsidR="00F47B38" w:rsidRPr="006055B5">
        <w:rPr>
          <w:rFonts w:ascii="Times New Roman" w:hAnsi="Times New Roman" w:cs="Times New Roman"/>
          <w:color w:val="auto"/>
          <w:sz w:val="22"/>
          <w:szCs w:val="22"/>
        </w:rPr>
        <w:t>o</w:t>
      </w:r>
      <w:r w:rsidRPr="006055B5">
        <w:rPr>
          <w:rFonts w:ascii="Times New Roman" w:hAnsi="Times New Roman" w:cs="Times New Roman"/>
          <w:color w:val="auto"/>
          <w:sz w:val="22"/>
          <w:szCs w:val="22"/>
        </w:rPr>
        <w:t>rganization</w:t>
      </w:r>
      <w:r w:rsidR="00F47B38" w:rsidRPr="006055B5">
        <w:rPr>
          <w:rFonts w:ascii="Times New Roman" w:hAnsi="Times New Roman" w:cs="Times New Roman"/>
          <w:color w:val="auto"/>
          <w:sz w:val="22"/>
          <w:szCs w:val="22"/>
        </w:rPr>
        <w:t xml:space="preserve"> that published </w:t>
      </w:r>
      <w:r w:rsidR="00D93B26" w:rsidRPr="006055B5">
        <w:rPr>
          <w:rFonts w:ascii="Times New Roman" w:hAnsi="Times New Roman" w:cs="Times New Roman"/>
          <w:color w:val="auto"/>
          <w:sz w:val="22"/>
          <w:szCs w:val="22"/>
        </w:rPr>
        <w:t>at least</w:t>
      </w:r>
      <w:r w:rsidR="00F47B38" w:rsidRPr="006055B5">
        <w:rPr>
          <w:rFonts w:ascii="Times New Roman" w:hAnsi="Times New Roman" w:cs="Times New Roman"/>
          <w:color w:val="auto"/>
          <w:sz w:val="22"/>
          <w:szCs w:val="22"/>
        </w:rPr>
        <w:t xml:space="preserve"> 3 documents in Scopus</w:t>
      </w:r>
      <w:bookmarkEnd w:id="18"/>
    </w:p>
    <w:tbl>
      <w:tblPr>
        <w:tblW w:w="5144" w:type="pct"/>
        <w:tblLayout w:type="fixed"/>
        <w:tblLook w:val="04A0" w:firstRow="1" w:lastRow="0" w:firstColumn="1" w:lastColumn="0" w:noHBand="0" w:noVBand="1"/>
      </w:tblPr>
      <w:tblGrid>
        <w:gridCol w:w="370"/>
        <w:gridCol w:w="3889"/>
        <w:gridCol w:w="1203"/>
        <w:gridCol w:w="1296"/>
        <w:gridCol w:w="1112"/>
        <w:gridCol w:w="1272"/>
        <w:gridCol w:w="244"/>
        <w:gridCol w:w="521"/>
      </w:tblGrid>
      <w:tr w:rsidR="00F740F2" w:rsidRPr="006055B5" w14:paraId="1AFE9EB5" w14:textId="77777777" w:rsidTr="008C3E82">
        <w:trPr>
          <w:trHeight w:val="300"/>
        </w:trPr>
        <w:tc>
          <w:tcPr>
            <w:tcW w:w="187" w:type="pct"/>
            <w:tcBorders>
              <w:top w:val="single" w:sz="4" w:space="0" w:color="auto"/>
              <w:left w:val="nil"/>
              <w:bottom w:val="single" w:sz="4" w:space="0" w:color="auto"/>
              <w:right w:val="nil"/>
            </w:tcBorders>
            <w:shd w:val="clear" w:color="auto" w:fill="auto"/>
            <w:noWrap/>
            <w:vAlign w:val="bottom"/>
            <w:hideMark/>
          </w:tcPr>
          <w:p w14:paraId="247CCECE" w14:textId="77777777" w:rsidR="00F740F2" w:rsidRPr="006055B5" w:rsidRDefault="00F740F2" w:rsidP="00F740F2">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w:t>
            </w:r>
          </w:p>
        </w:tc>
        <w:tc>
          <w:tcPr>
            <w:tcW w:w="1963" w:type="pct"/>
            <w:tcBorders>
              <w:top w:val="single" w:sz="4" w:space="0" w:color="auto"/>
              <w:left w:val="nil"/>
              <w:bottom w:val="single" w:sz="4" w:space="0" w:color="auto"/>
              <w:right w:val="nil"/>
            </w:tcBorders>
            <w:shd w:val="clear" w:color="auto" w:fill="auto"/>
            <w:noWrap/>
            <w:vAlign w:val="bottom"/>
            <w:hideMark/>
          </w:tcPr>
          <w:p w14:paraId="63167EF0" w14:textId="77777777" w:rsidR="00F740F2" w:rsidRPr="006055B5" w:rsidRDefault="00F740F2" w:rsidP="00F740F2">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Organization</w:t>
            </w:r>
          </w:p>
        </w:tc>
        <w:tc>
          <w:tcPr>
            <w:tcW w:w="607" w:type="pct"/>
            <w:tcBorders>
              <w:top w:val="single" w:sz="4" w:space="0" w:color="auto"/>
              <w:left w:val="nil"/>
              <w:bottom w:val="single" w:sz="4" w:space="0" w:color="auto"/>
              <w:right w:val="nil"/>
            </w:tcBorders>
            <w:shd w:val="clear" w:color="auto" w:fill="auto"/>
            <w:noWrap/>
            <w:vAlign w:val="bottom"/>
            <w:hideMark/>
          </w:tcPr>
          <w:p w14:paraId="7110AFAD" w14:textId="77777777" w:rsidR="00F740F2" w:rsidRPr="006055B5" w:rsidRDefault="00F740F2" w:rsidP="00F740F2">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Country</w:t>
            </w:r>
          </w:p>
        </w:tc>
        <w:tc>
          <w:tcPr>
            <w:tcW w:w="654" w:type="pct"/>
            <w:tcBorders>
              <w:top w:val="single" w:sz="4" w:space="0" w:color="auto"/>
              <w:left w:val="nil"/>
              <w:bottom w:val="single" w:sz="4" w:space="0" w:color="auto"/>
              <w:right w:val="nil"/>
            </w:tcBorders>
            <w:shd w:val="clear" w:color="auto" w:fill="auto"/>
            <w:noWrap/>
            <w:vAlign w:val="bottom"/>
            <w:hideMark/>
          </w:tcPr>
          <w:p w14:paraId="28306EAB" w14:textId="77777777" w:rsidR="00F740F2" w:rsidRPr="006055B5" w:rsidRDefault="00F740F2" w:rsidP="00F740F2">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Documents</w:t>
            </w:r>
          </w:p>
        </w:tc>
        <w:tc>
          <w:tcPr>
            <w:tcW w:w="561" w:type="pct"/>
            <w:tcBorders>
              <w:top w:val="single" w:sz="4" w:space="0" w:color="auto"/>
              <w:left w:val="nil"/>
              <w:bottom w:val="single" w:sz="4" w:space="0" w:color="auto"/>
              <w:right w:val="nil"/>
            </w:tcBorders>
            <w:shd w:val="clear" w:color="auto" w:fill="auto"/>
            <w:noWrap/>
            <w:vAlign w:val="bottom"/>
            <w:hideMark/>
          </w:tcPr>
          <w:p w14:paraId="65126279" w14:textId="77777777" w:rsidR="00F740F2" w:rsidRPr="006055B5" w:rsidRDefault="00F740F2" w:rsidP="00F740F2">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Citations</w:t>
            </w:r>
          </w:p>
        </w:tc>
        <w:tc>
          <w:tcPr>
            <w:tcW w:w="1028" w:type="pct"/>
            <w:gridSpan w:val="3"/>
            <w:tcBorders>
              <w:top w:val="single" w:sz="4" w:space="0" w:color="auto"/>
              <w:left w:val="nil"/>
              <w:bottom w:val="single" w:sz="4" w:space="0" w:color="auto"/>
              <w:right w:val="nil"/>
            </w:tcBorders>
            <w:shd w:val="clear" w:color="auto" w:fill="auto"/>
            <w:noWrap/>
            <w:vAlign w:val="bottom"/>
            <w:hideMark/>
          </w:tcPr>
          <w:p w14:paraId="0D589952" w14:textId="772E7A7B" w:rsidR="00F740F2" w:rsidRPr="006055B5" w:rsidRDefault="00F740F2" w:rsidP="00F740F2">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Average citation</w:t>
            </w:r>
            <w:r w:rsidR="000A43D2" w:rsidRPr="006055B5">
              <w:rPr>
                <w:rFonts w:ascii="Times New Roman" w:eastAsia="Times New Roman" w:hAnsi="Times New Roman" w:cs="Times New Roman"/>
                <w:b/>
                <w:bCs/>
                <w:color w:val="000000"/>
              </w:rPr>
              <w:t>s</w:t>
            </w:r>
            <w:r w:rsidRPr="006055B5">
              <w:rPr>
                <w:rFonts w:ascii="Times New Roman" w:eastAsia="Times New Roman" w:hAnsi="Times New Roman" w:cs="Times New Roman"/>
                <w:b/>
                <w:bCs/>
                <w:color w:val="000000"/>
              </w:rPr>
              <w:t xml:space="preserve"> per document</w:t>
            </w:r>
          </w:p>
        </w:tc>
      </w:tr>
      <w:tr w:rsidR="00F740F2" w:rsidRPr="006055B5" w14:paraId="62CC865F" w14:textId="77777777" w:rsidTr="008C3E82">
        <w:trPr>
          <w:trHeight w:val="300"/>
        </w:trPr>
        <w:tc>
          <w:tcPr>
            <w:tcW w:w="187" w:type="pct"/>
            <w:tcBorders>
              <w:top w:val="single" w:sz="4" w:space="0" w:color="auto"/>
              <w:left w:val="nil"/>
              <w:bottom w:val="nil"/>
              <w:right w:val="single" w:sz="4" w:space="0" w:color="auto"/>
            </w:tcBorders>
            <w:shd w:val="clear" w:color="auto" w:fill="auto"/>
            <w:noWrap/>
            <w:vAlign w:val="bottom"/>
            <w:hideMark/>
          </w:tcPr>
          <w:p w14:paraId="351B36E8"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1963" w:type="pct"/>
            <w:tcBorders>
              <w:top w:val="single" w:sz="4" w:space="0" w:color="auto"/>
              <w:left w:val="single" w:sz="4" w:space="0" w:color="auto"/>
              <w:bottom w:val="single" w:sz="4" w:space="0" w:color="auto"/>
              <w:right w:val="nil"/>
            </w:tcBorders>
            <w:shd w:val="clear" w:color="auto" w:fill="auto"/>
            <w:noWrap/>
            <w:vAlign w:val="bottom"/>
            <w:hideMark/>
          </w:tcPr>
          <w:p w14:paraId="7016421D"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Centro de Biotecnología FEMSA, Escuela de Ingeniería y Ciencias, Tecnologico de Monterrey</w:t>
            </w:r>
          </w:p>
        </w:tc>
        <w:tc>
          <w:tcPr>
            <w:tcW w:w="607" w:type="pct"/>
            <w:tcBorders>
              <w:top w:val="single" w:sz="4" w:space="0" w:color="auto"/>
              <w:left w:val="nil"/>
              <w:bottom w:val="single" w:sz="4" w:space="0" w:color="auto"/>
              <w:right w:val="nil"/>
            </w:tcBorders>
            <w:shd w:val="clear" w:color="auto" w:fill="auto"/>
            <w:noWrap/>
            <w:vAlign w:val="bottom"/>
            <w:hideMark/>
          </w:tcPr>
          <w:p w14:paraId="20F33897"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Mexico</w:t>
            </w:r>
          </w:p>
        </w:tc>
        <w:tc>
          <w:tcPr>
            <w:tcW w:w="654" w:type="pct"/>
            <w:tcBorders>
              <w:top w:val="single" w:sz="4" w:space="0" w:color="auto"/>
              <w:left w:val="nil"/>
              <w:bottom w:val="single" w:sz="4" w:space="0" w:color="auto"/>
              <w:right w:val="nil"/>
            </w:tcBorders>
            <w:shd w:val="clear" w:color="auto" w:fill="auto"/>
            <w:noWrap/>
            <w:vAlign w:val="bottom"/>
            <w:hideMark/>
          </w:tcPr>
          <w:p w14:paraId="2DCEBB9E"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561" w:type="pct"/>
            <w:tcBorders>
              <w:top w:val="single" w:sz="4" w:space="0" w:color="auto"/>
              <w:left w:val="nil"/>
              <w:bottom w:val="single" w:sz="4" w:space="0" w:color="auto"/>
              <w:right w:val="nil"/>
            </w:tcBorders>
            <w:shd w:val="clear" w:color="auto" w:fill="auto"/>
            <w:noWrap/>
            <w:vAlign w:val="bottom"/>
            <w:hideMark/>
          </w:tcPr>
          <w:p w14:paraId="6F00702A"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92</w:t>
            </w:r>
          </w:p>
        </w:tc>
        <w:tc>
          <w:tcPr>
            <w:tcW w:w="642" w:type="pct"/>
            <w:tcBorders>
              <w:top w:val="single" w:sz="4" w:space="0" w:color="auto"/>
              <w:left w:val="nil"/>
              <w:bottom w:val="single" w:sz="4" w:space="0" w:color="auto"/>
              <w:right w:val="nil"/>
            </w:tcBorders>
            <w:shd w:val="clear" w:color="auto" w:fill="auto"/>
            <w:noWrap/>
            <w:vAlign w:val="bottom"/>
            <w:hideMark/>
          </w:tcPr>
          <w:p w14:paraId="7EDBFE4E"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13.14</w:t>
            </w:r>
          </w:p>
        </w:tc>
        <w:tc>
          <w:tcPr>
            <w:tcW w:w="123" w:type="pct"/>
            <w:tcBorders>
              <w:top w:val="single" w:sz="4" w:space="0" w:color="auto"/>
              <w:left w:val="nil"/>
              <w:bottom w:val="single" w:sz="4" w:space="0" w:color="auto"/>
              <w:right w:val="nil"/>
            </w:tcBorders>
            <w:shd w:val="clear" w:color="auto" w:fill="auto"/>
            <w:noWrap/>
            <w:vAlign w:val="bottom"/>
            <w:hideMark/>
          </w:tcPr>
          <w:p w14:paraId="58B7EAB3" w14:textId="77777777" w:rsidR="00F740F2" w:rsidRPr="006055B5" w:rsidRDefault="00F740F2" w:rsidP="00F740F2">
            <w:pPr>
              <w:spacing w:after="0" w:line="240" w:lineRule="auto"/>
              <w:rPr>
                <w:rFonts w:ascii="Times New Roman" w:eastAsia="Times New Roman" w:hAnsi="Times New Roman" w:cs="Times New Roman"/>
                <w:color w:val="000000"/>
              </w:rPr>
            </w:pPr>
          </w:p>
        </w:tc>
        <w:tc>
          <w:tcPr>
            <w:tcW w:w="263" w:type="pct"/>
            <w:tcBorders>
              <w:top w:val="single" w:sz="4" w:space="0" w:color="auto"/>
              <w:left w:val="nil"/>
              <w:bottom w:val="single" w:sz="4" w:space="0" w:color="auto"/>
              <w:right w:val="nil"/>
            </w:tcBorders>
            <w:shd w:val="clear" w:color="auto" w:fill="auto"/>
            <w:noWrap/>
            <w:vAlign w:val="bottom"/>
            <w:hideMark/>
          </w:tcPr>
          <w:p w14:paraId="22B3B251" w14:textId="77777777" w:rsidR="00F740F2" w:rsidRPr="006055B5" w:rsidRDefault="00F740F2" w:rsidP="00F740F2">
            <w:pPr>
              <w:spacing w:after="0" w:line="240" w:lineRule="auto"/>
              <w:rPr>
                <w:rFonts w:ascii="Times New Roman" w:eastAsia="Times New Roman" w:hAnsi="Times New Roman" w:cs="Times New Roman"/>
              </w:rPr>
            </w:pPr>
          </w:p>
        </w:tc>
      </w:tr>
      <w:tr w:rsidR="00F740F2" w:rsidRPr="006055B5" w14:paraId="14E98FF5" w14:textId="77777777" w:rsidTr="008C3E82">
        <w:trPr>
          <w:trHeight w:val="300"/>
        </w:trPr>
        <w:tc>
          <w:tcPr>
            <w:tcW w:w="187" w:type="pct"/>
            <w:tcBorders>
              <w:top w:val="nil"/>
              <w:left w:val="nil"/>
              <w:bottom w:val="nil"/>
              <w:right w:val="single" w:sz="4" w:space="0" w:color="auto"/>
            </w:tcBorders>
            <w:shd w:val="clear" w:color="auto" w:fill="auto"/>
            <w:noWrap/>
            <w:vAlign w:val="bottom"/>
            <w:hideMark/>
          </w:tcPr>
          <w:p w14:paraId="5B4BC626"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1963" w:type="pct"/>
            <w:tcBorders>
              <w:top w:val="single" w:sz="4" w:space="0" w:color="auto"/>
              <w:left w:val="single" w:sz="4" w:space="0" w:color="auto"/>
              <w:bottom w:val="single" w:sz="4" w:space="0" w:color="auto"/>
              <w:right w:val="nil"/>
            </w:tcBorders>
            <w:shd w:val="clear" w:color="auto" w:fill="auto"/>
            <w:noWrap/>
            <w:vAlign w:val="bottom"/>
            <w:hideMark/>
          </w:tcPr>
          <w:p w14:paraId="04FD7F44"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Ceprobi, Instituto Politécnico Nacional</w:t>
            </w:r>
          </w:p>
        </w:tc>
        <w:tc>
          <w:tcPr>
            <w:tcW w:w="607" w:type="pct"/>
            <w:tcBorders>
              <w:top w:val="single" w:sz="4" w:space="0" w:color="auto"/>
              <w:left w:val="nil"/>
              <w:bottom w:val="single" w:sz="4" w:space="0" w:color="auto"/>
              <w:right w:val="nil"/>
            </w:tcBorders>
            <w:shd w:val="clear" w:color="auto" w:fill="auto"/>
            <w:noWrap/>
            <w:vAlign w:val="bottom"/>
            <w:hideMark/>
          </w:tcPr>
          <w:p w14:paraId="0C0816EB" w14:textId="6F877F29"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Me</w:t>
            </w:r>
            <w:r w:rsidR="008C3E82" w:rsidRPr="006055B5">
              <w:rPr>
                <w:rFonts w:ascii="Times New Roman" w:eastAsia="Times New Roman" w:hAnsi="Times New Roman" w:cs="Times New Roman"/>
                <w:color w:val="000000"/>
              </w:rPr>
              <w:t>xic</w:t>
            </w:r>
            <w:r w:rsidRPr="006055B5">
              <w:rPr>
                <w:rFonts w:ascii="Times New Roman" w:eastAsia="Times New Roman" w:hAnsi="Times New Roman" w:cs="Times New Roman"/>
                <w:color w:val="000000"/>
              </w:rPr>
              <w:t>o</w:t>
            </w:r>
          </w:p>
        </w:tc>
        <w:tc>
          <w:tcPr>
            <w:tcW w:w="654" w:type="pct"/>
            <w:tcBorders>
              <w:top w:val="single" w:sz="4" w:space="0" w:color="auto"/>
              <w:left w:val="nil"/>
              <w:bottom w:val="single" w:sz="4" w:space="0" w:color="auto"/>
              <w:right w:val="nil"/>
            </w:tcBorders>
            <w:shd w:val="clear" w:color="auto" w:fill="auto"/>
            <w:noWrap/>
            <w:vAlign w:val="bottom"/>
            <w:hideMark/>
          </w:tcPr>
          <w:p w14:paraId="2D63E63A"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561" w:type="pct"/>
            <w:tcBorders>
              <w:top w:val="single" w:sz="4" w:space="0" w:color="auto"/>
              <w:left w:val="nil"/>
              <w:bottom w:val="single" w:sz="4" w:space="0" w:color="auto"/>
              <w:right w:val="nil"/>
            </w:tcBorders>
            <w:shd w:val="clear" w:color="auto" w:fill="auto"/>
            <w:noWrap/>
            <w:vAlign w:val="bottom"/>
            <w:hideMark/>
          </w:tcPr>
          <w:p w14:paraId="6C840307"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27</w:t>
            </w:r>
          </w:p>
        </w:tc>
        <w:tc>
          <w:tcPr>
            <w:tcW w:w="642" w:type="pct"/>
            <w:tcBorders>
              <w:top w:val="single" w:sz="4" w:space="0" w:color="auto"/>
              <w:left w:val="nil"/>
              <w:bottom w:val="single" w:sz="4" w:space="0" w:color="auto"/>
              <w:right w:val="nil"/>
            </w:tcBorders>
            <w:shd w:val="clear" w:color="auto" w:fill="auto"/>
            <w:noWrap/>
            <w:vAlign w:val="bottom"/>
            <w:hideMark/>
          </w:tcPr>
          <w:p w14:paraId="1F751A15"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9.00</w:t>
            </w:r>
          </w:p>
        </w:tc>
        <w:tc>
          <w:tcPr>
            <w:tcW w:w="123" w:type="pct"/>
            <w:tcBorders>
              <w:top w:val="single" w:sz="4" w:space="0" w:color="auto"/>
              <w:left w:val="nil"/>
              <w:bottom w:val="single" w:sz="4" w:space="0" w:color="auto"/>
              <w:right w:val="nil"/>
            </w:tcBorders>
            <w:shd w:val="clear" w:color="auto" w:fill="auto"/>
            <w:noWrap/>
            <w:vAlign w:val="bottom"/>
            <w:hideMark/>
          </w:tcPr>
          <w:p w14:paraId="6A7658E4" w14:textId="77777777" w:rsidR="00F740F2" w:rsidRPr="006055B5" w:rsidRDefault="00F740F2" w:rsidP="00F740F2">
            <w:pPr>
              <w:spacing w:after="0" w:line="240" w:lineRule="auto"/>
              <w:rPr>
                <w:rFonts w:ascii="Times New Roman" w:eastAsia="Times New Roman" w:hAnsi="Times New Roman" w:cs="Times New Roman"/>
                <w:color w:val="000000"/>
              </w:rPr>
            </w:pPr>
          </w:p>
        </w:tc>
        <w:tc>
          <w:tcPr>
            <w:tcW w:w="263" w:type="pct"/>
            <w:tcBorders>
              <w:top w:val="single" w:sz="4" w:space="0" w:color="auto"/>
              <w:left w:val="nil"/>
              <w:bottom w:val="single" w:sz="4" w:space="0" w:color="auto"/>
              <w:right w:val="nil"/>
            </w:tcBorders>
            <w:shd w:val="clear" w:color="auto" w:fill="auto"/>
            <w:noWrap/>
            <w:vAlign w:val="bottom"/>
            <w:hideMark/>
          </w:tcPr>
          <w:p w14:paraId="593D04AF" w14:textId="77777777" w:rsidR="00F740F2" w:rsidRPr="006055B5" w:rsidRDefault="00F740F2" w:rsidP="00F740F2">
            <w:pPr>
              <w:spacing w:after="0" w:line="240" w:lineRule="auto"/>
              <w:rPr>
                <w:rFonts w:ascii="Times New Roman" w:eastAsia="Times New Roman" w:hAnsi="Times New Roman" w:cs="Times New Roman"/>
              </w:rPr>
            </w:pPr>
          </w:p>
        </w:tc>
      </w:tr>
      <w:tr w:rsidR="00F740F2" w:rsidRPr="006055B5" w14:paraId="7F7B71A0" w14:textId="77777777" w:rsidTr="008C3E82">
        <w:trPr>
          <w:trHeight w:val="300"/>
        </w:trPr>
        <w:tc>
          <w:tcPr>
            <w:tcW w:w="187" w:type="pct"/>
            <w:tcBorders>
              <w:top w:val="nil"/>
              <w:left w:val="nil"/>
              <w:right w:val="single" w:sz="4" w:space="0" w:color="auto"/>
            </w:tcBorders>
            <w:shd w:val="clear" w:color="auto" w:fill="auto"/>
            <w:noWrap/>
            <w:vAlign w:val="bottom"/>
            <w:hideMark/>
          </w:tcPr>
          <w:p w14:paraId="5F44706F"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963" w:type="pct"/>
            <w:tcBorders>
              <w:top w:val="single" w:sz="4" w:space="0" w:color="auto"/>
              <w:left w:val="single" w:sz="4" w:space="0" w:color="auto"/>
              <w:bottom w:val="single" w:sz="4" w:space="0" w:color="auto"/>
              <w:right w:val="nil"/>
            </w:tcBorders>
            <w:shd w:val="clear" w:color="auto" w:fill="auto"/>
            <w:noWrap/>
            <w:vAlign w:val="bottom"/>
            <w:hideMark/>
          </w:tcPr>
          <w:p w14:paraId="5F9A48A2"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Departamento de Biotecnología, Universidad Autónoma Metropolitana-iztapalapa</w:t>
            </w:r>
          </w:p>
        </w:tc>
        <w:tc>
          <w:tcPr>
            <w:tcW w:w="607" w:type="pct"/>
            <w:tcBorders>
              <w:top w:val="single" w:sz="4" w:space="0" w:color="auto"/>
              <w:left w:val="nil"/>
              <w:bottom w:val="single" w:sz="4" w:space="0" w:color="auto"/>
              <w:right w:val="nil"/>
            </w:tcBorders>
            <w:shd w:val="clear" w:color="auto" w:fill="auto"/>
            <w:noWrap/>
            <w:vAlign w:val="bottom"/>
            <w:hideMark/>
          </w:tcPr>
          <w:p w14:paraId="3CE167C9"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Mexico</w:t>
            </w:r>
          </w:p>
        </w:tc>
        <w:tc>
          <w:tcPr>
            <w:tcW w:w="654" w:type="pct"/>
            <w:tcBorders>
              <w:top w:val="single" w:sz="4" w:space="0" w:color="auto"/>
              <w:left w:val="nil"/>
              <w:bottom w:val="single" w:sz="4" w:space="0" w:color="auto"/>
              <w:right w:val="nil"/>
            </w:tcBorders>
            <w:shd w:val="clear" w:color="auto" w:fill="auto"/>
            <w:noWrap/>
            <w:vAlign w:val="bottom"/>
            <w:hideMark/>
          </w:tcPr>
          <w:p w14:paraId="2E576A4E"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561" w:type="pct"/>
            <w:tcBorders>
              <w:top w:val="single" w:sz="4" w:space="0" w:color="auto"/>
              <w:left w:val="nil"/>
              <w:bottom w:val="single" w:sz="4" w:space="0" w:color="auto"/>
              <w:right w:val="nil"/>
            </w:tcBorders>
            <w:shd w:val="clear" w:color="auto" w:fill="auto"/>
            <w:noWrap/>
            <w:vAlign w:val="bottom"/>
            <w:hideMark/>
          </w:tcPr>
          <w:p w14:paraId="6A95F578"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w:t>
            </w:r>
          </w:p>
        </w:tc>
        <w:tc>
          <w:tcPr>
            <w:tcW w:w="642" w:type="pct"/>
            <w:tcBorders>
              <w:top w:val="single" w:sz="4" w:space="0" w:color="auto"/>
              <w:left w:val="nil"/>
              <w:bottom w:val="single" w:sz="4" w:space="0" w:color="auto"/>
              <w:right w:val="nil"/>
            </w:tcBorders>
            <w:shd w:val="clear" w:color="auto" w:fill="auto"/>
            <w:noWrap/>
            <w:vAlign w:val="bottom"/>
            <w:hideMark/>
          </w:tcPr>
          <w:p w14:paraId="15F6F335"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7.33</w:t>
            </w:r>
          </w:p>
        </w:tc>
        <w:tc>
          <w:tcPr>
            <w:tcW w:w="123" w:type="pct"/>
            <w:tcBorders>
              <w:top w:val="single" w:sz="4" w:space="0" w:color="auto"/>
              <w:left w:val="nil"/>
              <w:bottom w:val="single" w:sz="4" w:space="0" w:color="auto"/>
              <w:right w:val="nil"/>
            </w:tcBorders>
            <w:shd w:val="clear" w:color="auto" w:fill="auto"/>
            <w:noWrap/>
            <w:vAlign w:val="bottom"/>
            <w:hideMark/>
          </w:tcPr>
          <w:p w14:paraId="3DDD0056" w14:textId="77777777" w:rsidR="00F740F2" w:rsidRPr="006055B5" w:rsidRDefault="00F740F2" w:rsidP="00F740F2">
            <w:pPr>
              <w:spacing w:after="0" w:line="240" w:lineRule="auto"/>
              <w:rPr>
                <w:rFonts w:ascii="Times New Roman" w:eastAsia="Times New Roman" w:hAnsi="Times New Roman" w:cs="Times New Roman"/>
                <w:color w:val="000000"/>
              </w:rPr>
            </w:pPr>
          </w:p>
        </w:tc>
        <w:tc>
          <w:tcPr>
            <w:tcW w:w="263" w:type="pct"/>
            <w:tcBorders>
              <w:top w:val="single" w:sz="4" w:space="0" w:color="auto"/>
              <w:left w:val="nil"/>
              <w:bottom w:val="single" w:sz="4" w:space="0" w:color="auto"/>
              <w:right w:val="nil"/>
            </w:tcBorders>
            <w:shd w:val="clear" w:color="auto" w:fill="auto"/>
            <w:noWrap/>
            <w:vAlign w:val="bottom"/>
            <w:hideMark/>
          </w:tcPr>
          <w:p w14:paraId="6262B30A" w14:textId="77777777" w:rsidR="00F740F2" w:rsidRPr="006055B5" w:rsidRDefault="00F740F2" w:rsidP="00F740F2">
            <w:pPr>
              <w:spacing w:after="0" w:line="240" w:lineRule="auto"/>
              <w:rPr>
                <w:rFonts w:ascii="Times New Roman" w:eastAsia="Times New Roman" w:hAnsi="Times New Roman" w:cs="Times New Roman"/>
              </w:rPr>
            </w:pPr>
          </w:p>
        </w:tc>
      </w:tr>
      <w:tr w:rsidR="00F740F2" w:rsidRPr="006055B5" w14:paraId="76E66465" w14:textId="77777777" w:rsidTr="008C3E82">
        <w:trPr>
          <w:trHeight w:val="300"/>
        </w:trPr>
        <w:tc>
          <w:tcPr>
            <w:tcW w:w="187" w:type="pct"/>
            <w:tcBorders>
              <w:top w:val="nil"/>
              <w:left w:val="nil"/>
              <w:bottom w:val="single" w:sz="4" w:space="0" w:color="auto"/>
              <w:right w:val="single" w:sz="4" w:space="0" w:color="auto"/>
            </w:tcBorders>
            <w:shd w:val="clear" w:color="auto" w:fill="auto"/>
            <w:noWrap/>
            <w:vAlign w:val="bottom"/>
            <w:hideMark/>
          </w:tcPr>
          <w:p w14:paraId="3DC31604" w14:textId="5BCBB05B"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1963" w:type="pct"/>
            <w:tcBorders>
              <w:top w:val="single" w:sz="4" w:space="0" w:color="auto"/>
              <w:left w:val="single" w:sz="4" w:space="0" w:color="auto"/>
              <w:bottom w:val="single" w:sz="4" w:space="0" w:color="auto"/>
              <w:right w:val="nil"/>
            </w:tcBorders>
            <w:shd w:val="clear" w:color="auto" w:fill="auto"/>
            <w:noWrap/>
            <w:vAlign w:val="bottom"/>
            <w:hideMark/>
          </w:tcPr>
          <w:p w14:paraId="003059EB" w14:textId="0B9B6400"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 xml:space="preserve">Research </w:t>
            </w:r>
            <w:r w:rsidR="00192BA2" w:rsidRPr="006055B5">
              <w:rPr>
                <w:rFonts w:ascii="Times New Roman" w:eastAsia="Times New Roman" w:hAnsi="Times New Roman" w:cs="Times New Roman"/>
                <w:color w:val="000000"/>
              </w:rPr>
              <w:t>C</w:t>
            </w:r>
            <w:r w:rsidRPr="006055B5">
              <w:rPr>
                <w:rFonts w:ascii="Times New Roman" w:eastAsia="Times New Roman" w:hAnsi="Times New Roman" w:cs="Times New Roman"/>
                <w:color w:val="000000"/>
              </w:rPr>
              <w:t>entre for Chemistry, Indonesian Institute of Sciences</w:t>
            </w:r>
          </w:p>
        </w:tc>
        <w:tc>
          <w:tcPr>
            <w:tcW w:w="607" w:type="pct"/>
            <w:tcBorders>
              <w:top w:val="single" w:sz="4" w:space="0" w:color="auto"/>
              <w:left w:val="nil"/>
              <w:bottom w:val="single" w:sz="4" w:space="0" w:color="auto"/>
              <w:right w:val="nil"/>
            </w:tcBorders>
            <w:shd w:val="clear" w:color="auto" w:fill="auto"/>
            <w:noWrap/>
            <w:vAlign w:val="bottom"/>
            <w:hideMark/>
          </w:tcPr>
          <w:p w14:paraId="59F64444"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Indonesia</w:t>
            </w:r>
          </w:p>
        </w:tc>
        <w:tc>
          <w:tcPr>
            <w:tcW w:w="654" w:type="pct"/>
            <w:tcBorders>
              <w:top w:val="single" w:sz="4" w:space="0" w:color="auto"/>
              <w:left w:val="nil"/>
              <w:bottom w:val="single" w:sz="4" w:space="0" w:color="auto"/>
              <w:right w:val="nil"/>
            </w:tcBorders>
            <w:shd w:val="clear" w:color="auto" w:fill="auto"/>
            <w:noWrap/>
            <w:vAlign w:val="bottom"/>
            <w:hideMark/>
          </w:tcPr>
          <w:p w14:paraId="57A5D1E0"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561" w:type="pct"/>
            <w:tcBorders>
              <w:top w:val="single" w:sz="4" w:space="0" w:color="auto"/>
              <w:left w:val="nil"/>
              <w:bottom w:val="single" w:sz="4" w:space="0" w:color="auto"/>
              <w:right w:val="nil"/>
            </w:tcBorders>
            <w:shd w:val="clear" w:color="auto" w:fill="auto"/>
            <w:noWrap/>
            <w:vAlign w:val="bottom"/>
            <w:hideMark/>
          </w:tcPr>
          <w:p w14:paraId="0F715931"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642" w:type="pct"/>
            <w:tcBorders>
              <w:top w:val="single" w:sz="4" w:space="0" w:color="auto"/>
              <w:left w:val="nil"/>
              <w:bottom w:val="single" w:sz="4" w:space="0" w:color="auto"/>
              <w:right w:val="nil"/>
            </w:tcBorders>
            <w:shd w:val="clear" w:color="auto" w:fill="auto"/>
            <w:noWrap/>
            <w:vAlign w:val="bottom"/>
            <w:hideMark/>
          </w:tcPr>
          <w:p w14:paraId="0A7765FA" w14:textId="77777777" w:rsidR="00F740F2" w:rsidRPr="006055B5" w:rsidRDefault="00F740F2" w:rsidP="00F740F2">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0.67</w:t>
            </w:r>
          </w:p>
        </w:tc>
        <w:tc>
          <w:tcPr>
            <w:tcW w:w="123" w:type="pct"/>
            <w:tcBorders>
              <w:top w:val="single" w:sz="4" w:space="0" w:color="auto"/>
              <w:left w:val="nil"/>
              <w:bottom w:val="single" w:sz="4" w:space="0" w:color="auto"/>
              <w:right w:val="nil"/>
            </w:tcBorders>
            <w:shd w:val="clear" w:color="auto" w:fill="auto"/>
            <w:noWrap/>
            <w:vAlign w:val="bottom"/>
            <w:hideMark/>
          </w:tcPr>
          <w:p w14:paraId="218FCBA3" w14:textId="77777777" w:rsidR="00F740F2" w:rsidRPr="006055B5" w:rsidRDefault="00F740F2" w:rsidP="00F740F2">
            <w:pPr>
              <w:spacing w:after="0" w:line="240" w:lineRule="auto"/>
              <w:rPr>
                <w:rFonts w:ascii="Times New Roman" w:eastAsia="Times New Roman" w:hAnsi="Times New Roman" w:cs="Times New Roman"/>
                <w:color w:val="000000"/>
              </w:rPr>
            </w:pPr>
          </w:p>
        </w:tc>
        <w:tc>
          <w:tcPr>
            <w:tcW w:w="263" w:type="pct"/>
            <w:tcBorders>
              <w:top w:val="single" w:sz="4" w:space="0" w:color="auto"/>
              <w:left w:val="nil"/>
              <w:bottom w:val="single" w:sz="4" w:space="0" w:color="auto"/>
              <w:right w:val="nil"/>
            </w:tcBorders>
            <w:shd w:val="clear" w:color="auto" w:fill="auto"/>
            <w:noWrap/>
            <w:vAlign w:val="bottom"/>
            <w:hideMark/>
          </w:tcPr>
          <w:p w14:paraId="2483FF50" w14:textId="77777777" w:rsidR="00F740F2" w:rsidRPr="006055B5" w:rsidRDefault="00F740F2" w:rsidP="00F740F2">
            <w:pPr>
              <w:spacing w:after="0" w:line="240" w:lineRule="auto"/>
              <w:rPr>
                <w:rFonts w:ascii="Times New Roman" w:eastAsia="Times New Roman" w:hAnsi="Times New Roman" w:cs="Times New Roman"/>
              </w:rPr>
            </w:pPr>
          </w:p>
        </w:tc>
      </w:tr>
    </w:tbl>
    <w:p w14:paraId="58F90EED" w14:textId="6618F5D9" w:rsidR="001B07F2" w:rsidRPr="006055B5" w:rsidRDefault="001B07F2" w:rsidP="00DB39E4">
      <w:pPr>
        <w:tabs>
          <w:tab w:val="left" w:pos="1900"/>
        </w:tabs>
        <w:spacing w:after="0" w:line="240" w:lineRule="auto"/>
        <w:jc w:val="both"/>
        <w:rPr>
          <w:rFonts w:ascii="Times New Roman" w:hAnsi="Times New Roman" w:cs="Times New Roman"/>
        </w:rPr>
      </w:pPr>
    </w:p>
    <w:p w14:paraId="67C33B67" w14:textId="3C994A70" w:rsidR="008C3E82" w:rsidRPr="006055B5" w:rsidRDefault="003F448C" w:rsidP="00513E75">
      <w:pPr>
        <w:tabs>
          <w:tab w:val="left" w:pos="720"/>
        </w:tabs>
        <w:spacing w:after="0" w:line="240" w:lineRule="auto"/>
        <w:jc w:val="both"/>
        <w:rPr>
          <w:rFonts w:ascii="Times New Roman" w:hAnsi="Times New Roman" w:cs="Times New Roman"/>
        </w:rPr>
      </w:pPr>
      <w:r w:rsidRPr="006055B5">
        <w:rPr>
          <w:rFonts w:ascii="Times New Roman" w:hAnsi="Times New Roman" w:cs="Times New Roman"/>
        </w:rPr>
        <w:tab/>
      </w:r>
      <w:r w:rsidR="00513E75" w:rsidRPr="006055B5">
        <w:rPr>
          <w:rFonts w:ascii="Times New Roman" w:eastAsia="Times New Roman" w:hAnsi="Times New Roman" w:cs="Times New Roman"/>
          <w:color w:val="000000"/>
        </w:rPr>
        <w:t xml:space="preserve">These Mexican organizations concluded that they are more dominant than Research Centre for Chemistry, Indonesian Institute of Sciences with average citations of 0.67. No TLS indicated in these </w:t>
      </w:r>
      <w:r w:rsidR="00513E75" w:rsidRPr="006055B5">
        <w:rPr>
          <w:rFonts w:ascii="Times New Roman" w:hAnsi="Times New Roman" w:cs="Times New Roman"/>
        </w:rPr>
        <w:t xml:space="preserve">citation-organization cooperation network as shown in Figure </w:t>
      </w:r>
      <w:r w:rsidR="0099728E" w:rsidRPr="006055B5">
        <w:rPr>
          <w:rFonts w:ascii="Times New Roman" w:hAnsi="Times New Roman" w:cs="Times New Roman"/>
        </w:rPr>
        <w:t>5</w:t>
      </w:r>
      <w:r w:rsidR="00513E75" w:rsidRPr="006055B5">
        <w:rPr>
          <w:rFonts w:ascii="Times New Roman" w:hAnsi="Times New Roman" w:cs="Times New Roman"/>
        </w:rPr>
        <w:t xml:space="preserve"> and all of them were separated in clusters which means that none of their published documents were collaborated in each other.</w:t>
      </w:r>
    </w:p>
    <w:p w14:paraId="5FC98114" w14:textId="1E9CB649" w:rsidR="007E0261" w:rsidRPr="006055B5" w:rsidRDefault="007E0261" w:rsidP="00513E75">
      <w:pPr>
        <w:tabs>
          <w:tab w:val="left" w:pos="720"/>
        </w:tabs>
        <w:spacing w:after="0" w:line="240" w:lineRule="auto"/>
        <w:jc w:val="both"/>
        <w:rPr>
          <w:rFonts w:ascii="Times New Roman" w:hAnsi="Times New Roman" w:cs="Times New Roman"/>
        </w:rPr>
      </w:pPr>
    </w:p>
    <w:p w14:paraId="7D09CEF4" w14:textId="6CD42A92" w:rsidR="007E0261" w:rsidRPr="006055B5" w:rsidRDefault="007E0261" w:rsidP="00513E75">
      <w:pPr>
        <w:tabs>
          <w:tab w:val="left" w:pos="720"/>
        </w:tabs>
        <w:spacing w:after="0" w:line="240" w:lineRule="auto"/>
        <w:jc w:val="both"/>
        <w:rPr>
          <w:rFonts w:ascii="Times New Roman" w:hAnsi="Times New Roman" w:cs="Times New Roman"/>
        </w:rPr>
      </w:pPr>
    </w:p>
    <w:p w14:paraId="22720A84" w14:textId="77777777" w:rsidR="007E0261" w:rsidRPr="006055B5" w:rsidRDefault="007E0261" w:rsidP="00513E75">
      <w:pPr>
        <w:tabs>
          <w:tab w:val="left" w:pos="720"/>
        </w:tabs>
        <w:spacing w:after="0" w:line="240" w:lineRule="auto"/>
        <w:jc w:val="both"/>
        <w:rPr>
          <w:rFonts w:ascii="Times New Roman" w:hAnsi="Times New Roman" w:cs="Times New Roman"/>
        </w:rPr>
      </w:pPr>
    </w:p>
    <w:p w14:paraId="35387199" w14:textId="7B3ACDEA" w:rsidR="00192BA2" w:rsidRPr="006055B5" w:rsidRDefault="00192BA2" w:rsidP="00DE55A4">
      <w:pPr>
        <w:tabs>
          <w:tab w:val="left" w:pos="1900"/>
        </w:tabs>
        <w:spacing w:after="0" w:line="240" w:lineRule="auto"/>
        <w:jc w:val="center"/>
        <w:rPr>
          <w:rFonts w:ascii="Times New Roman" w:hAnsi="Times New Roman" w:cs="Times New Roman"/>
        </w:rPr>
      </w:pPr>
      <w:r w:rsidRPr="006055B5">
        <w:rPr>
          <w:rFonts w:ascii="Times New Roman" w:hAnsi="Times New Roman" w:cs="Times New Roman"/>
          <w:noProof/>
        </w:rPr>
        <w:lastRenderedPageBreak/>
        <mc:AlternateContent>
          <mc:Choice Requires="wpg">
            <w:drawing>
              <wp:inline distT="0" distB="0" distL="0" distR="0" wp14:anchorId="183C8267" wp14:editId="36A3485B">
                <wp:extent cx="4223154" cy="3176615"/>
                <wp:effectExtent l="0" t="0" r="6350" b="5080"/>
                <wp:docPr id="10" name="Group 10"/>
                <wp:cNvGraphicFramePr/>
                <a:graphic xmlns:a="http://schemas.openxmlformats.org/drawingml/2006/main">
                  <a:graphicData uri="http://schemas.microsoft.com/office/word/2010/wordprocessingGroup">
                    <wpg:wgp>
                      <wpg:cNvGrpSpPr/>
                      <wpg:grpSpPr>
                        <a:xfrm>
                          <a:off x="0" y="0"/>
                          <a:ext cx="4223154" cy="3176615"/>
                          <a:chOff x="119269" y="238539"/>
                          <a:chExt cx="5883828" cy="4741545"/>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54442" y="238539"/>
                            <a:ext cx="5748655" cy="4741545"/>
                          </a:xfrm>
                          <a:prstGeom prst="rect">
                            <a:avLst/>
                          </a:prstGeom>
                          <a:noFill/>
                          <a:ln>
                            <a:noFill/>
                          </a:ln>
                        </pic:spPr>
                      </pic:pic>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9269" y="4691794"/>
                            <a:ext cx="835025" cy="288290"/>
                          </a:xfrm>
                          <a:prstGeom prst="rect">
                            <a:avLst/>
                          </a:prstGeom>
                        </pic:spPr>
                      </pic:pic>
                    </wpg:wgp>
                  </a:graphicData>
                </a:graphic>
              </wp:inline>
            </w:drawing>
          </mc:Choice>
          <mc:Fallback xmlns:oel="http://schemas.microsoft.com/office/2019/extlst">
            <w:pict>
              <v:group w14:anchorId="463B9294" id="Group 10" o:spid="_x0000_s1026" style="width:332.55pt;height:250.15pt;mso-position-horizontal-relative:char;mso-position-vertical-relative:line" coordorigin="1192,2385" coordsize="58838,47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&#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">
                <v:shape id="Picture 8" o:spid="_x0000_s1027" type="#_x0000_t75" style="position:absolute;left:2544;top:2385;width:57486;height:47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">
                  <v:imagedata r:id="rId18" o:title=""/>
                </v:shape>
                <v:shape id="Picture 9" o:spid="_x0000_s1028" type="#_x0000_t75" style="position:absolute;left:1192;top:46917;width:8350;height:2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">
                  <v:imagedata r:id="rId19" o:title=""/>
                </v:shape>
                <w10:anchorlock/>
              </v:group>
            </w:pict>
          </mc:Fallback>
        </mc:AlternateContent>
      </w:r>
    </w:p>
    <w:p w14:paraId="1810B108" w14:textId="6E20AA49" w:rsidR="00192BA2" w:rsidRPr="006055B5" w:rsidRDefault="00192BA2" w:rsidP="00605DA3">
      <w:pPr>
        <w:pStyle w:val="Heading3"/>
        <w:jc w:val="center"/>
        <w:rPr>
          <w:rFonts w:ascii="Times New Roman" w:hAnsi="Times New Roman" w:cs="Times New Roman"/>
          <w:b/>
          <w:bCs/>
          <w:color w:val="auto"/>
          <w:sz w:val="22"/>
          <w:szCs w:val="22"/>
        </w:rPr>
      </w:pPr>
      <w:bookmarkStart w:id="19" w:name="_Toc129119370"/>
      <w:r w:rsidRPr="006055B5">
        <w:rPr>
          <w:rFonts w:ascii="Times New Roman" w:hAnsi="Times New Roman" w:cs="Times New Roman"/>
          <w:b/>
          <w:bCs/>
          <w:color w:val="auto"/>
          <w:sz w:val="22"/>
          <w:szCs w:val="22"/>
        </w:rPr>
        <w:t xml:space="preserve">Figure </w:t>
      </w:r>
      <w:r w:rsidR="00991C07" w:rsidRPr="006055B5">
        <w:rPr>
          <w:rFonts w:ascii="Times New Roman" w:hAnsi="Times New Roman" w:cs="Times New Roman"/>
          <w:b/>
          <w:bCs/>
          <w:color w:val="auto"/>
          <w:sz w:val="22"/>
          <w:szCs w:val="22"/>
        </w:rPr>
        <w:t>5.</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 xml:space="preserve">Citation-organization cooperation network on corn nixtamalization from </w:t>
      </w:r>
      <w:r w:rsidR="00766BE2" w:rsidRPr="006055B5">
        <w:rPr>
          <w:rFonts w:ascii="Times New Roman" w:hAnsi="Times New Roman" w:cs="Times New Roman"/>
          <w:color w:val="auto"/>
          <w:sz w:val="22"/>
          <w:szCs w:val="22"/>
        </w:rPr>
        <w:t>Scopus</w:t>
      </w:r>
      <w:r w:rsidRPr="006055B5">
        <w:rPr>
          <w:rFonts w:ascii="Times New Roman" w:hAnsi="Times New Roman" w:cs="Times New Roman"/>
          <w:color w:val="auto"/>
          <w:sz w:val="22"/>
          <w:szCs w:val="22"/>
        </w:rPr>
        <w:t xml:space="preserve"> database. (Out of 1010 organization searched, 4 organization that published at least three documents were considered.)</w:t>
      </w:r>
      <w:bookmarkEnd w:id="19"/>
    </w:p>
    <w:p w14:paraId="0E955A2A" w14:textId="0AE521A1" w:rsidR="005B71A4" w:rsidRPr="006055B5" w:rsidRDefault="005B71A4" w:rsidP="00192BA2">
      <w:pPr>
        <w:tabs>
          <w:tab w:val="left" w:pos="1900"/>
        </w:tabs>
        <w:spacing w:after="0" w:line="240" w:lineRule="auto"/>
        <w:jc w:val="both"/>
        <w:rPr>
          <w:rFonts w:ascii="Times New Roman" w:hAnsi="Times New Roman" w:cs="Times New Roman"/>
        </w:rPr>
      </w:pPr>
    </w:p>
    <w:p w14:paraId="1347D7DC" w14:textId="288AD4AB" w:rsidR="005440D5" w:rsidRPr="006055B5" w:rsidRDefault="005440D5" w:rsidP="005440D5">
      <w:pPr>
        <w:tabs>
          <w:tab w:val="left" w:pos="720"/>
        </w:tabs>
        <w:spacing w:after="0" w:line="240" w:lineRule="auto"/>
        <w:jc w:val="both"/>
        <w:rPr>
          <w:rFonts w:ascii="Times New Roman" w:eastAsia="Times New Roman" w:hAnsi="Times New Roman" w:cs="Times New Roman"/>
          <w:color w:val="000000"/>
        </w:rPr>
      </w:pPr>
      <w:r w:rsidRPr="006055B5">
        <w:rPr>
          <w:rFonts w:ascii="Times New Roman" w:hAnsi="Times New Roman" w:cs="Times New Roman"/>
        </w:rPr>
        <w:tab/>
        <w:t xml:space="preserve">In Web of Science, the bibliometric mapping analysis showed that there are top 9 organizations from Mexico out 379 organizations that are identified with at least 9 documents published shown in Table 4. In this database, </w:t>
      </w:r>
      <w:r w:rsidRPr="006055B5">
        <w:rPr>
          <w:rFonts w:ascii="Times New Roman" w:eastAsia="Times New Roman" w:hAnsi="Times New Roman" w:cs="Times New Roman"/>
          <w:color w:val="000000"/>
        </w:rPr>
        <w:t>IPN Instituto Politécnico Nacional had published 73 documents that gathers a total of 773 citations and the resulted average citations in each document was 10.59</w:t>
      </w:r>
      <w:r w:rsidR="00841E51" w:rsidRPr="006055B5">
        <w:rPr>
          <w:rFonts w:ascii="Times New Roman" w:eastAsia="Times New Roman" w:hAnsi="Times New Roman" w:cs="Times New Roman"/>
          <w:color w:val="000000"/>
        </w:rPr>
        <w:t xml:space="preserve"> however Universidad Nacional Autónoma de México and Universidad Autónoma de Sinaloa was far more superior than IPN with average citations of 18.45 and 16.32, respectively. </w:t>
      </w:r>
    </w:p>
    <w:p w14:paraId="710D7318" w14:textId="77777777" w:rsidR="003C339C" w:rsidRPr="006055B5" w:rsidRDefault="003C339C" w:rsidP="005440D5">
      <w:pPr>
        <w:tabs>
          <w:tab w:val="left" w:pos="720"/>
        </w:tabs>
        <w:spacing w:after="0" w:line="240" w:lineRule="auto"/>
        <w:jc w:val="both"/>
        <w:rPr>
          <w:rFonts w:ascii="Times New Roman" w:eastAsia="Times New Roman" w:hAnsi="Times New Roman" w:cs="Times New Roman"/>
          <w:color w:val="000000"/>
        </w:rPr>
      </w:pPr>
    </w:p>
    <w:p w14:paraId="517DBDB8" w14:textId="77777777" w:rsidR="00841E51" w:rsidRPr="006055B5" w:rsidRDefault="00841E51" w:rsidP="005440D5">
      <w:pPr>
        <w:tabs>
          <w:tab w:val="left" w:pos="720"/>
        </w:tabs>
        <w:spacing w:after="0" w:line="240" w:lineRule="auto"/>
        <w:jc w:val="both"/>
        <w:rPr>
          <w:rFonts w:ascii="Times New Roman" w:hAnsi="Times New Roman" w:cs="Times New Roman"/>
        </w:rPr>
      </w:pPr>
    </w:p>
    <w:p w14:paraId="31E3B634" w14:textId="46DEE919" w:rsidR="005B71A4" w:rsidRPr="006055B5" w:rsidRDefault="005B71A4" w:rsidP="00605DA3">
      <w:pPr>
        <w:pStyle w:val="Heading3"/>
        <w:rPr>
          <w:rFonts w:ascii="Times New Roman" w:hAnsi="Times New Roman" w:cs="Times New Roman"/>
          <w:b/>
          <w:bCs/>
          <w:color w:val="auto"/>
          <w:sz w:val="22"/>
          <w:szCs w:val="22"/>
        </w:rPr>
      </w:pPr>
      <w:bookmarkStart w:id="20" w:name="_Toc129119371"/>
      <w:r w:rsidRPr="006055B5">
        <w:rPr>
          <w:rFonts w:ascii="Times New Roman" w:hAnsi="Times New Roman" w:cs="Times New Roman"/>
          <w:b/>
          <w:bCs/>
          <w:color w:val="auto"/>
          <w:sz w:val="22"/>
          <w:szCs w:val="22"/>
        </w:rPr>
        <w:t xml:space="preserve">Table </w:t>
      </w:r>
      <w:r w:rsidR="00605DA3" w:rsidRPr="006055B5">
        <w:rPr>
          <w:rFonts w:ascii="Times New Roman" w:hAnsi="Times New Roman" w:cs="Times New Roman"/>
          <w:b/>
          <w:bCs/>
          <w:color w:val="auto"/>
          <w:sz w:val="22"/>
          <w:szCs w:val="22"/>
        </w:rPr>
        <w:t>4</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Top organization that published more than 9 documents in WOS</w:t>
      </w:r>
      <w:bookmarkEnd w:id="20"/>
    </w:p>
    <w:tbl>
      <w:tblPr>
        <w:tblW w:w="9426" w:type="dxa"/>
        <w:tblLayout w:type="fixed"/>
        <w:tblLook w:val="04A0" w:firstRow="1" w:lastRow="0" w:firstColumn="1" w:lastColumn="0" w:noHBand="0" w:noVBand="1"/>
      </w:tblPr>
      <w:tblGrid>
        <w:gridCol w:w="9157"/>
        <w:gridCol w:w="269"/>
      </w:tblGrid>
      <w:tr w:rsidR="0002597D" w:rsidRPr="006055B5" w14:paraId="5F10092D" w14:textId="77777777" w:rsidTr="0002597D">
        <w:trPr>
          <w:trHeight w:val="226"/>
        </w:trPr>
        <w:tc>
          <w:tcPr>
            <w:tcW w:w="9157" w:type="dxa"/>
            <w:tcBorders>
              <w:top w:val="nil"/>
              <w:left w:val="nil"/>
              <w:bottom w:val="single" w:sz="4" w:space="0" w:color="auto"/>
              <w:right w:val="nil"/>
            </w:tcBorders>
            <w:shd w:val="clear" w:color="auto" w:fill="auto"/>
            <w:noWrap/>
            <w:vAlign w:val="bottom"/>
          </w:tcPr>
          <w:tbl>
            <w:tblPr>
              <w:tblW w:w="9698" w:type="dxa"/>
              <w:tblLayout w:type="fixed"/>
              <w:tblLook w:val="04A0" w:firstRow="1" w:lastRow="0" w:firstColumn="1" w:lastColumn="0" w:noHBand="0" w:noVBand="1"/>
            </w:tblPr>
            <w:tblGrid>
              <w:gridCol w:w="427"/>
              <w:gridCol w:w="3321"/>
              <w:gridCol w:w="1346"/>
              <w:gridCol w:w="1077"/>
              <w:gridCol w:w="1911"/>
              <w:gridCol w:w="1616"/>
            </w:tblGrid>
            <w:tr w:rsidR="0002597D" w:rsidRPr="006055B5" w14:paraId="65CD478D" w14:textId="77777777" w:rsidTr="00841E51">
              <w:trPr>
                <w:trHeight w:val="212"/>
              </w:trPr>
              <w:tc>
                <w:tcPr>
                  <w:tcW w:w="427" w:type="dxa"/>
                  <w:tcBorders>
                    <w:top w:val="single" w:sz="4" w:space="0" w:color="auto"/>
                    <w:left w:val="nil"/>
                    <w:bottom w:val="single" w:sz="4" w:space="0" w:color="auto"/>
                  </w:tcBorders>
                  <w:shd w:val="clear" w:color="auto" w:fill="auto"/>
                  <w:noWrap/>
                  <w:vAlign w:val="bottom"/>
                  <w:hideMark/>
                </w:tcPr>
                <w:p w14:paraId="031BF634" w14:textId="77777777" w:rsidR="0002597D" w:rsidRPr="006055B5" w:rsidRDefault="0002597D" w:rsidP="0002597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w:t>
                  </w:r>
                </w:p>
              </w:tc>
              <w:tc>
                <w:tcPr>
                  <w:tcW w:w="3321" w:type="dxa"/>
                  <w:tcBorders>
                    <w:top w:val="single" w:sz="4" w:space="0" w:color="auto"/>
                    <w:bottom w:val="single" w:sz="4" w:space="0" w:color="auto"/>
                    <w:right w:val="nil"/>
                  </w:tcBorders>
                  <w:shd w:val="clear" w:color="auto" w:fill="auto"/>
                  <w:noWrap/>
                  <w:vAlign w:val="bottom"/>
                  <w:hideMark/>
                </w:tcPr>
                <w:p w14:paraId="62C0E5F5" w14:textId="77777777" w:rsidR="0002597D" w:rsidRPr="006055B5" w:rsidRDefault="0002597D" w:rsidP="0002597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Organization</w:t>
                  </w:r>
                </w:p>
              </w:tc>
              <w:tc>
                <w:tcPr>
                  <w:tcW w:w="1346" w:type="dxa"/>
                  <w:tcBorders>
                    <w:top w:val="single" w:sz="4" w:space="0" w:color="auto"/>
                    <w:left w:val="nil"/>
                    <w:bottom w:val="single" w:sz="4" w:space="0" w:color="auto"/>
                    <w:right w:val="nil"/>
                  </w:tcBorders>
                  <w:shd w:val="clear" w:color="auto" w:fill="auto"/>
                  <w:noWrap/>
                  <w:vAlign w:val="bottom"/>
                  <w:hideMark/>
                </w:tcPr>
                <w:p w14:paraId="254A01B0" w14:textId="77777777" w:rsidR="0002597D" w:rsidRPr="006055B5" w:rsidRDefault="0002597D" w:rsidP="0002597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Documents</w:t>
                  </w:r>
                </w:p>
              </w:tc>
              <w:tc>
                <w:tcPr>
                  <w:tcW w:w="1077" w:type="dxa"/>
                  <w:tcBorders>
                    <w:top w:val="single" w:sz="4" w:space="0" w:color="auto"/>
                    <w:left w:val="nil"/>
                    <w:bottom w:val="single" w:sz="4" w:space="0" w:color="auto"/>
                    <w:right w:val="nil"/>
                  </w:tcBorders>
                  <w:shd w:val="clear" w:color="auto" w:fill="auto"/>
                  <w:noWrap/>
                  <w:vAlign w:val="bottom"/>
                  <w:hideMark/>
                </w:tcPr>
                <w:p w14:paraId="232F8BB0" w14:textId="77777777" w:rsidR="0002597D" w:rsidRPr="006055B5" w:rsidRDefault="0002597D" w:rsidP="0002597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Citations</w:t>
                  </w:r>
                </w:p>
              </w:tc>
              <w:tc>
                <w:tcPr>
                  <w:tcW w:w="1911" w:type="dxa"/>
                  <w:tcBorders>
                    <w:top w:val="single" w:sz="4" w:space="0" w:color="auto"/>
                    <w:left w:val="nil"/>
                    <w:bottom w:val="single" w:sz="4" w:space="0" w:color="auto"/>
                    <w:right w:val="nil"/>
                  </w:tcBorders>
                  <w:shd w:val="clear" w:color="auto" w:fill="auto"/>
                  <w:noWrap/>
                  <w:vAlign w:val="bottom"/>
                  <w:hideMark/>
                </w:tcPr>
                <w:p w14:paraId="720EB51A" w14:textId="4BE1CC45" w:rsidR="0002597D" w:rsidRPr="006055B5" w:rsidRDefault="0002597D" w:rsidP="0002597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 xml:space="preserve">Average </w:t>
                  </w:r>
                  <w:r w:rsidR="000A43D2" w:rsidRPr="006055B5">
                    <w:rPr>
                      <w:rFonts w:ascii="Times New Roman" w:eastAsia="Times New Roman" w:hAnsi="Times New Roman" w:cs="Times New Roman"/>
                      <w:b/>
                      <w:bCs/>
                      <w:color w:val="000000"/>
                    </w:rPr>
                    <w:t>c</w:t>
                  </w:r>
                  <w:r w:rsidRPr="006055B5">
                    <w:rPr>
                      <w:rFonts w:ascii="Times New Roman" w:eastAsia="Times New Roman" w:hAnsi="Times New Roman" w:cs="Times New Roman"/>
                      <w:b/>
                      <w:bCs/>
                      <w:color w:val="000000"/>
                    </w:rPr>
                    <w:t>itation</w:t>
                  </w:r>
                  <w:r w:rsidR="000A43D2" w:rsidRPr="006055B5">
                    <w:rPr>
                      <w:rFonts w:ascii="Times New Roman" w:eastAsia="Times New Roman" w:hAnsi="Times New Roman" w:cs="Times New Roman"/>
                      <w:b/>
                      <w:bCs/>
                      <w:color w:val="000000"/>
                    </w:rPr>
                    <w:t>s</w:t>
                  </w:r>
                  <w:r w:rsidRPr="006055B5">
                    <w:rPr>
                      <w:rFonts w:ascii="Times New Roman" w:eastAsia="Times New Roman" w:hAnsi="Times New Roman" w:cs="Times New Roman"/>
                      <w:b/>
                      <w:bCs/>
                      <w:color w:val="000000"/>
                    </w:rPr>
                    <w:t xml:space="preserve"> per document</w:t>
                  </w:r>
                </w:p>
              </w:tc>
              <w:tc>
                <w:tcPr>
                  <w:tcW w:w="1616" w:type="dxa"/>
                  <w:tcBorders>
                    <w:top w:val="single" w:sz="4" w:space="0" w:color="auto"/>
                    <w:left w:val="nil"/>
                    <w:bottom w:val="single" w:sz="4" w:space="0" w:color="auto"/>
                  </w:tcBorders>
                  <w:shd w:val="clear" w:color="auto" w:fill="auto"/>
                  <w:noWrap/>
                  <w:vAlign w:val="bottom"/>
                  <w:hideMark/>
                </w:tcPr>
                <w:p w14:paraId="3946A24D" w14:textId="1D7D5AE3" w:rsidR="0002597D" w:rsidRPr="006055B5" w:rsidRDefault="0002597D" w:rsidP="0002597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 xml:space="preserve">Total </w:t>
                  </w:r>
                  <w:r w:rsidR="000A43D2" w:rsidRPr="006055B5">
                    <w:rPr>
                      <w:rFonts w:ascii="Times New Roman" w:eastAsia="Times New Roman" w:hAnsi="Times New Roman" w:cs="Times New Roman"/>
                      <w:b/>
                      <w:bCs/>
                      <w:color w:val="000000"/>
                    </w:rPr>
                    <w:t>l</w:t>
                  </w:r>
                  <w:r w:rsidRPr="006055B5">
                    <w:rPr>
                      <w:rFonts w:ascii="Times New Roman" w:eastAsia="Times New Roman" w:hAnsi="Times New Roman" w:cs="Times New Roman"/>
                      <w:b/>
                      <w:bCs/>
                      <w:color w:val="000000"/>
                    </w:rPr>
                    <w:t xml:space="preserve">ink </w:t>
                  </w:r>
                  <w:r w:rsidR="000A43D2" w:rsidRPr="006055B5">
                    <w:rPr>
                      <w:rFonts w:ascii="Times New Roman" w:eastAsia="Times New Roman" w:hAnsi="Times New Roman" w:cs="Times New Roman"/>
                      <w:b/>
                      <w:bCs/>
                      <w:color w:val="000000"/>
                    </w:rPr>
                    <w:t>s</w:t>
                  </w:r>
                  <w:r w:rsidRPr="006055B5">
                    <w:rPr>
                      <w:rFonts w:ascii="Times New Roman" w:eastAsia="Times New Roman" w:hAnsi="Times New Roman" w:cs="Times New Roman"/>
                      <w:b/>
                      <w:bCs/>
                      <w:color w:val="000000"/>
                    </w:rPr>
                    <w:t>trength</w:t>
                  </w:r>
                </w:p>
              </w:tc>
            </w:tr>
            <w:tr w:rsidR="0002597D" w:rsidRPr="006055B5" w14:paraId="3A076490" w14:textId="77777777" w:rsidTr="00841E51">
              <w:trPr>
                <w:trHeight w:val="212"/>
              </w:trPr>
              <w:tc>
                <w:tcPr>
                  <w:tcW w:w="427" w:type="dxa"/>
                  <w:tcBorders>
                    <w:top w:val="single" w:sz="4" w:space="0" w:color="auto"/>
                    <w:left w:val="nil"/>
                    <w:bottom w:val="nil"/>
                    <w:right w:val="single" w:sz="4" w:space="0" w:color="auto"/>
                  </w:tcBorders>
                  <w:shd w:val="clear" w:color="auto" w:fill="auto"/>
                  <w:noWrap/>
                  <w:vAlign w:val="bottom"/>
                  <w:hideMark/>
                </w:tcPr>
                <w:p w14:paraId="0F3ED56D"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3321" w:type="dxa"/>
                  <w:tcBorders>
                    <w:top w:val="single" w:sz="4" w:space="0" w:color="auto"/>
                    <w:left w:val="single" w:sz="4" w:space="0" w:color="auto"/>
                    <w:bottom w:val="single" w:sz="4" w:space="0" w:color="auto"/>
                    <w:right w:val="nil"/>
                  </w:tcBorders>
                  <w:shd w:val="clear" w:color="auto" w:fill="auto"/>
                  <w:noWrap/>
                  <w:vAlign w:val="bottom"/>
                  <w:hideMark/>
                </w:tcPr>
                <w:p w14:paraId="788E6AF8" w14:textId="04C91DAD"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IPN Instituto Politécnico Nacional</w:t>
                  </w:r>
                </w:p>
              </w:tc>
              <w:tc>
                <w:tcPr>
                  <w:tcW w:w="1346" w:type="dxa"/>
                  <w:tcBorders>
                    <w:top w:val="single" w:sz="4" w:space="0" w:color="auto"/>
                    <w:left w:val="nil"/>
                    <w:bottom w:val="single" w:sz="4" w:space="0" w:color="auto"/>
                    <w:right w:val="nil"/>
                  </w:tcBorders>
                  <w:shd w:val="clear" w:color="auto" w:fill="auto"/>
                  <w:noWrap/>
                  <w:vAlign w:val="bottom"/>
                  <w:hideMark/>
                </w:tcPr>
                <w:p w14:paraId="506FD3A1"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73</w:t>
                  </w:r>
                </w:p>
              </w:tc>
              <w:tc>
                <w:tcPr>
                  <w:tcW w:w="1077" w:type="dxa"/>
                  <w:tcBorders>
                    <w:top w:val="single" w:sz="4" w:space="0" w:color="auto"/>
                    <w:left w:val="nil"/>
                    <w:bottom w:val="single" w:sz="4" w:space="0" w:color="auto"/>
                    <w:right w:val="nil"/>
                  </w:tcBorders>
                  <w:shd w:val="clear" w:color="auto" w:fill="auto"/>
                  <w:noWrap/>
                  <w:vAlign w:val="bottom"/>
                  <w:hideMark/>
                </w:tcPr>
                <w:p w14:paraId="6D16A825"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773</w:t>
                  </w:r>
                </w:p>
              </w:tc>
              <w:tc>
                <w:tcPr>
                  <w:tcW w:w="1911" w:type="dxa"/>
                  <w:tcBorders>
                    <w:top w:val="single" w:sz="4" w:space="0" w:color="auto"/>
                    <w:left w:val="nil"/>
                    <w:bottom w:val="single" w:sz="4" w:space="0" w:color="auto"/>
                    <w:right w:val="nil"/>
                  </w:tcBorders>
                  <w:shd w:val="clear" w:color="auto" w:fill="auto"/>
                  <w:noWrap/>
                  <w:vAlign w:val="bottom"/>
                  <w:hideMark/>
                </w:tcPr>
                <w:p w14:paraId="193D796C"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10.59</w:t>
                  </w:r>
                </w:p>
              </w:tc>
              <w:tc>
                <w:tcPr>
                  <w:tcW w:w="1616" w:type="dxa"/>
                  <w:tcBorders>
                    <w:top w:val="single" w:sz="4" w:space="0" w:color="auto"/>
                    <w:left w:val="nil"/>
                    <w:bottom w:val="single" w:sz="4" w:space="0" w:color="auto"/>
                  </w:tcBorders>
                  <w:shd w:val="clear" w:color="auto" w:fill="auto"/>
                  <w:noWrap/>
                  <w:vAlign w:val="bottom"/>
                  <w:hideMark/>
                </w:tcPr>
                <w:p w14:paraId="6667DFF3"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511</w:t>
                  </w:r>
                </w:p>
              </w:tc>
            </w:tr>
            <w:tr w:rsidR="0002597D" w:rsidRPr="006055B5" w14:paraId="52AA94D6" w14:textId="77777777" w:rsidTr="00841E51">
              <w:trPr>
                <w:trHeight w:val="212"/>
              </w:trPr>
              <w:tc>
                <w:tcPr>
                  <w:tcW w:w="427" w:type="dxa"/>
                  <w:tcBorders>
                    <w:top w:val="nil"/>
                    <w:left w:val="nil"/>
                    <w:bottom w:val="nil"/>
                    <w:right w:val="single" w:sz="4" w:space="0" w:color="auto"/>
                  </w:tcBorders>
                  <w:shd w:val="clear" w:color="auto" w:fill="auto"/>
                  <w:noWrap/>
                  <w:vAlign w:val="bottom"/>
                  <w:hideMark/>
                </w:tcPr>
                <w:p w14:paraId="48A9C8BF"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3321" w:type="dxa"/>
                  <w:tcBorders>
                    <w:top w:val="single" w:sz="4" w:space="0" w:color="auto"/>
                    <w:left w:val="single" w:sz="4" w:space="0" w:color="auto"/>
                    <w:bottom w:val="single" w:sz="4" w:space="0" w:color="auto"/>
                    <w:right w:val="nil"/>
                  </w:tcBorders>
                  <w:shd w:val="clear" w:color="auto" w:fill="auto"/>
                  <w:noWrap/>
                  <w:vAlign w:val="bottom"/>
                  <w:hideMark/>
                </w:tcPr>
                <w:p w14:paraId="34871876"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Universidad Autónoma de Querétaro</w:t>
                  </w:r>
                </w:p>
              </w:tc>
              <w:tc>
                <w:tcPr>
                  <w:tcW w:w="1346" w:type="dxa"/>
                  <w:tcBorders>
                    <w:top w:val="single" w:sz="4" w:space="0" w:color="auto"/>
                    <w:left w:val="nil"/>
                    <w:bottom w:val="single" w:sz="4" w:space="0" w:color="auto"/>
                    <w:right w:val="nil"/>
                  </w:tcBorders>
                  <w:shd w:val="clear" w:color="auto" w:fill="auto"/>
                  <w:noWrap/>
                  <w:vAlign w:val="bottom"/>
                  <w:hideMark/>
                </w:tcPr>
                <w:p w14:paraId="5D8D1034"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46</w:t>
                  </w:r>
                </w:p>
              </w:tc>
              <w:tc>
                <w:tcPr>
                  <w:tcW w:w="1077" w:type="dxa"/>
                  <w:tcBorders>
                    <w:top w:val="single" w:sz="4" w:space="0" w:color="auto"/>
                    <w:left w:val="nil"/>
                    <w:bottom w:val="single" w:sz="4" w:space="0" w:color="auto"/>
                    <w:right w:val="nil"/>
                  </w:tcBorders>
                  <w:shd w:val="clear" w:color="auto" w:fill="auto"/>
                  <w:noWrap/>
                  <w:vAlign w:val="bottom"/>
                  <w:hideMark/>
                </w:tcPr>
                <w:p w14:paraId="07B38A03"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692</w:t>
                  </w:r>
                </w:p>
              </w:tc>
              <w:tc>
                <w:tcPr>
                  <w:tcW w:w="1911" w:type="dxa"/>
                  <w:tcBorders>
                    <w:top w:val="single" w:sz="4" w:space="0" w:color="auto"/>
                    <w:left w:val="nil"/>
                    <w:bottom w:val="single" w:sz="4" w:space="0" w:color="auto"/>
                    <w:right w:val="nil"/>
                  </w:tcBorders>
                  <w:shd w:val="clear" w:color="auto" w:fill="auto"/>
                  <w:noWrap/>
                  <w:vAlign w:val="bottom"/>
                  <w:hideMark/>
                </w:tcPr>
                <w:p w14:paraId="0DC256E1"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15.04</w:t>
                  </w:r>
                </w:p>
              </w:tc>
              <w:tc>
                <w:tcPr>
                  <w:tcW w:w="1616" w:type="dxa"/>
                  <w:tcBorders>
                    <w:top w:val="single" w:sz="4" w:space="0" w:color="auto"/>
                    <w:left w:val="nil"/>
                    <w:bottom w:val="single" w:sz="4" w:space="0" w:color="auto"/>
                  </w:tcBorders>
                  <w:shd w:val="clear" w:color="auto" w:fill="auto"/>
                  <w:noWrap/>
                  <w:vAlign w:val="bottom"/>
                  <w:hideMark/>
                </w:tcPr>
                <w:p w14:paraId="738BBBA5"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402</w:t>
                  </w:r>
                </w:p>
              </w:tc>
            </w:tr>
            <w:tr w:rsidR="0002597D" w:rsidRPr="006055B5" w14:paraId="719C30E8" w14:textId="77777777" w:rsidTr="00841E51">
              <w:trPr>
                <w:trHeight w:val="212"/>
              </w:trPr>
              <w:tc>
                <w:tcPr>
                  <w:tcW w:w="427" w:type="dxa"/>
                  <w:tcBorders>
                    <w:top w:val="nil"/>
                    <w:left w:val="nil"/>
                    <w:bottom w:val="nil"/>
                    <w:right w:val="single" w:sz="4" w:space="0" w:color="auto"/>
                  </w:tcBorders>
                  <w:shd w:val="clear" w:color="auto" w:fill="auto"/>
                  <w:noWrap/>
                  <w:vAlign w:val="bottom"/>
                  <w:hideMark/>
                </w:tcPr>
                <w:p w14:paraId="751CC528"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3321" w:type="dxa"/>
                  <w:tcBorders>
                    <w:top w:val="single" w:sz="4" w:space="0" w:color="auto"/>
                    <w:left w:val="single" w:sz="4" w:space="0" w:color="auto"/>
                    <w:bottom w:val="single" w:sz="4" w:space="0" w:color="auto"/>
                    <w:right w:val="nil"/>
                  </w:tcBorders>
                  <w:shd w:val="clear" w:color="auto" w:fill="auto"/>
                  <w:noWrap/>
                  <w:vAlign w:val="bottom"/>
                  <w:hideMark/>
                </w:tcPr>
                <w:p w14:paraId="6BC4938D"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Universidad Nacional Autónoma de México</w:t>
                  </w:r>
                </w:p>
              </w:tc>
              <w:tc>
                <w:tcPr>
                  <w:tcW w:w="1346" w:type="dxa"/>
                  <w:tcBorders>
                    <w:top w:val="single" w:sz="4" w:space="0" w:color="auto"/>
                    <w:left w:val="nil"/>
                    <w:bottom w:val="single" w:sz="4" w:space="0" w:color="auto"/>
                    <w:right w:val="nil"/>
                  </w:tcBorders>
                  <w:shd w:val="clear" w:color="auto" w:fill="auto"/>
                  <w:noWrap/>
                  <w:vAlign w:val="bottom"/>
                  <w:hideMark/>
                </w:tcPr>
                <w:p w14:paraId="72980BB8"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40</w:t>
                  </w:r>
                </w:p>
              </w:tc>
              <w:tc>
                <w:tcPr>
                  <w:tcW w:w="1077" w:type="dxa"/>
                  <w:tcBorders>
                    <w:top w:val="single" w:sz="4" w:space="0" w:color="auto"/>
                    <w:left w:val="nil"/>
                    <w:bottom w:val="single" w:sz="4" w:space="0" w:color="auto"/>
                    <w:right w:val="nil"/>
                  </w:tcBorders>
                  <w:shd w:val="clear" w:color="auto" w:fill="auto"/>
                  <w:noWrap/>
                  <w:vAlign w:val="bottom"/>
                  <w:hideMark/>
                </w:tcPr>
                <w:p w14:paraId="4E069857"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738</w:t>
                  </w:r>
                </w:p>
              </w:tc>
              <w:tc>
                <w:tcPr>
                  <w:tcW w:w="1911" w:type="dxa"/>
                  <w:tcBorders>
                    <w:top w:val="single" w:sz="4" w:space="0" w:color="auto"/>
                    <w:left w:val="nil"/>
                    <w:bottom w:val="single" w:sz="4" w:space="0" w:color="auto"/>
                    <w:right w:val="nil"/>
                  </w:tcBorders>
                  <w:shd w:val="clear" w:color="auto" w:fill="auto"/>
                  <w:noWrap/>
                  <w:vAlign w:val="bottom"/>
                  <w:hideMark/>
                </w:tcPr>
                <w:p w14:paraId="6E0F1D3E"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18.45</w:t>
                  </w:r>
                </w:p>
              </w:tc>
              <w:tc>
                <w:tcPr>
                  <w:tcW w:w="1616" w:type="dxa"/>
                  <w:tcBorders>
                    <w:top w:val="single" w:sz="4" w:space="0" w:color="auto"/>
                    <w:left w:val="nil"/>
                    <w:bottom w:val="single" w:sz="4" w:space="0" w:color="auto"/>
                  </w:tcBorders>
                  <w:shd w:val="clear" w:color="auto" w:fill="auto"/>
                  <w:noWrap/>
                  <w:vAlign w:val="bottom"/>
                  <w:hideMark/>
                </w:tcPr>
                <w:p w14:paraId="54E1B2FB"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270</w:t>
                  </w:r>
                </w:p>
              </w:tc>
            </w:tr>
            <w:tr w:rsidR="0002597D" w:rsidRPr="006055B5" w14:paraId="754666A5" w14:textId="77777777" w:rsidTr="00841E51">
              <w:trPr>
                <w:trHeight w:val="212"/>
              </w:trPr>
              <w:tc>
                <w:tcPr>
                  <w:tcW w:w="427" w:type="dxa"/>
                  <w:tcBorders>
                    <w:top w:val="nil"/>
                    <w:left w:val="nil"/>
                    <w:bottom w:val="nil"/>
                    <w:right w:val="single" w:sz="4" w:space="0" w:color="auto"/>
                  </w:tcBorders>
                  <w:shd w:val="clear" w:color="auto" w:fill="auto"/>
                  <w:noWrap/>
                  <w:vAlign w:val="bottom"/>
                  <w:hideMark/>
                </w:tcPr>
                <w:p w14:paraId="100D1970"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3321" w:type="dxa"/>
                  <w:tcBorders>
                    <w:top w:val="single" w:sz="4" w:space="0" w:color="auto"/>
                    <w:left w:val="single" w:sz="4" w:space="0" w:color="auto"/>
                    <w:bottom w:val="single" w:sz="4" w:space="0" w:color="auto"/>
                    <w:right w:val="nil"/>
                  </w:tcBorders>
                  <w:shd w:val="clear" w:color="auto" w:fill="auto"/>
                  <w:noWrap/>
                  <w:vAlign w:val="bottom"/>
                  <w:hideMark/>
                </w:tcPr>
                <w:p w14:paraId="6195998E"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Universidad de Sonora</w:t>
                  </w:r>
                </w:p>
              </w:tc>
              <w:tc>
                <w:tcPr>
                  <w:tcW w:w="1346" w:type="dxa"/>
                  <w:tcBorders>
                    <w:top w:val="single" w:sz="4" w:space="0" w:color="auto"/>
                    <w:left w:val="nil"/>
                    <w:bottom w:val="single" w:sz="4" w:space="0" w:color="auto"/>
                    <w:right w:val="nil"/>
                  </w:tcBorders>
                  <w:shd w:val="clear" w:color="auto" w:fill="auto"/>
                  <w:noWrap/>
                  <w:vAlign w:val="bottom"/>
                  <w:hideMark/>
                </w:tcPr>
                <w:p w14:paraId="3F93DC9B"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w:t>
                  </w:r>
                </w:p>
              </w:tc>
              <w:tc>
                <w:tcPr>
                  <w:tcW w:w="1077" w:type="dxa"/>
                  <w:tcBorders>
                    <w:top w:val="single" w:sz="4" w:space="0" w:color="auto"/>
                    <w:left w:val="nil"/>
                    <w:bottom w:val="single" w:sz="4" w:space="0" w:color="auto"/>
                    <w:right w:val="nil"/>
                  </w:tcBorders>
                  <w:shd w:val="clear" w:color="auto" w:fill="auto"/>
                  <w:noWrap/>
                  <w:vAlign w:val="bottom"/>
                  <w:hideMark/>
                </w:tcPr>
                <w:p w14:paraId="2682F822"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199</w:t>
                  </w:r>
                </w:p>
              </w:tc>
              <w:tc>
                <w:tcPr>
                  <w:tcW w:w="1911" w:type="dxa"/>
                  <w:tcBorders>
                    <w:top w:val="single" w:sz="4" w:space="0" w:color="auto"/>
                    <w:left w:val="nil"/>
                    <w:bottom w:val="single" w:sz="4" w:space="0" w:color="auto"/>
                    <w:right w:val="nil"/>
                  </w:tcBorders>
                  <w:shd w:val="clear" w:color="auto" w:fill="auto"/>
                  <w:noWrap/>
                  <w:vAlign w:val="bottom"/>
                  <w:hideMark/>
                </w:tcPr>
                <w:p w14:paraId="0975F151"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9.05</w:t>
                  </w:r>
                </w:p>
              </w:tc>
              <w:tc>
                <w:tcPr>
                  <w:tcW w:w="1616" w:type="dxa"/>
                  <w:tcBorders>
                    <w:top w:val="single" w:sz="4" w:space="0" w:color="auto"/>
                    <w:left w:val="nil"/>
                    <w:bottom w:val="single" w:sz="4" w:space="0" w:color="auto"/>
                  </w:tcBorders>
                  <w:shd w:val="clear" w:color="auto" w:fill="auto"/>
                  <w:noWrap/>
                  <w:vAlign w:val="bottom"/>
                  <w:hideMark/>
                </w:tcPr>
                <w:p w14:paraId="0CB7766A"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135</w:t>
                  </w:r>
                </w:p>
              </w:tc>
            </w:tr>
            <w:tr w:rsidR="0002597D" w:rsidRPr="006055B5" w14:paraId="073A8DE6" w14:textId="77777777" w:rsidTr="00841E51">
              <w:trPr>
                <w:trHeight w:val="212"/>
              </w:trPr>
              <w:tc>
                <w:tcPr>
                  <w:tcW w:w="427" w:type="dxa"/>
                  <w:tcBorders>
                    <w:top w:val="nil"/>
                    <w:left w:val="nil"/>
                    <w:bottom w:val="nil"/>
                    <w:right w:val="single" w:sz="4" w:space="0" w:color="auto"/>
                  </w:tcBorders>
                  <w:shd w:val="clear" w:color="auto" w:fill="auto"/>
                  <w:noWrap/>
                  <w:vAlign w:val="bottom"/>
                  <w:hideMark/>
                </w:tcPr>
                <w:p w14:paraId="28DCB33E"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3321" w:type="dxa"/>
                  <w:tcBorders>
                    <w:top w:val="single" w:sz="4" w:space="0" w:color="auto"/>
                    <w:left w:val="single" w:sz="4" w:space="0" w:color="auto"/>
                    <w:bottom w:val="single" w:sz="4" w:space="0" w:color="auto"/>
                    <w:right w:val="nil"/>
                  </w:tcBorders>
                  <w:shd w:val="clear" w:color="auto" w:fill="auto"/>
                  <w:noWrap/>
                  <w:vAlign w:val="bottom"/>
                  <w:hideMark/>
                </w:tcPr>
                <w:p w14:paraId="35D50932"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Tecnológico de Monterrey</w:t>
                  </w:r>
                </w:p>
              </w:tc>
              <w:tc>
                <w:tcPr>
                  <w:tcW w:w="1346" w:type="dxa"/>
                  <w:tcBorders>
                    <w:top w:val="single" w:sz="4" w:space="0" w:color="auto"/>
                    <w:left w:val="nil"/>
                    <w:bottom w:val="single" w:sz="4" w:space="0" w:color="auto"/>
                    <w:right w:val="nil"/>
                  </w:tcBorders>
                  <w:shd w:val="clear" w:color="auto" w:fill="auto"/>
                  <w:noWrap/>
                  <w:vAlign w:val="bottom"/>
                  <w:hideMark/>
                </w:tcPr>
                <w:p w14:paraId="392DA3C0"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w:t>
                  </w:r>
                </w:p>
              </w:tc>
              <w:tc>
                <w:tcPr>
                  <w:tcW w:w="1077" w:type="dxa"/>
                  <w:tcBorders>
                    <w:top w:val="single" w:sz="4" w:space="0" w:color="auto"/>
                    <w:left w:val="nil"/>
                    <w:bottom w:val="single" w:sz="4" w:space="0" w:color="auto"/>
                    <w:right w:val="nil"/>
                  </w:tcBorders>
                  <w:shd w:val="clear" w:color="auto" w:fill="auto"/>
                  <w:noWrap/>
                  <w:vAlign w:val="bottom"/>
                  <w:hideMark/>
                </w:tcPr>
                <w:p w14:paraId="26EFDFF5"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187</w:t>
                  </w:r>
                </w:p>
              </w:tc>
              <w:tc>
                <w:tcPr>
                  <w:tcW w:w="1911" w:type="dxa"/>
                  <w:tcBorders>
                    <w:top w:val="single" w:sz="4" w:space="0" w:color="auto"/>
                    <w:left w:val="nil"/>
                    <w:bottom w:val="single" w:sz="4" w:space="0" w:color="auto"/>
                    <w:right w:val="nil"/>
                  </w:tcBorders>
                  <w:shd w:val="clear" w:color="auto" w:fill="auto"/>
                  <w:noWrap/>
                  <w:vAlign w:val="bottom"/>
                  <w:hideMark/>
                </w:tcPr>
                <w:p w14:paraId="5B6F805C"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8.90</w:t>
                  </w:r>
                </w:p>
              </w:tc>
              <w:tc>
                <w:tcPr>
                  <w:tcW w:w="1616" w:type="dxa"/>
                  <w:tcBorders>
                    <w:top w:val="single" w:sz="4" w:space="0" w:color="auto"/>
                    <w:left w:val="nil"/>
                    <w:bottom w:val="single" w:sz="4" w:space="0" w:color="auto"/>
                  </w:tcBorders>
                  <w:shd w:val="clear" w:color="auto" w:fill="auto"/>
                  <w:noWrap/>
                  <w:vAlign w:val="bottom"/>
                  <w:hideMark/>
                </w:tcPr>
                <w:p w14:paraId="5F9C38C4"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213</w:t>
                  </w:r>
                </w:p>
              </w:tc>
            </w:tr>
            <w:tr w:rsidR="0002597D" w:rsidRPr="006055B5" w14:paraId="6F3CD3BD" w14:textId="77777777" w:rsidTr="00841E51">
              <w:trPr>
                <w:trHeight w:val="212"/>
              </w:trPr>
              <w:tc>
                <w:tcPr>
                  <w:tcW w:w="427" w:type="dxa"/>
                  <w:tcBorders>
                    <w:top w:val="nil"/>
                    <w:left w:val="nil"/>
                    <w:bottom w:val="nil"/>
                    <w:right w:val="single" w:sz="4" w:space="0" w:color="auto"/>
                  </w:tcBorders>
                  <w:shd w:val="clear" w:color="auto" w:fill="auto"/>
                  <w:noWrap/>
                  <w:vAlign w:val="bottom"/>
                  <w:hideMark/>
                </w:tcPr>
                <w:p w14:paraId="6C626A19"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3321" w:type="dxa"/>
                  <w:tcBorders>
                    <w:top w:val="single" w:sz="4" w:space="0" w:color="auto"/>
                    <w:left w:val="single" w:sz="4" w:space="0" w:color="auto"/>
                    <w:bottom w:val="single" w:sz="4" w:space="0" w:color="auto"/>
                    <w:right w:val="nil"/>
                  </w:tcBorders>
                  <w:shd w:val="clear" w:color="auto" w:fill="auto"/>
                  <w:noWrap/>
                  <w:vAlign w:val="bottom"/>
                  <w:hideMark/>
                </w:tcPr>
                <w:p w14:paraId="168D2E1B"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Universidad Autónoma de Sinaloa</w:t>
                  </w:r>
                </w:p>
              </w:tc>
              <w:tc>
                <w:tcPr>
                  <w:tcW w:w="1346" w:type="dxa"/>
                  <w:tcBorders>
                    <w:top w:val="single" w:sz="4" w:space="0" w:color="auto"/>
                    <w:left w:val="nil"/>
                    <w:bottom w:val="single" w:sz="4" w:space="0" w:color="auto"/>
                    <w:right w:val="nil"/>
                  </w:tcBorders>
                  <w:shd w:val="clear" w:color="auto" w:fill="auto"/>
                  <w:noWrap/>
                  <w:vAlign w:val="bottom"/>
                  <w:hideMark/>
                </w:tcPr>
                <w:p w14:paraId="2FFFB00D"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w:t>
                  </w:r>
                </w:p>
              </w:tc>
              <w:tc>
                <w:tcPr>
                  <w:tcW w:w="1077" w:type="dxa"/>
                  <w:tcBorders>
                    <w:top w:val="single" w:sz="4" w:space="0" w:color="auto"/>
                    <w:left w:val="nil"/>
                    <w:bottom w:val="single" w:sz="4" w:space="0" w:color="auto"/>
                    <w:right w:val="nil"/>
                  </w:tcBorders>
                  <w:shd w:val="clear" w:color="auto" w:fill="auto"/>
                  <w:noWrap/>
                  <w:vAlign w:val="bottom"/>
                  <w:hideMark/>
                </w:tcPr>
                <w:p w14:paraId="7F11C001"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310</w:t>
                  </w:r>
                </w:p>
              </w:tc>
              <w:tc>
                <w:tcPr>
                  <w:tcW w:w="1911" w:type="dxa"/>
                  <w:tcBorders>
                    <w:top w:val="single" w:sz="4" w:space="0" w:color="auto"/>
                    <w:left w:val="nil"/>
                    <w:bottom w:val="single" w:sz="4" w:space="0" w:color="auto"/>
                    <w:right w:val="nil"/>
                  </w:tcBorders>
                  <w:shd w:val="clear" w:color="auto" w:fill="auto"/>
                  <w:noWrap/>
                  <w:vAlign w:val="bottom"/>
                  <w:hideMark/>
                </w:tcPr>
                <w:p w14:paraId="66FFEC09"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16.32</w:t>
                  </w:r>
                </w:p>
              </w:tc>
              <w:tc>
                <w:tcPr>
                  <w:tcW w:w="1616" w:type="dxa"/>
                  <w:tcBorders>
                    <w:top w:val="single" w:sz="4" w:space="0" w:color="auto"/>
                    <w:left w:val="nil"/>
                    <w:bottom w:val="single" w:sz="4" w:space="0" w:color="auto"/>
                  </w:tcBorders>
                  <w:shd w:val="clear" w:color="auto" w:fill="auto"/>
                  <w:noWrap/>
                  <w:vAlign w:val="bottom"/>
                  <w:hideMark/>
                </w:tcPr>
                <w:p w14:paraId="030EF0E9"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133</w:t>
                  </w:r>
                </w:p>
              </w:tc>
            </w:tr>
            <w:tr w:rsidR="0002597D" w:rsidRPr="006055B5" w14:paraId="5813502D" w14:textId="77777777" w:rsidTr="00841E51">
              <w:trPr>
                <w:trHeight w:val="212"/>
              </w:trPr>
              <w:tc>
                <w:tcPr>
                  <w:tcW w:w="427" w:type="dxa"/>
                  <w:tcBorders>
                    <w:top w:val="nil"/>
                    <w:left w:val="nil"/>
                    <w:bottom w:val="nil"/>
                    <w:right w:val="single" w:sz="4" w:space="0" w:color="auto"/>
                  </w:tcBorders>
                  <w:shd w:val="clear" w:color="auto" w:fill="auto"/>
                  <w:noWrap/>
                  <w:vAlign w:val="bottom"/>
                  <w:hideMark/>
                </w:tcPr>
                <w:p w14:paraId="0B93E33D"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3321" w:type="dxa"/>
                  <w:tcBorders>
                    <w:top w:val="single" w:sz="4" w:space="0" w:color="auto"/>
                    <w:left w:val="single" w:sz="4" w:space="0" w:color="auto"/>
                    <w:bottom w:val="single" w:sz="4" w:space="0" w:color="auto"/>
                    <w:right w:val="nil"/>
                  </w:tcBorders>
                  <w:shd w:val="clear" w:color="auto" w:fill="auto"/>
                  <w:noWrap/>
                  <w:vAlign w:val="bottom"/>
                  <w:hideMark/>
                </w:tcPr>
                <w:p w14:paraId="43816304"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INIFAP Instituto Nacional de Investigaciones Forestales Agricolas y Pecuarias</w:t>
                  </w:r>
                </w:p>
              </w:tc>
              <w:tc>
                <w:tcPr>
                  <w:tcW w:w="1346" w:type="dxa"/>
                  <w:tcBorders>
                    <w:top w:val="single" w:sz="4" w:space="0" w:color="auto"/>
                    <w:left w:val="nil"/>
                    <w:bottom w:val="single" w:sz="4" w:space="0" w:color="auto"/>
                    <w:right w:val="nil"/>
                  </w:tcBorders>
                  <w:shd w:val="clear" w:color="auto" w:fill="auto"/>
                  <w:noWrap/>
                  <w:vAlign w:val="bottom"/>
                  <w:hideMark/>
                </w:tcPr>
                <w:p w14:paraId="52D7241D"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w:t>
                  </w:r>
                </w:p>
              </w:tc>
              <w:tc>
                <w:tcPr>
                  <w:tcW w:w="1077" w:type="dxa"/>
                  <w:tcBorders>
                    <w:top w:val="single" w:sz="4" w:space="0" w:color="auto"/>
                    <w:left w:val="nil"/>
                    <w:bottom w:val="single" w:sz="4" w:space="0" w:color="auto"/>
                    <w:right w:val="nil"/>
                  </w:tcBorders>
                  <w:shd w:val="clear" w:color="auto" w:fill="auto"/>
                  <w:noWrap/>
                  <w:vAlign w:val="bottom"/>
                  <w:hideMark/>
                </w:tcPr>
                <w:p w14:paraId="229153F0"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191</w:t>
                  </w:r>
                </w:p>
              </w:tc>
              <w:tc>
                <w:tcPr>
                  <w:tcW w:w="1911" w:type="dxa"/>
                  <w:tcBorders>
                    <w:top w:val="single" w:sz="4" w:space="0" w:color="auto"/>
                    <w:left w:val="nil"/>
                    <w:bottom w:val="single" w:sz="4" w:space="0" w:color="auto"/>
                    <w:right w:val="nil"/>
                  </w:tcBorders>
                  <w:shd w:val="clear" w:color="auto" w:fill="auto"/>
                  <w:noWrap/>
                  <w:vAlign w:val="bottom"/>
                  <w:hideMark/>
                </w:tcPr>
                <w:p w14:paraId="3C4DEB24"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10.61</w:t>
                  </w:r>
                </w:p>
              </w:tc>
              <w:tc>
                <w:tcPr>
                  <w:tcW w:w="1616" w:type="dxa"/>
                  <w:tcBorders>
                    <w:top w:val="single" w:sz="4" w:space="0" w:color="auto"/>
                    <w:left w:val="nil"/>
                    <w:bottom w:val="single" w:sz="4" w:space="0" w:color="auto"/>
                  </w:tcBorders>
                  <w:shd w:val="clear" w:color="auto" w:fill="auto"/>
                  <w:noWrap/>
                  <w:vAlign w:val="bottom"/>
                  <w:hideMark/>
                </w:tcPr>
                <w:p w14:paraId="14428C76"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146</w:t>
                  </w:r>
                </w:p>
              </w:tc>
            </w:tr>
            <w:tr w:rsidR="0002597D" w:rsidRPr="006055B5" w14:paraId="58BED7CC" w14:textId="77777777" w:rsidTr="00841E51">
              <w:trPr>
                <w:trHeight w:val="212"/>
              </w:trPr>
              <w:tc>
                <w:tcPr>
                  <w:tcW w:w="427" w:type="dxa"/>
                  <w:tcBorders>
                    <w:top w:val="nil"/>
                    <w:left w:val="nil"/>
                    <w:bottom w:val="nil"/>
                    <w:right w:val="single" w:sz="4" w:space="0" w:color="auto"/>
                  </w:tcBorders>
                  <w:shd w:val="clear" w:color="auto" w:fill="auto"/>
                  <w:noWrap/>
                  <w:vAlign w:val="bottom"/>
                  <w:hideMark/>
                </w:tcPr>
                <w:p w14:paraId="77F7A8DC"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3321" w:type="dxa"/>
                  <w:tcBorders>
                    <w:top w:val="single" w:sz="4" w:space="0" w:color="auto"/>
                    <w:left w:val="single" w:sz="4" w:space="0" w:color="auto"/>
                    <w:bottom w:val="single" w:sz="4" w:space="0" w:color="auto"/>
                    <w:right w:val="nil"/>
                  </w:tcBorders>
                  <w:shd w:val="clear" w:color="auto" w:fill="auto"/>
                  <w:noWrap/>
                  <w:vAlign w:val="bottom"/>
                  <w:hideMark/>
                </w:tcPr>
                <w:p w14:paraId="7315E9F1"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Universidad Autónoma Metropolitana-iztapalapa</w:t>
                  </w:r>
                </w:p>
              </w:tc>
              <w:tc>
                <w:tcPr>
                  <w:tcW w:w="1346" w:type="dxa"/>
                  <w:tcBorders>
                    <w:top w:val="single" w:sz="4" w:space="0" w:color="auto"/>
                    <w:left w:val="nil"/>
                    <w:bottom w:val="single" w:sz="4" w:space="0" w:color="auto"/>
                    <w:right w:val="nil"/>
                  </w:tcBorders>
                  <w:shd w:val="clear" w:color="auto" w:fill="auto"/>
                  <w:noWrap/>
                  <w:vAlign w:val="bottom"/>
                  <w:hideMark/>
                </w:tcPr>
                <w:p w14:paraId="26AAB64F"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1077" w:type="dxa"/>
                  <w:tcBorders>
                    <w:top w:val="single" w:sz="4" w:space="0" w:color="auto"/>
                    <w:left w:val="nil"/>
                    <w:bottom w:val="single" w:sz="4" w:space="0" w:color="auto"/>
                    <w:right w:val="nil"/>
                  </w:tcBorders>
                  <w:shd w:val="clear" w:color="auto" w:fill="auto"/>
                  <w:noWrap/>
                  <w:vAlign w:val="bottom"/>
                  <w:hideMark/>
                </w:tcPr>
                <w:p w14:paraId="7E20C9F7"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178</w:t>
                  </w:r>
                </w:p>
              </w:tc>
              <w:tc>
                <w:tcPr>
                  <w:tcW w:w="1911" w:type="dxa"/>
                  <w:tcBorders>
                    <w:top w:val="single" w:sz="4" w:space="0" w:color="auto"/>
                    <w:left w:val="nil"/>
                    <w:bottom w:val="single" w:sz="4" w:space="0" w:color="auto"/>
                    <w:right w:val="nil"/>
                  </w:tcBorders>
                  <w:shd w:val="clear" w:color="auto" w:fill="auto"/>
                  <w:noWrap/>
                  <w:vAlign w:val="bottom"/>
                  <w:hideMark/>
                </w:tcPr>
                <w:p w14:paraId="4AF0FDB1"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10.47</w:t>
                  </w:r>
                </w:p>
              </w:tc>
              <w:tc>
                <w:tcPr>
                  <w:tcW w:w="1616" w:type="dxa"/>
                  <w:tcBorders>
                    <w:top w:val="single" w:sz="4" w:space="0" w:color="auto"/>
                    <w:left w:val="nil"/>
                    <w:bottom w:val="single" w:sz="4" w:space="0" w:color="auto"/>
                  </w:tcBorders>
                  <w:shd w:val="clear" w:color="auto" w:fill="auto"/>
                  <w:noWrap/>
                  <w:vAlign w:val="bottom"/>
                  <w:hideMark/>
                </w:tcPr>
                <w:p w14:paraId="1A415DF9"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88</w:t>
                  </w:r>
                </w:p>
              </w:tc>
            </w:tr>
            <w:tr w:rsidR="0002597D" w:rsidRPr="006055B5" w14:paraId="37A8777E" w14:textId="77777777" w:rsidTr="00841E51">
              <w:trPr>
                <w:trHeight w:val="212"/>
              </w:trPr>
              <w:tc>
                <w:tcPr>
                  <w:tcW w:w="427" w:type="dxa"/>
                  <w:tcBorders>
                    <w:top w:val="nil"/>
                    <w:left w:val="nil"/>
                    <w:bottom w:val="nil"/>
                    <w:right w:val="single" w:sz="4" w:space="0" w:color="auto"/>
                  </w:tcBorders>
                  <w:shd w:val="clear" w:color="auto" w:fill="auto"/>
                  <w:noWrap/>
                  <w:vAlign w:val="bottom"/>
                  <w:hideMark/>
                </w:tcPr>
                <w:p w14:paraId="2C698BBF"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3321" w:type="dxa"/>
                  <w:tcBorders>
                    <w:top w:val="single" w:sz="4" w:space="0" w:color="auto"/>
                    <w:left w:val="single" w:sz="4" w:space="0" w:color="auto"/>
                    <w:bottom w:val="nil"/>
                    <w:right w:val="nil"/>
                  </w:tcBorders>
                  <w:shd w:val="clear" w:color="auto" w:fill="auto"/>
                  <w:noWrap/>
                  <w:vAlign w:val="bottom"/>
                  <w:hideMark/>
                </w:tcPr>
                <w:p w14:paraId="6822E1AC"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Universidad Autónoma de Chihuahua</w:t>
                  </w:r>
                </w:p>
              </w:tc>
              <w:tc>
                <w:tcPr>
                  <w:tcW w:w="1346" w:type="dxa"/>
                  <w:tcBorders>
                    <w:top w:val="single" w:sz="4" w:space="0" w:color="auto"/>
                    <w:left w:val="nil"/>
                    <w:bottom w:val="nil"/>
                    <w:right w:val="nil"/>
                  </w:tcBorders>
                  <w:shd w:val="clear" w:color="auto" w:fill="auto"/>
                  <w:noWrap/>
                  <w:vAlign w:val="bottom"/>
                  <w:hideMark/>
                </w:tcPr>
                <w:p w14:paraId="1707C353"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077" w:type="dxa"/>
                  <w:tcBorders>
                    <w:top w:val="single" w:sz="4" w:space="0" w:color="auto"/>
                    <w:left w:val="nil"/>
                    <w:bottom w:val="nil"/>
                    <w:right w:val="nil"/>
                  </w:tcBorders>
                  <w:shd w:val="clear" w:color="auto" w:fill="auto"/>
                  <w:noWrap/>
                  <w:vAlign w:val="bottom"/>
                  <w:hideMark/>
                </w:tcPr>
                <w:p w14:paraId="1FDD17B4"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115</w:t>
                  </w:r>
                </w:p>
              </w:tc>
              <w:tc>
                <w:tcPr>
                  <w:tcW w:w="1911" w:type="dxa"/>
                  <w:tcBorders>
                    <w:top w:val="single" w:sz="4" w:space="0" w:color="auto"/>
                    <w:left w:val="nil"/>
                    <w:bottom w:val="nil"/>
                    <w:right w:val="nil"/>
                  </w:tcBorders>
                  <w:shd w:val="clear" w:color="auto" w:fill="auto"/>
                  <w:noWrap/>
                  <w:vAlign w:val="bottom"/>
                  <w:hideMark/>
                </w:tcPr>
                <w:p w14:paraId="7FE311FA"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11.50</w:t>
                  </w:r>
                </w:p>
              </w:tc>
              <w:tc>
                <w:tcPr>
                  <w:tcW w:w="1616" w:type="dxa"/>
                  <w:tcBorders>
                    <w:top w:val="single" w:sz="4" w:space="0" w:color="auto"/>
                    <w:left w:val="nil"/>
                    <w:bottom w:val="nil"/>
                  </w:tcBorders>
                  <w:shd w:val="clear" w:color="auto" w:fill="auto"/>
                  <w:noWrap/>
                  <w:vAlign w:val="bottom"/>
                  <w:hideMark/>
                </w:tcPr>
                <w:p w14:paraId="4535AFDC" w14:textId="77777777" w:rsidR="0002597D" w:rsidRPr="006055B5" w:rsidRDefault="0002597D" w:rsidP="0002597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114</w:t>
                  </w:r>
                </w:p>
              </w:tc>
            </w:tr>
          </w:tbl>
          <w:p w14:paraId="40A791E6" w14:textId="7446A4C7" w:rsidR="0002597D" w:rsidRPr="006055B5" w:rsidRDefault="0002597D" w:rsidP="0002597D">
            <w:pPr>
              <w:spacing w:after="0" w:line="240" w:lineRule="auto"/>
              <w:rPr>
                <w:rFonts w:ascii="Times New Roman" w:eastAsia="Times New Roman" w:hAnsi="Times New Roman" w:cs="Times New Roman"/>
                <w:color w:val="000000"/>
              </w:rPr>
            </w:pPr>
          </w:p>
        </w:tc>
        <w:tc>
          <w:tcPr>
            <w:tcW w:w="269" w:type="dxa"/>
            <w:tcBorders>
              <w:top w:val="nil"/>
              <w:left w:val="nil"/>
              <w:bottom w:val="nil"/>
              <w:right w:val="nil"/>
            </w:tcBorders>
            <w:shd w:val="clear" w:color="auto" w:fill="auto"/>
            <w:noWrap/>
            <w:vAlign w:val="bottom"/>
          </w:tcPr>
          <w:p w14:paraId="7794FF37" w14:textId="3C7BCBCF" w:rsidR="0002597D" w:rsidRPr="006055B5" w:rsidRDefault="0002597D" w:rsidP="0002597D">
            <w:pPr>
              <w:spacing w:after="0" w:line="240" w:lineRule="auto"/>
              <w:ind w:left="-107"/>
              <w:rPr>
                <w:rFonts w:ascii="Times New Roman" w:eastAsia="Times New Roman" w:hAnsi="Times New Roman" w:cs="Times New Roman"/>
                <w:b/>
                <w:bCs/>
                <w:color w:val="000000"/>
              </w:rPr>
            </w:pPr>
          </w:p>
        </w:tc>
      </w:tr>
    </w:tbl>
    <w:p w14:paraId="4A788EEC" w14:textId="2191C546" w:rsidR="005A783E" w:rsidRPr="006055B5" w:rsidRDefault="005A783E" w:rsidP="00DB39E4">
      <w:pPr>
        <w:tabs>
          <w:tab w:val="left" w:pos="1900"/>
        </w:tabs>
        <w:spacing w:after="0" w:line="240" w:lineRule="auto"/>
        <w:jc w:val="both"/>
        <w:rPr>
          <w:rFonts w:ascii="Times New Roman" w:hAnsi="Times New Roman" w:cs="Times New Roman"/>
        </w:rPr>
      </w:pPr>
    </w:p>
    <w:p w14:paraId="69686EB8" w14:textId="122365EB" w:rsidR="00766BE2" w:rsidRPr="006055B5" w:rsidRDefault="00841E51" w:rsidP="007009EA">
      <w:pPr>
        <w:tabs>
          <w:tab w:val="left" w:pos="720"/>
        </w:tabs>
        <w:spacing w:after="0" w:line="240" w:lineRule="auto"/>
        <w:jc w:val="both"/>
        <w:rPr>
          <w:rFonts w:ascii="Times New Roman" w:hAnsi="Times New Roman" w:cs="Times New Roman"/>
        </w:rPr>
      </w:pPr>
      <w:r w:rsidRPr="006055B5">
        <w:rPr>
          <w:rFonts w:ascii="Times New Roman" w:hAnsi="Times New Roman" w:cs="Times New Roman"/>
        </w:rPr>
        <w:lastRenderedPageBreak/>
        <w:tab/>
        <w:t xml:space="preserve">The highest resulted TLS was </w:t>
      </w:r>
      <w:r w:rsidRPr="006055B5">
        <w:rPr>
          <w:rFonts w:ascii="Times New Roman" w:eastAsia="Times New Roman" w:hAnsi="Times New Roman" w:cs="Times New Roman"/>
          <w:color w:val="000000"/>
        </w:rPr>
        <w:t>IPN Instituto Politécnico Nacional (511) followed by Universidad Autónoma de Querétaro (402) then Universidad Nacional Autónoma de México (270) which shows more collaborative work between organizations</w:t>
      </w:r>
      <w:r w:rsidR="00E42F5A" w:rsidRPr="006055B5">
        <w:rPr>
          <w:rFonts w:ascii="Times New Roman" w:eastAsia="Times New Roman" w:hAnsi="Times New Roman" w:cs="Times New Roman"/>
          <w:color w:val="000000"/>
        </w:rPr>
        <w:t xml:space="preserve"> (Figure 6)</w:t>
      </w:r>
      <w:r w:rsidRPr="006055B5">
        <w:rPr>
          <w:rFonts w:ascii="Times New Roman" w:eastAsia="Times New Roman" w:hAnsi="Times New Roman" w:cs="Times New Roman"/>
          <w:color w:val="000000"/>
        </w:rPr>
        <w:t xml:space="preserve">. </w:t>
      </w:r>
    </w:p>
    <w:p w14:paraId="297F93E7" w14:textId="500DDA9C" w:rsidR="00766BE2" w:rsidRPr="006055B5" w:rsidRDefault="00820795" w:rsidP="00820795">
      <w:pPr>
        <w:tabs>
          <w:tab w:val="left" w:pos="1900"/>
        </w:tabs>
        <w:spacing w:after="0" w:line="240" w:lineRule="auto"/>
        <w:jc w:val="center"/>
        <w:rPr>
          <w:rFonts w:ascii="Times New Roman" w:hAnsi="Times New Roman" w:cs="Times New Roman"/>
        </w:rPr>
      </w:pPr>
      <w:r w:rsidRPr="006055B5">
        <w:rPr>
          <w:rFonts w:ascii="Times New Roman" w:hAnsi="Times New Roman" w:cs="Times New Roman"/>
          <w:noProof/>
        </w:rPr>
        <mc:AlternateContent>
          <mc:Choice Requires="wpg">
            <w:drawing>
              <wp:inline distT="0" distB="0" distL="0" distR="0" wp14:anchorId="56747523" wp14:editId="08127816">
                <wp:extent cx="4207872" cy="3509315"/>
                <wp:effectExtent l="0" t="0" r="2540" b="0"/>
                <wp:docPr id="233" name="Group 233"/>
                <wp:cNvGraphicFramePr/>
                <a:graphic xmlns:a="http://schemas.openxmlformats.org/drawingml/2006/main">
                  <a:graphicData uri="http://schemas.microsoft.com/office/word/2010/wordprocessingGroup">
                    <wpg:wgp>
                      <wpg:cNvGrpSpPr/>
                      <wpg:grpSpPr>
                        <a:xfrm>
                          <a:off x="0" y="0"/>
                          <a:ext cx="4207872" cy="3509315"/>
                          <a:chOff x="0" y="0"/>
                          <a:chExt cx="4207872" cy="3509315"/>
                        </a:xfrm>
                      </wpg:grpSpPr>
                      <pic:pic xmlns:pic="http://schemas.openxmlformats.org/drawingml/2006/picture">
                        <pic:nvPicPr>
                          <pic:cNvPr id="13" name="Picture 13"/>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28937" y="0"/>
                            <a:ext cx="4178935" cy="3506470"/>
                          </a:xfrm>
                          <a:prstGeom prst="rect">
                            <a:avLst/>
                          </a:prstGeom>
                          <a:noFill/>
                          <a:ln>
                            <a:noFill/>
                          </a:ln>
                        </pic:spPr>
                      </pic:pic>
                      <pic:pic xmlns:pic="http://schemas.openxmlformats.org/drawingml/2006/picture">
                        <pic:nvPicPr>
                          <pic:cNvPr id="206" name="Picture 20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3275635"/>
                            <a:ext cx="645795" cy="233680"/>
                          </a:xfrm>
                          <a:prstGeom prst="rect">
                            <a:avLst/>
                          </a:prstGeom>
                        </pic:spPr>
                      </pic:pic>
                    </wpg:wgp>
                  </a:graphicData>
                </a:graphic>
              </wp:inline>
            </w:drawing>
          </mc:Choice>
          <mc:Fallback xmlns:oel="http://schemas.microsoft.com/office/2019/extlst">
            <w:pict>
              <v:group w14:anchorId="37E1D2B3" id="Group 233" o:spid="_x0000_s1026" style="width:331.35pt;height:276.3pt;mso-position-horizontal-relative:char;mso-position-vertical-relative:line" coordsize="42078,35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">
                <v:shape id="Picture 13" o:spid="_x0000_s1027" type="#_x0000_t75" style="position:absolute;left:289;width:41789;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">
                  <v:imagedata r:id="rId21" o:title=""/>
                </v:shape>
                <v:shape id="Picture 206" o:spid="_x0000_s1028" type="#_x0000_t75" style="position:absolute;top:32756;width:6457;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">
                  <v:imagedata r:id="rId22" o:title=""/>
                </v:shape>
                <w10:anchorlock/>
              </v:group>
            </w:pict>
          </mc:Fallback>
        </mc:AlternateContent>
      </w:r>
    </w:p>
    <w:p w14:paraId="2CADA008" w14:textId="27D42604" w:rsidR="00766BE2" w:rsidRPr="006055B5" w:rsidRDefault="00766BE2" w:rsidP="00605DA3">
      <w:pPr>
        <w:pStyle w:val="Heading3"/>
        <w:jc w:val="center"/>
        <w:rPr>
          <w:rFonts w:ascii="Times New Roman" w:hAnsi="Times New Roman" w:cs="Times New Roman"/>
          <w:color w:val="auto"/>
          <w:sz w:val="22"/>
          <w:szCs w:val="22"/>
        </w:rPr>
      </w:pPr>
      <w:bookmarkStart w:id="21" w:name="_Toc129119372"/>
      <w:r w:rsidRPr="006055B5">
        <w:rPr>
          <w:rFonts w:ascii="Times New Roman" w:hAnsi="Times New Roman" w:cs="Times New Roman"/>
          <w:b/>
          <w:bCs/>
          <w:color w:val="auto"/>
          <w:sz w:val="22"/>
          <w:szCs w:val="22"/>
        </w:rPr>
        <w:t xml:space="preserve">Figure </w:t>
      </w:r>
      <w:r w:rsidR="00991C07" w:rsidRPr="006055B5">
        <w:rPr>
          <w:rFonts w:ascii="Times New Roman" w:hAnsi="Times New Roman" w:cs="Times New Roman"/>
          <w:b/>
          <w:bCs/>
          <w:color w:val="auto"/>
          <w:sz w:val="22"/>
          <w:szCs w:val="22"/>
        </w:rPr>
        <w:t>6.</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Citation-organization cooperation network on corn nixtamalization from WOS database. (Out of</w:t>
      </w:r>
      <w:r w:rsidR="00820795" w:rsidRPr="006055B5">
        <w:rPr>
          <w:rFonts w:ascii="Times New Roman" w:hAnsi="Times New Roman" w:cs="Times New Roman"/>
          <w:color w:val="auto"/>
          <w:sz w:val="22"/>
          <w:szCs w:val="22"/>
        </w:rPr>
        <w:t xml:space="preserve"> </w:t>
      </w:r>
      <w:r w:rsidR="00DA76A9" w:rsidRPr="006055B5">
        <w:rPr>
          <w:rFonts w:ascii="Times New Roman" w:hAnsi="Times New Roman" w:cs="Times New Roman"/>
          <w:color w:val="auto"/>
          <w:sz w:val="22"/>
          <w:szCs w:val="22"/>
        </w:rPr>
        <w:t>379</w:t>
      </w:r>
      <w:r w:rsidRPr="006055B5">
        <w:rPr>
          <w:rFonts w:ascii="Times New Roman" w:hAnsi="Times New Roman" w:cs="Times New Roman"/>
          <w:color w:val="auto"/>
          <w:sz w:val="22"/>
          <w:szCs w:val="22"/>
        </w:rPr>
        <w:t xml:space="preserve"> organization searched, </w:t>
      </w:r>
      <w:r w:rsidR="00DA76A9" w:rsidRPr="006055B5">
        <w:rPr>
          <w:rFonts w:ascii="Times New Roman" w:hAnsi="Times New Roman" w:cs="Times New Roman"/>
          <w:color w:val="auto"/>
          <w:sz w:val="22"/>
          <w:szCs w:val="22"/>
        </w:rPr>
        <w:t>9</w:t>
      </w:r>
      <w:r w:rsidRPr="006055B5">
        <w:rPr>
          <w:rFonts w:ascii="Times New Roman" w:hAnsi="Times New Roman" w:cs="Times New Roman"/>
          <w:color w:val="auto"/>
          <w:sz w:val="22"/>
          <w:szCs w:val="22"/>
        </w:rPr>
        <w:t xml:space="preserve"> organization that published at least </w:t>
      </w:r>
      <w:r w:rsidR="00DA76A9" w:rsidRPr="006055B5">
        <w:rPr>
          <w:rFonts w:ascii="Times New Roman" w:hAnsi="Times New Roman" w:cs="Times New Roman"/>
          <w:color w:val="auto"/>
          <w:sz w:val="22"/>
          <w:szCs w:val="22"/>
        </w:rPr>
        <w:t>nine</w:t>
      </w:r>
      <w:r w:rsidRPr="006055B5">
        <w:rPr>
          <w:rFonts w:ascii="Times New Roman" w:hAnsi="Times New Roman" w:cs="Times New Roman"/>
          <w:color w:val="auto"/>
          <w:sz w:val="22"/>
          <w:szCs w:val="22"/>
        </w:rPr>
        <w:t xml:space="preserve"> documents were considered.)</w:t>
      </w:r>
      <w:bookmarkEnd w:id="21"/>
    </w:p>
    <w:p w14:paraId="18ABCA42" w14:textId="5F011853" w:rsidR="00841E51" w:rsidRPr="006055B5" w:rsidRDefault="008C7335" w:rsidP="008C7335">
      <w:pPr>
        <w:tabs>
          <w:tab w:val="left" w:pos="720"/>
        </w:tabs>
        <w:spacing w:after="0" w:line="240" w:lineRule="auto"/>
        <w:jc w:val="both"/>
        <w:rPr>
          <w:rFonts w:ascii="Times New Roman" w:hAnsi="Times New Roman" w:cs="Times New Roman"/>
        </w:rPr>
      </w:pPr>
      <w:r w:rsidRPr="006055B5">
        <w:rPr>
          <w:rFonts w:ascii="Times New Roman" w:hAnsi="Times New Roman" w:cs="Times New Roman"/>
        </w:rPr>
        <w:tab/>
        <w:t xml:space="preserve"> </w:t>
      </w:r>
    </w:p>
    <w:p w14:paraId="197EDC98" w14:textId="2DB45B8B" w:rsidR="005440D5" w:rsidRPr="006055B5" w:rsidRDefault="005440D5" w:rsidP="00437976">
      <w:pPr>
        <w:spacing w:after="0" w:line="240" w:lineRule="auto"/>
        <w:ind w:firstLine="720"/>
        <w:jc w:val="both"/>
        <w:rPr>
          <w:rFonts w:ascii="Times New Roman" w:hAnsi="Times New Roman" w:cs="Times New Roman"/>
        </w:rPr>
      </w:pPr>
      <w:r w:rsidRPr="006055B5">
        <w:rPr>
          <w:rFonts w:ascii="Times New Roman" w:hAnsi="Times New Roman" w:cs="Times New Roman"/>
        </w:rPr>
        <w:t>The results of visualization of research mapping related to corn nixtamalization shows 9 items with a total of 37</w:t>
      </w:r>
      <w:r w:rsidR="00B41C9D" w:rsidRPr="006055B5">
        <w:rPr>
          <w:rFonts w:ascii="Times New Roman" w:hAnsi="Times New Roman" w:cs="Times New Roman"/>
        </w:rPr>
        <w:t>9</w:t>
      </w:r>
      <w:r w:rsidRPr="006055B5">
        <w:rPr>
          <w:rFonts w:ascii="Times New Roman" w:hAnsi="Times New Roman" w:cs="Times New Roman"/>
        </w:rPr>
        <w:t xml:space="preserve"> organizations with at least nine documents published which are divided into 3 clusters in WOS, namely:</w:t>
      </w:r>
    </w:p>
    <w:p w14:paraId="32E17C46" w14:textId="77777777" w:rsidR="005440D5" w:rsidRPr="006055B5" w:rsidRDefault="005440D5" w:rsidP="005440D5">
      <w:pPr>
        <w:pStyle w:val="ListParagraph"/>
        <w:numPr>
          <w:ilvl w:val="0"/>
          <w:numId w:val="8"/>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1 consists of 4 items including Tecnológico de Monterrey, Universidad Autónoma de Chihuahua, Universidad Autónoma de Sinaloa, Universidad de Sonora</w:t>
      </w:r>
    </w:p>
    <w:p w14:paraId="0F696718" w14:textId="77777777" w:rsidR="005440D5" w:rsidRPr="006055B5" w:rsidRDefault="005440D5" w:rsidP="005440D5">
      <w:pPr>
        <w:pStyle w:val="ListParagraph"/>
        <w:numPr>
          <w:ilvl w:val="0"/>
          <w:numId w:val="8"/>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2 consists of 4 items including Instituto Politécnico Nacional, Universidad Autónoma Metropolitana-iztapalapa, Universidad Autónoma de Querétaro, Universidad Nacional Autónoma de México</w:t>
      </w:r>
    </w:p>
    <w:p w14:paraId="3A3E2F11" w14:textId="170484F1" w:rsidR="003F59BE" w:rsidRPr="006055B5" w:rsidRDefault="005440D5" w:rsidP="00DB39E4">
      <w:pPr>
        <w:pStyle w:val="ListParagraph"/>
        <w:numPr>
          <w:ilvl w:val="0"/>
          <w:numId w:val="8"/>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3 consists of 2 items including INIFAP, IPN</w:t>
      </w:r>
    </w:p>
    <w:p w14:paraId="236CBD16" w14:textId="77777777" w:rsidR="005123EB" w:rsidRPr="006055B5" w:rsidRDefault="005123EB" w:rsidP="005123EB">
      <w:pPr>
        <w:pStyle w:val="ListParagraph"/>
        <w:tabs>
          <w:tab w:val="left" w:pos="1900"/>
        </w:tabs>
        <w:spacing w:after="0" w:line="240" w:lineRule="auto"/>
        <w:jc w:val="both"/>
        <w:rPr>
          <w:rFonts w:ascii="Times New Roman" w:hAnsi="Times New Roman" w:cs="Times New Roman"/>
        </w:rPr>
      </w:pPr>
    </w:p>
    <w:p w14:paraId="6AB5F727" w14:textId="2926F950" w:rsidR="0093189F" w:rsidRPr="006055B5" w:rsidRDefault="002071AB" w:rsidP="00943C78">
      <w:pPr>
        <w:pStyle w:val="Heading2"/>
        <w:numPr>
          <w:ilvl w:val="1"/>
          <w:numId w:val="14"/>
        </w:numPr>
        <w:rPr>
          <w:rFonts w:ascii="Times New Roman" w:hAnsi="Times New Roman" w:cs="Times New Roman"/>
          <w:b/>
          <w:bCs/>
          <w:color w:val="auto"/>
          <w:sz w:val="22"/>
          <w:szCs w:val="22"/>
        </w:rPr>
      </w:pPr>
      <w:bookmarkStart w:id="22" w:name="_Toc129119373"/>
      <w:bookmarkStart w:id="23" w:name="_Hlk128209871"/>
      <w:r w:rsidRPr="006055B5">
        <w:rPr>
          <w:rFonts w:ascii="Times New Roman" w:hAnsi="Times New Roman" w:cs="Times New Roman"/>
          <w:b/>
          <w:bCs/>
          <w:color w:val="auto"/>
          <w:sz w:val="22"/>
          <w:szCs w:val="22"/>
        </w:rPr>
        <w:t>Authors and citation relationship</w:t>
      </w:r>
      <w:bookmarkEnd w:id="22"/>
    </w:p>
    <w:p w14:paraId="11F210C5" w14:textId="1BC2E0EF" w:rsidR="003F59BE" w:rsidRPr="006055B5" w:rsidRDefault="0093189F" w:rsidP="00581213">
      <w:pPr>
        <w:ind w:firstLine="720"/>
        <w:rPr>
          <w:rFonts w:ascii="Times New Roman" w:hAnsi="Times New Roman" w:cs="Times New Roman"/>
        </w:rPr>
      </w:pPr>
      <w:r w:rsidRPr="006055B5">
        <w:rPr>
          <w:rFonts w:ascii="Times New Roman" w:hAnsi="Times New Roman" w:cs="Times New Roman"/>
        </w:rPr>
        <w:t>The construction of mapping</w:t>
      </w:r>
      <w:r w:rsidR="009F4E11" w:rsidRPr="006055B5">
        <w:rPr>
          <w:rFonts w:ascii="Times New Roman" w:hAnsi="Times New Roman" w:cs="Times New Roman"/>
        </w:rPr>
        <w:t xml:space="preserve"> of networks through VOSviewer provides visual relationship to study the activity of an author and their interconnectivity with another researcher. Out of 1157 authors obtained in Scopus database, 23 meet the criteria of publishing at least 8 research paper regarding corn nixtamalization</w:t>
      </w:r>
      <w:r w:rsidR="00961DF0" w:rsidRPr="006055B5">
        <w:rPr>
          <w:rFonts w:ascii="Times New Roman" w:hAnsi="Times New Roman" w:cs="Times New Roman"/>
        </w:rPr>
        <w:t xml:space="preserve"> </w:t>
      </w:r>
      <w:r w:rsidR="00E22C83" w:rsidRPr="006055B5">
        <w:rPr>
          <w:rFonts w:ascii="Times New Roman" w:hAnsi="Times New Roman" w:cs="Times New Roman"/>
        </w:rPr>
        <w:t>shown</w:t>
      </w:r>
      <w:r w:rsidR="00961DF0" w:rsidRPr="006055B5">
        <w:rPr>
          <w:rFonts w:ascii="Times New Roman" w:hAnsi="Times New Roman" w:cs="Times New Roman"/>
        </w:rPr>
        <w:t xml:space="preserve"> in Table 5</w:t>
      </w:r>
      <w:r w:rsidR="009F4E11" w:rsidRPr="006055B5">
        <w:rPr>
          <w:rFonts w:ascii="Times New Roman" w:hAnsi="Times New Roman" w:cs="Times New Roman"/>
        </w:rPr>
        <w:t>.</w:t>
      </w:r>
      <w:bookmarkEnd w:id="23"/>
    </w:p>
    <w:p w14:paraId="5358CF09" w14:textId="3C823EF2" w:rsidR="00FE409B" w:rsidRPr="006055B5" w:rsidRDefault="00FE409B" w:rsidP="00605DA3">
      <w:pPr>
        <w:pStyle w:val="Heading3"/>
        <w:rPr>
          <w:rFonts w:ascii="Times New Roman" w:hAnsi="Times New Roman" w:cs="Times New Roman"/>
          <w:color w:val="auto"/>
          <w:sz w:val="22"/>
          <w:szCs w:val="22"/>
        </w:rPr>
      </w:pPr>
      <w:bookmarkStart w:id="24" w:name="_Toc129119374"/>
      <w:r w:rsidRPr="006055B5">
        <w:rPr>
          <w:rFonts w:ascii="Times New Roman" w:hAnsi="Times New Roman" w:cs="Times New Roman"/>
          <w:b/>
          <w:bCs/>
          <w:color w:val="auto"/>
          <w:sz w:val="22"/>
          <w:szCs w:val="22"/>
        </w:rPr>
        <w:t xml:space="preserve">Table </w:t>
      </w:r>
      <w:r w:rsidR="00834D5C" w:rsidRPr="006055B5">
        <w:rPr>
          <w:rFonts w:ascii="Times New Roman" w:hAnsi="Times New Roman" w:cs="Times New Roman"/>
          <w:b/>
          <w:bCs/>
          <w:color w:val="auto"/>
          <w:sz w:val="22"/>
          <w:szCs w:val="22"/>
        </w:rPr>
        <w:t>5</w:t>
      </w:r>
      <w:r w:rsidRPr="006055B5">
        <w:rPr>
          <w:rFonts w:ascii="Times New Roman" w:hAnsi="Times New Roman" w:cs="Times New Roman"/>
          <w:b/>
          <w:bCs/>
          <w:color w:val="auto"/>
          <w:sz w:val="22"/>
          <w:szCs w:val="22"/>
        </w:rPr>
        <w:t>.</w:t>
      </w:r>
      <w:r w:rsidRPr="006055B5">
        <w:rPr>
          <w:rFonts w:ascii="Times New Roman" w:hAnsi="Times New Roman" w:cs="Times New Roman"/>
          <w:color w:val="auto"/>
          <w:sz w:val="22"/>
          <w:szCs w:val="22"/>
        </w:rPr>
        <w:t xml:space="preserve"> </w:t>
      </w:r>
      <w:r w:rsidR="000D49A4" w:rsidRPr="006055B5">
        <w:rPr>
          <w:rFonts w:ascii="Times New Roman" w:hAnsi="Times New Roman" w:cs="Times New Roman"/>
          <w:color w:val="auto"/>
          <w:sz w:val="22"/>
          <w:szCs w:val="22"/>
        </w:rPr>
        <w:t>Most productive authors that published more than 8 documents in Scopus</w:t>
      </w:r>
      <w:bookmarkEnd w:id="24"/>
    </w:p>
    <w:tbl>
      <w:tblPr>
        <w:tblpPr w:leftFromText="180" w:rightFromText="180" w:vertAnchor="text" w:horzAnchor="margin" w:tblpY="38"/>
        <w:tblW w:w="9488" w:type="dxa"/>
        <w:tblLook w:val="04A0" w:firstRow="1" w:lastRow="0" w:firstColumn="1" w:lastColumn="0" w:noHBand="0" w:noVBand="1"/>
      </w:tblPr>
      <w:tblGrid>
        <w:gridCol w:w="558"/>
        <w:gridCol w:w="2714"/>
        <w:gridCol w:w="1459"/>
        <w:gridCol w:w="1209"/>
        <w:gridCol w:w="1890"/>
        <w:gridCol w:w="1658"/>
      </w:tblGrid>
      <w:tr w:rsidR="000D49A4" w:rsidRPr="006055B5" w14:paraId="747070CF" w14:textId="77777777" w:rsidTr="000A43D2">
        <w:trPr>
          <w:trHeight w:val="283"/>
        </w:trPr>
        <w:tc>
          <w:tcPr>
            <w:tcW w:w="558" w:type="dxa"/>
            <w:tcBorders>
              <w:top w:val="single" w:sz="4" w:space="0" w:color="auto"/>
              <w:left w:val="nil"/>
              <w:bottom w:val="single" w:sz="4" w:space="0" w:color="auto"/>
              <w:right w:val="nil"/>
            </w:tcBorders>
            <w:shd w:val="clear" w:color="auto" w:fill="auto"/>
            <w:noWrap/>
            <w:vAlign w:val="bottom"/>
            <w:hideMark/>
          </w:tcPr>
          <w:p w14:paraId="6BAEE7D8" w14:textId="77777777" w:rsidR="00C90377" w:rsidRPr="006055B5" w:rsidRDefault="00C90377" w:rsidP="00C90377">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w:t>
            </w:r>
          </w:p>
        </w:tc>
        <w:tc>
          <w:tcPr>
            <w:tcW w:w="2714" w:type="dxa"/>
            <w:tcBorders>
              <w:top w:val="single" w:sz="4" w:space="0" w:color="auto"/>
              <w:left w:val="nil"/>
              <w:bottom w:val="single" w:sz="4" w:space="0" w:color="auto"/>
              <w:right w:val="nil"/>
            </w:tcBorders>
            <w:shd w:val="clear" w:color="auto" w:fill="auto"/>
            <w:noWrap/>
            <w:vAlign w:val="bottom"/>
            <w:hideMark/>
          </w:tcPr>
          <w:p w14:paraId="3001469A" w14:textId="77777777" w:rsidR="00C90377" w:rsidRPr="006055B5" w:rsidRDefault="00C90377" w:rsidP="00C90377">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Author</w:t>
            </w:r>
          </w:p>
        </w:tc>
        <w:tc>
          <w:tcPr>
            <w:tcW w:w="1459" w:type="dxa"/>
            <w:tcBorders>
              <w:top w:val="single" w:sz="4" w:space="0" w:color="auto"/>
              <w:left w:val="nil"/>
              <w:bottom w:val="single" w:sz="4" w:space="0" w:color="auto"/>
              <w:right w:val="nil"/>
            </w:tcBorders>
            <w:shd w:val="clear" w:color="auto" w:fill="auto"/>
            <w:noWrap/>
            <w:vAlign w:val="bottom"/>
            <w:hideMark/>
          </w:tcPr>
          <w:p w14:paraId="3BFE429C" w14:textId="77777777" w:rsidR="00C90377" w:rsidRPr="006055B5" w:rsidRDefault="00C90377" w:rsidP="00C90377">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Documents</w:t>
            </w:r>
          </w:p>
        </w:tc>
        <w:tc>
          <w:tcPr>
            <w:tcW w:w="1209" w:type="dxa"/>
            <w:tcBorders>
              <w:top w:val="single" w:sz="4" w:space="0" w:color="auto"/>
              <w:left w:val="nil"/>
              <w:bottom w:val="single" w:sz="4" w:space="0" w:color="auto"/>
              <w:right w:val="nil"/>
            </w:tcBorders>
            <w:shd w:val="clear" w:color="auto" w:fill="auto"/>
            <w:noWrap/>
            <w:vAlign w:val="bottom"/>
            <w:hideMark/>
          </w:tcPr>
          <w:p w14:paraId="244E2B26" w14:textId="77777777" w:rsidR="00C90377" w:rsidRPr="006055B5" w:rsidRDefault="00C90377" w:rsidP="00C90377">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Citations</w:t>
            </w:r>
          </w:p>
        </w:tc>
        <w:tc>
          <w:tcPr>
            <w:tcW w:w="1890" w:type="dxa"/>
            <w:tcBorders>
              <w:top w:val="single" w:sz="4" w:space="0" w:color="auto"/>
              <w:left w:val="nil"/>
              <w:bottom w:val="single" w:sz="4" w:space="0" w:color="auto"/>
              <w:right w:val="nil"/>
            </w:tcBorders>
            <w:shd w:val="clear" w:color="auto" w:fill="auto"/>
            <w:noWrap/>
            <w:vAlign w:val="bottom"/>
            <w:hideMark/>
          </w:tcPr>
          <w:p w14:paraId="65DA076D" w14:textId="3E941CE9" w:rsidR="00C90377" w:rsidRPr="006055B5" w:rsidRDefault="00C90377" w:rsidP="00C90377">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 xml:space="preserve">Average </w:t>
            </w:r>
            <w:r w:rsidR="000A43D2" w:rsidRPr="006055B5">
              <w:rPr>
                <w:rFonts w:ascii="Times New Roman" w:eastAsia="Times New Roman" w:hAnsi="Times New Roman" w:cs="Times New Roman"/>
                <w:b/>
                <w:bCs/>
                <w:color w:val="000000"/>
              </w:rPr>
              <w:t>c</w:t>
            </w:r>
            <w:r w:rsidRPr="006055B5">
              <w:rPr>
                <w:rFonts w:ascii="Times New Roman" w:eastAsia="Times New Roman" w:hAnsi="Times New Roman" w:cs="Times New Roman"/>
                <w:b/>
                <w:bCs/>
                <w:color w:val="000000"/>
              </w:rPr>
              <w:t>itations</w:t>
            </w:r>
            <w:r w:rsidR="000A43D2" w:rsidRPr="006055B5">
              <w:rPr>
                <w:rFonts w:ascii="Times New Roman" w:eastAsia="Times New Roman" w:hAnsi="Times New Roman" w:cs="Times New Roman"/>
                <w:b/>
                <w:bCs/>
                <w:color w:val="000000"/>
              </w:rPr>
              <w:t xml:space="preserve"> per document</w:t>
            </w:r>
          </w:p>
        </w:tc>
        <w:tc>
          <w:tcPr>
            <w:tcW w:w="1658" w:type="dxa"/>
            <w:tcBorders>
              <w:top w:val="single" w:sz="4" w:space="0" w:color="auto"/>
              <w:left w:val="nil"/>
              <w:bottom w:val="single" w:sz="4" w:space="0" w:color="auto"/>
              <w:right w:val="nil"/>
            </w:tcBorders>
            <w:shd w:val="clear" w:color="auto" w:fill="auto"/>
            <w:noWrap/>
            <w:vAlign w:val="bottom"/>
            <w:hideMark/>
          </w:tcPr>
          <w:p w14:paraId="785BCA65" w14:textId="70BE341A" w:rsidR="00C90377" w:rsidRPr="006055B5" w:rsidRDefault="00C90377" w:rsidP="00484EDB">
            <w:pPr>
              <w:spacing w:after="0" w:line="240" w:lineRule="auto"/>
              <w:ind w:right="-20"/>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 xml:space="preserve">Total </w:t>
            </w:r>
            <w:r w:rsidR="000A43D2" w:rsidRPr="006055B5">
              <w:rPr>
                <w:rFonts w:ascii="Times New Roman" w:eastAsia="Times New Roman" w:hAnsi="Times New Roman" w:cs="Times New Roman"/>
                <w:b/>
                <w:bCs/>
                <w:color w:val="000000"/>
              </w:rPr>
              <w:t>l</w:t>
            </w:r>
            <w:r w:rsidRPr="006055B5">
              <w:rPr>
                <w:rFonts w:ascii="Times New Roman" w:eastAsia="Times New Roman" w:hAnsi="Times New Roman" w:cs="Times New Roman"/>
                <w:b/>
                <w:bCs/>
                <w:color w:val="000000"/>
              </w:rPr>
              <w:t xml:space="preserve">ink </w:t>
            </w:r>
            <w:r w:rsidR="000A43D2" w:rsidRPr="006055B5">
              <w:rPr>
                <w:rFonts w:ascii="Times New Roman" w:eastAsia="Times New Roman" w:hAnsi="Times New Roman" w:cs="Times New Roman"/>
                <w:b/>
                <w:bCs/>
                <w:color w:val="000000"/>
              </w:rPr>
              <w:t>s</w:t>
            </w:r>
            <w:r w:rsidRPr="006055B5">
              <w:rPr>
                <w:rFonts w:ascii="Times New Roman" w:eastAsia="Times New Roman" w:hAnsi="Times New Roman" w:cs="Times New Roman"/>
                <w:b/>
                <w:bCs/>
                <w:color w:val="000000"/>
              </w:rPr>
              <w:t>trength</w:t>
            </w:r>
          </w:p>
        </w:tc>
      </w:tr>
      <w:tr w:rsidR="00484EDB" w:rsidRPr="006055B5" w14:paraId="2D33972B" w14:textId="77777777" w:rsidTr="000A43D2">
        <w:trPr>
          <w:trHeight w:val="283"/>
        </w:trPr>
        <w:tc>
          <w:tcPr>
            <w:tcW w:w="558" w:type="dxa"/>
            <w:tcBorders>
              <w:top w:val="single" w:sz="4" w:space="0" w:color="auto"/>
              <w:left w:val="nil"/>
              <w:bottom w:val="nil"/>
              <w:right w:val="single" w:sz="4" w:space="0" w:color="auto"/>
            </w:tcBorders>
            <w:shd w:val="clear" w:color="auto" w:fill="auto"/>
            <w:noWrap/>
            <w:vAlign w:val="bottom"/>
            <w:hideMark/>
          </w:tcPr>
          <w:p w14:paraId="18A4B99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2714" w:type="dxa"/>
            <w:tcBorders>
              <w:top w:val="single" w:sz="4" w:space="0" w:color="auto"/>
              <w:left w:val="single" w:sz="4" w:space="0" w:color="auto"/>
              <w:bottom w:val="nil"/>
              <w:right w:val="nil"/>
            </w:tcBorders>
            <w:shd w:val="clear" w:color="auto" w:fill="auto"/>
            <w:noWrap/>
            <w:vAlign w:val="bottom"/>
            <w:hideMark/>
          </w:tcPr>
          <w:p w14:paraId="0270FAE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Ramírez-Wong, B.</w:t>
            </w:r>
          </w:p>
        </w:tc>
        <w:tc>
          <w:tcPr>
            <w:tcW w:w="1459" w:type="dxa"/>
            <w:tcBorders>
              <w:top w:val="single" w:sz="4" w:space="0" w:color="auto"/>
              <w:left w:val="nil"/>
              <w:bottom w:val="nil"/>
              <w:right w:val="nil"/>
            </w:tcBorders>
            <w:shd w:val="clear" w:color="auto" w:fill="auto"/>
            <w:noWrap/>
            <w:vAlign w:val="bottom"/>
            <w:hideMark/>
          </w:tcPr>
          <w:p w14:paraId="43570F7E"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w:t>
            </w:r>
          </w:p>
        </w:tc>
        <w:tc>
          <w:tcPr>
            <w:tcW w:w="1209" w:type="dxa"/>
            <w:tcBorders>
              <w:top w:val="single" w:sz="4" w:space="0" w:color="auto"/>
              <w:left w:val="nil"/>
              <w:bottom w:val="nil"/>
              <w:right w:val="nil"/>
            </w:tcBorders>
            <w:shd w:val="clear" w:color="auto" w:fill="auto"/>
            <w:noWrap/>
            <w:vAlign w:val="bottom"/>
            <w:hideMark/>
          </w:tcPr>
          <w:p w14:paraId="7DFA33DB"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174</w:t>
            </w:r>
          </w:p>
        </w:tc>
        <w:tc>
          <w:tcPr>
            <w:tcW w:w="1890" w:type="dxa"/>
            <w:tcBorders>
              <w:top w:val="single" w:sz="4" w:space="0" w:color="auto"/>
              <w:left w:val="nil"/>
              <w:bottom w:val="nil"/>
              <w:right w:val="nil"/>
            </w:tcBorders>
            <w:shd w:val="clear" w:color="auto" w:fill="auto"/>
            <w:noWrap/>
            <w:vAlign w:val="bottom"/>
            <w:hideMark/>
          </w:tcPr>
          <w:p w14:paraId="02A45CA9"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8.29</w:t>
            </w:r>
          </w:p>
        </w:tc>
        <w:tc>
          <w:tcPr>
            <w:tcW w:w="1658" w:type="dxa"/>
            <w:tcBorders>
              <w:top w:val="single" w:sz="4" w:space="0" w:color="auto"/>
              <w:left w:val="nil"/>
              <w:bottom w:val="nil"/>
              <w:right w:val="nil"/>
            </w:tcBorders>
            <w:shd w:val="clear" w:color="auto" w:fill="auto"/>
            <w:noWrap/>
            <w:vAlign w:val="bottom"/>
            <w:hideMark/>
          </w:tcPr>
          <w:p w14:paraId="76837BD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185</w:t>
            </w:r>
          </w:p>
        </w:tc>
      </w:tr>
      <w:tr w:rsidR="00484EDB" w:rsidRPr="006055B5" w14:paraId="50AC11FB"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2F3B1AE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2714" w:type="dxa"/>
            <w:tcBorders>
              <w:top w:val="nil"/>
              <w:left w:val="single" w:sz="4" w:space="0" w:color="auto"/>
              <w:bottom w:val="nil"/>
              <w:right w:val="nil"/>
            </w:tcBorders>
            <w:shd w:val="clear" w:color="auto" w:fill="auto"/>
            <w:noWrap/>
            <w:vAlign w:val="bottom"/>
            <w:hideMark/>
          </w:tcPr>
          <w:p w14:paraId="0984A275"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Serna-Saldivar, S.O.</w:t>
            </w:r>
          </w:p>
        </w:tc>
        <w:tc>
          <w:tcPr>
            <w:tcW w:w="1459" w:type="dxa"/>
            <w:tcBorders>
              <w:top w:val="nil"/>
              <w:left w:val="nil"/>
              <w:bottom w:val="nil"/>
              <w:right w:val="nil"/>
            </w:tcBorders>
            <w:shd w:val="clear" w:color="auto" w:fill="auto"/>
            <w:noWrap/>
            <w:vAlign w:val="bottom"/>
            <w:hideMark/>
          </w:tcPr>
          <w:p w14:paraId="40592A5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w:t>
            </w:r>
          </w:p>
        </w:tc>
        <w:tc>
          <w:tcPr>
            <w:tcW w:w="1209" w:type="dxa"/>
            <w:tcBorders>
              <w:top w:val="nil"/>
              <w:left w:val="nil"/>
              <w:bottom w:val="nil"/>
              <w:right w:val="nil"/>
            </w:tcBorders>
            <w:shd w:val="clear" w:color="auto" w:fill="auto"/>
            <w:noWrap/>
            <w:vAlign w:val="bottom"/>
            <w:hideMark/>
          </w:tcPr>
          <w:p w14:paraId="37BAECAE"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366</w:t>
            </w:r>
          </w:p>
        </w:tc>
        <w:tc>
          <w:tcPr>
            <w:tcW w:w="1890" w:type="dxa"/>
            <w:tcBorders>
              <w:top w:val="nil"/>
              <w:left w:val="nil"/>
              <w:bottom w:val="nil"/>
              <w:right w:val="nil"/>
            </w:tcBorders>
            <w:shd w:val="clear" w:color="auto" w:fill="auto"/>
            <w:noWrap/>
            <w:vAlign w:val="bottom"/>
            <w:hideMark/>
          </w:tcPr>
          <w:p w14:paraId="1916A036"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17.43</w:t>
            </w:r>
          </w:p>
        </w:tc>
        <w:tc>
          <w:tcPr>
            <w:tcW w:w="1658" w:type="dxa"/>
            <w:tcBorders>
              <w:top w:val="nil"/>
              <w:left w:val="nil"/>
              <w:bottom w:val="nil"/>
              <w:right w:val="nil"/>
            </w:tcBorders>
            <w:shd w:val="clear" w:color="auto" w:fill="auto"/>
            <w:noWrap/>
            <w:vAlign w:val="bottom"/>
            <w:hideMark/>
          </w:tcPr>
          <w:p w14:paraId="140CF8A8"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120</w:t>
            </w:r>
          </w:p>
        </w:tc>
      </w:tr>
      <w:tr w:rsidR="00484EDB" w:rsidRPr="006055B5" w14:paraId="54310F2A"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743AB8E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2714" w:type="dxa"/>
            <w:tcBorders>
              <w:top w:val="nil"/>
              <w:left w:val="single" w:sz="4" w:space="0" w:color="auto"/>
              <w:bottom w:val="nil"/>
              <w:right w:val="nil"/>
            </w:tcBorders>
            <w:shd w:val="clear" w:color="auto" w:fill="auto"/>
            <w:noWrap/>
            <w:vAlign w:val="bottom"/>
            <w:hideMark/>
          </w:tcPr>
          <w:p w14:paraId="0BD547C6"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Santiago-Ramos, D.</w:t>
            </w:r>
          </w:p>
        </w:tc>
        <w:tc>
          <w:tcPr>
            <w:tcW w:w="1459" w:type="dxa"/>
            <w:tcBorders>
              <w:top w:val="nil"/>
              <w:left w:val="nil"/>
              <w:bottom w:val="nil"/>
              <w:right w:val="nil"/>
            </w:tcBorders>
            <w:shd w:val="clear" w:color="auto" w:fill="auto"/>
            <w:noWrap/>
            <w:vAlign w:val="bottom"/>
            <w:hideMark/>
          </w:tcPr>
          <w:p w14:paraId="102F2B28"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c>
          <w:tcPr>
            <w:tcW w:w="1209" w:type="dxa"/>
            <w:tcBorders>
              <w:top w:val="nil"/>
              <w:left w:val="nil"/>
              <w:bottom w:val="nil"/>
              <w:right w:val="nil"/>
            </w:tcBorders>
            <w:shd w:val="clear" w:color="auto" w:fill="auto"/>
            <w:noWrap/>
            <w:vAlign w:val="bottom"/>
            <w:hideMark/>
          </w:tcPr>
          <w:p w14:paraId="7C976828"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247</w:t>
            </w:r>
          </w:p>
        </w:tc>
        <w:tc>
          <w:tcPr>
            <w:tcW w:w="1890" w:type="dxa"/>
            <w:tcBorders>
              <w:top w:val="nil"/>
              <w:left w:val="nil"/>
              <w:bottom w:val="nil"/>
              <w:right w:val="nil"/>
            </w:tcBorders>
            <w:shd w:val="clear" w:color="auto" w:fill="auto"/>
            <w:noWrap/>
            <w:vAlign w:val="bottom"/>
            <w:hideMark/>
          </w:tcPr>
          <w:p w14:paraId="5783C370"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15.44</w:t>
            </w:r>
          </w:p>
        </w:tc>
        <w:tc>
          <w:tcPr>
            <w:tcW w:w="1658" w:type="dxa"/>
            <w:tcBorders>
              <w:top w:val="nil"/>
              <w:left w:val="nil"/>
              <w:bottom w:val="nil"/>
              <w:right w:val="nil"/>
            </w:tcBorders>
            <w:shd w:val="clear" w:color="auto" w:fill="auto"/>
            <w:noWrap/>
            <w:vAlign w:val="bottom"/>
            <w:hideMark/>
          </w:tcPr>
          <w:p w14:paraId="74ED71BB"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198</w:t>
            </w:r>
          </w:p>
        </w:tc>
      </w:tr>
      <w:tr w:rsidR="00484EDB" w:rsidRPr="006055B5" w14:paraId="0C8AFCCA"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791F9E63"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lastRenderedPageBreak/>
              <w:t>4</w:t>
            </w:r>
          </w:p>
        </w:tc>
        <w:tc>
          <w:tcPr>
            <w:tcW w:w="2714" w:type="dxa"/>
            <w:tcBorders>
              <w:top w:val="nil"/>
              <w:left w:val="single" w:sz="4" w:space="0" w:color="auto"/>
              <w:bottom w:val="nil"/>
              <w:right w:val="nil"/>
            </w:tcBorders>
            <w:shd w:val="clear" w:color="auto" w:fill="auto"/>
            <w:noWrap/>
            <w:vAlign w:val="bottom"/>
            <w:hideMark/>
          </w:tcPr>
          <w:p w14:paraId="4D0C3DE4"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Gaytán-Martínez, M.</w:t>
            </w:r>
          </w:p>
        </w:tc>
        <w:tc>
          <w:tcPr>
            <w:tcW w:w="1459" w:type="dxa"/>
            <w:tcBorders>
              <w:top w:val="nil"/>
              <w:left w:val="nil"/>
              <w:bottom w:val="nil"/>
              <w:right w:val="nil"/>
            </w:tcBorders>
            <w:shd w:val="clear" w:color="auto" w:fill="auto"/>
            <w:noWrap/>
            <w:vAlign w:val="bottom"/>
            <w:hideMark/>
          </w:tcPr>
          <w:p w14:paraId="69AF2C77"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1209" w:type="dxa"/>
            <w:tcBorders>
              <w:top w:val="nil"/>
              <w:left w:val="nil"/>
              <w:bottom w:val="nil"/>
              <w:right w:val="nil"/>
            </w:tcBorders>
            <w:shd w:val="clear" w:color="auto" w:fill="auto"/>
            <w:noWrap/>
            <w:vAlign w:val="bottom"/>
            <w:hideMark/>
          </w:tcPr>
          <w:p w14:paraId="0049CCDE"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221</w:t>
            </w:r>
          </w:p>
        </w:tc>
        <w:tc>
          <w:tcPr>
            <w:tcW w:w="1890" w:type="dxa"/>
            <w:tcBorders>
              <w:top w:val="nil"/>
              <w:left w:val="nil"/>
              <w:bottom w:val="nil"/>
              <w:right w:val="nil"/>
            </w:tcBorders>
            <w:shd w:val="clear" w:color="auto" w:fill="auto"/>
            <w:noWrap/>
            <w:vAlign w:val="bottom"/>
            <w:hideMark/>
          </w:tcPr>
          <w:p w14:paraId="2A4508E3"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14.73</w:t>
            </w:r>
          </w:p>
        </w:tc>
        <w:tc>
          <w:tcPr>
            <w:tcW w:w="1658" w:type="dxa"/>
            <w:tcBorders>
              <w:top w:val="nil"/>
              <w:left w:val="nil"/>
              <w:bottom w:val="nil"/>
              <w:right w:val="nil"/>
            </w:tcBorders>
            <w:shd w:val="clear" w:color="auto" w:fill="auto"/>
            <w:noWrap/>
            <w:vAlign w:val="bottom"/>
            <w:hideMark/>
          </w:tcPr>
          <w:p w14:paraId="3572B4B3"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79</w:t>
            </w:r>
          </w:p>
        </w:tc>
      </w:tr>
      <w:tr w:rsidR="00484EDB" w:rsidRPr="006055B5" w14:paraId="34240A3A"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4B1088FB"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2714" w:type="dxa"/>
            <w:tcBorders>
              <w:top w:val="nil"/>
              <w:left w:val="single" w:sz="4" w:space="0" w:color="auto"/>
              <w:bottom w:val="nil"/>
              <w:right w:val="nil"/>
            </w:tcBorders>
            <w:shd w:val="clear" w:color="auto" w:fill="auto"/>
            <w:noWrap/>
            <w:vAlign w:val="bottom"/>
            <w:hideMark/>
          </w:tcPr>
          <w:p w14:paraId="5463D67B"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Torres-Chávez, P.I.</w:t>
            </w:r>
          </w:p>
        </w:tc>
        <w:tc>
          <w:tcPr>
            <w:tcW w:w="1459" w:type="dxa"/>
            <w:tcBorders>
              <w:top w:val="nil"/>
              <w:left w:val="nil"/>
              <w:bottom w:val="nil"/>
              <w:right w:val="nil"/>
            </w:tcBorders>
            <w:shd w:val="clear" w:color="auto" w:fill="auto"/>
            <w:noWrap/>
            <w:vAlign w:val="bottom"/>
            <w:hideMark/>
          </w:tcPr>
          <w:p w14:paraId="15280999"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1209" w:type="dxa"/>
            <w:tcBorders>
              <w:top w:val="nil"/>
              <w:left w:val="nil"/>
              <w:bottom w:val="nil"/>
              <w:right w:val="nil"/>
            </w:tcBorders>
            <w:shd w:val="clear" w:color="auto" w:fill="auto"/>
            <w:noWrap/>
            <w:vAlign w:val="bottom"/>
            <w:hideMark/>
          </w:tcPr>
          <w:p w14:paraId="3C04EF0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154</w:t>
            </w:r>
          </w:p>
        </w:tc>
        <w:tc>
          <w:tcPr>
            <w:tcW w:w="1890" w:type="dxa"/>
            <w:tcBorders>
              <w:top w:val="nil"/>
              <w:left w:val="nil"/>
              <w:bottom w:val="nil"/>
              <w:right w:val="nil"/>
            </w:tcBorders>
            <w:shd w:val="clear" w:color="auto" w:fill="auto"/>
            <w:noWrap/>
            <w:vAlign w:val="bottom"/>
            <w:hideMark/>
          </w:tcPr>
          <w:p w14:paraId="24538F9B"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10.27</w:t>
            </w:r>
          </w:p>
        </w:tc>
        <w:tc>
          <w:tcPr>
            <w:tcW w:w="1658" w:type="dxa"/>
            <w:tcBorders>
              <w:top w:val="nil"/>
              <w:left w:val="nil"/>
              <w:bottom w:val="nil"/>
              <w:right w:val="nil"/>
            </w:tcBorders>
            <w:shd w:val="clear" w:color="auto" w:fill="auto"/>
            <w:noWrap/>
            <w:vAlign w:val="bottom"/>
            <w:hideMark/>
          </w:tcPr>
          <w:p w14:paraId="34B8E488"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155</w:t>
            </w:r>
          </w:p>
        </w:tc>
      </w:tr>
      <w:tr w:rsidR="00484EDB" w:rsidRPr="006055B5" w14:paraId="52FF9CBA"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65A91E39"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2714" w:type="dxa"/>
            <w:tcBorders>
              <w:top w:val="nil"/>
              <w:left w:val="single" w:sz="4" w:space="0" w:color="auto"/>
              <w:bottom w:val="nil"/>
              <w:right w:val="nil"/>
            </w:tcBorders>
            <w:shd w:val="clear" w:color="auto" w:fill="auto"/>
            <w:noWrap/>
            <w:vAlign w:val="bottom"/>
            <w:hideMark/>
          </w:tcPr>
          <w:p w14:paraId="23F951AB"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Quintero-Ramos, A.</w:t>
            </w:r>
          </w:p>
        </w:tc>
        <w:tc>
          <w:tcPr>
            <w:tcW w:w="1459" w:type="dxa"/>
            <w:tcBorders>
              <w:top w:val="nil"/>
              <w:left w:val="nil"/>
              <w:bottom w:val="nil"/>
              <w:right w:val="nil"/>
            </w:tcBorders>
            <w:shd w:val="clear" w:color="auto" w:fill="auto"/>
            <w:noWrap/>
            <w:vAlign w:val="bottom"/>
            <w:hideMark/>
          </w:tcPr>
          <w:p w14:paraId="2EBEC23F"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1209" w:type="dxa"/>
            <w:tcBorders>
              <w:top w:val="nil"/>
              <w:left w:val="nil"/>
              <w:bottom w:val="nil"/>
              <w:right w:val="nil"/>
            </w:tcBorders>
            <w:shd w:val="clear" w:color="auto" w:fill="auto"/>
            <w:noWrap/>
            <w:vAlign w:val="bottom"/>
            <w:hideMark/>
          </w:tcPr>
          <w:p w14:paraId="672EBC68"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140</w:t>
            </w:r>
          </w:p>
        </w:tc>
        <w:tc>
          <w:tcPr>
            <w:tcW w:w="1890" w:type="dxa"/>
            <w:tcBorders>
              <w:top w:val="nil"/>
              <w:left w:val="nil"/>
              <w:bottom w:val="nil"/>
              <w:right w:val="nil"/>
            </w:tcBorders>
            <w:shd w:val="clear" w:color="auto" w:fill="auto"/>
            <w:noWrap/>
            <w:vAlign w:val="bottom"/>
            <w:hideMark/>
          </w:tcPr>
          <w:p w14:paraId="06FED39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10.77</w:t>
            </w:r>
          </w:p>
        </w:tc>
        <w:tc>
          <w:tcPr>
            <w:tcW w:w="1658" w:type="dxa"/>
            <w:tcBorders>
              <w:top w:val="nil"/>
              <w:left w:val="nil"/>
              <w:bottom w:val="nil"/>
              <w:right w:val="nil"/>
            </w:tcBorders>
            <w:shd w:val="clear" w:color="auto" w:fill="auto"/>
            <w:noWrap/>
            <w:vAlign w:val="bottom"/>
            <w:hideMark/>
          </w:tcPr>
          <w:p w14:paraId="79086B0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118</w:t>
            </w:r>
          </w:p>
        </w:tc>
      </w:tr>
      <w:tr w:rsidR="00484EDB" w:rsidRPr="006055B5" w14:paraId="53CFB199"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332C5EAB"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2714" w:type="dxa"/>
            <w:tcBorders>
              <w:top w:val="nil"/>
              <w:left w:val="single" w:sz="4" w:space="0" w:color="auto"/>
              <w:bottom w:val="nil"/>
              <w:right w:val="nil"/>
            </w:tcBorders>
            <w:shd w:val="clear" w:color="auto" w:fill="auto"/>
            <w:noWrap/>
            <w:vAlign w:val="bottom"/>
            <w:hideMark/>
          </w:tcPr>
          <w:p w14:paraId="48388A75"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Susilowati, A.</w:t>
            </w:r>
          </w:p>
        </w:tc>
        <w:tc>
          <w:tcPr>
            <w:tcW w:w="1459" w:type="dxa"/>
            <w:tcBorders>
              <w:top w:val="nil"/>
              <w:left w:val="nil"/>
              <w:bottom w:val="nil"/>
              <w:right w:val="nil"/>
            </w:tcBorders>
            <w:shd w:val="clear" w:color="auto" w:fill="auto"/>
            <w:noWrap/>
            <w:vAlign w:val="bottom"/>
            <w:hideMark/>
          </w:tcPr>
          <w:p w14:paraId="3C247728"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1209" w:type="dxa"/>
            <w:tcBorders>
              <w:top w:val="nil"/>
              <w:left w:val="nil"/>
              <w:bottom w:val="nil"/>
              <w:right w:val="nil"/>
            </w:tcBorders>
            <w:shd w:val="clear" w:color="auto" w:fill="auto"/>
            <w:noWrap/>
            <w:vAlign w:val="bottom"/>
            <w:hideMark/>
          </w:tcPr>
          <w:p w14:paraId="5DFC0C67"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1890" w:type="dxa"/>
            <w:tcBorders>
              <w:top w:val="nil"/>
              <w:left w:val="nil"/>
              <w:bottom w:val="nil"/>
              <w:right w:val="nil"/>
            </w:tcBorders>
            <w:shd w:val="clear" w:color="auto" w:fill="auto"/>
            <w:noWrap/>
            <w:vAlign w:val="bottom"/>
            <w:hideMark/>
          </w:tcPr>
          <w:p w14:paraId="2974A136"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1.31</w:t>
            </w:r>
          </w:p>
        </w:tc>
        <w:tc>
          <w:tcPr>
            <w:tcW w:w="1658" w:type="dxa"/>
            <w:tcBorders>
              <w:top w:val="nil"/>
              <w:left w:val="nil"/>
              <w:bottom w:val="nil"/>
              <w:right w:val="nil"/>
            </w:tcBorders>
            <w:shd w:val="clear" w:color="auto" w:fill="auto"/>
            <w:noWrap/>
            <w:vAlign w:val="bottom"/>
            <w:hideMark/>
          </w:tcPr>
          <w:p w14:paraId="7A596DA1"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r>
      <w:tr w:rsidR="00484EDB" w:rsidRPr="006055B5" w14:paraId="598C2496"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61DD1B03"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2714" w:type="dxa"/>
            <w:tcBorders>
              <w:top w:val="nil"/>
              <w:left w:val="single" w:sz="4" w:space="0" w:color="auto"/>
              <w:bottom w:val="nil"/>
              <w:right w:val="nil"/>
            </w:tcBorders>
            <w:shd w:val="clear" w:color="auto" w:fill="auto"/>
            <w:noWrap/>
            <w:vAlign w:val="bottom"/>
            <w:hideMark/>
          </w:tcPr>
          <w:p w14:paraId="7A623986"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Figueroa-Cárdenas, J.D.D.</w:t>
            </w:r>
          </w:p>
        </w:tc>
        <w:tc>
          <w:tcPr>
            <w:tcW w:w="1459" w:type="dxa"/>
            <w:tcBorders>
              <w:top w:val="nil"/>
              <w:left w:val="nil"/>
              <w:bottom w:val="nil"/>
              <w:right w:val="nil"/>
            </w:tcBorders>
            <w:shd w:val="clear" w:color="auto" w:fill="auto"/>
            <w:noWrap/>
            <w:vAlign w:val="bottom"/>
            <w:hideMark/>
          </w:tcPr>
          <w:p w14:paraId="2545B80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209" w:type="dxa"/>
            <w:tcBorders>
              <w:top w:val="nil"/>
              <w:left w:val="nil"/>
              <w:bottom w:val="nil"/>
              <w:right w:val="nil"/>
            </w:tcBorders>
            <w:shd w:val="clear" w:color="auto" w:fill="auto"/>
            <w:noWrap/>
            <w:vAlign w:val="bottom"/>
            <w:hideMark/>
          </w:tcPr>
          <w:p w14:paraId="7EB293A0"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186</w:t>
            </w:r>
          </w:p>
        </w:tc>
        <w:tc>
          <w:tcPr>
            <w:tcW w:w="1890" w:type="dxa"/>
            <w:tcBorders>
              <w:top w:val="nil"/>
              <w:left w:val="nil"/>
              <w:bottom w:val="nil"/>
              <w:right w:val="nil"/>
            </w:tcBorders>
            <w:shd w:val="clear" w:color="auto" w:fill="auto"/>
            <w:noWrap/>
            <w:vAlign w:val="bottom"/>
            <w:hideMark/>
          </w:tcPr>
          <w:p w14:paraId="23D65737"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15.50</w:t>
            </w:r>
          </w:p>
        </w:tc>
        <w:tc>
          <w:tcPr>
            <w:tcW w:w="1658" w:type="dxa"/>
            <w:tcBorders>
              <w:top w:val="nil"/>
              <w:left w:val="nil"/>
              <w:bottom w:val="nil"/>
              <w:right w:val="nil"/>
            </w:tcBorders>
            <w:shd w:val="clear" w:color="auto" w:fill="auto"/>
            <w:noWrap/>
            <w:vAlign w:val="bottom"/>
            <w:hideMark/>
          </w:tcPr>
          <w:p w14:paraId="70DC96A5"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152</w:t>
            </w:r>
          </w:p>
        </w:tc>
      </w:tr>
      <w:tr w:rsidR="00484EDB" w:rsidRPr="006055B5" w14:paraId="73B6F56D"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70647704"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2714" w:type="dxa"/>
            <w:tcBorders>
              <w:top w:val="nil"/>
              <w:left w:val="single" w:sz="4" w:space="0" w:color="auto"/>
              <w:bottom w:val="nil"/>
              <w:right w:val="nil"/>
            </w:tcBorders>
            <w:shd w:val="clear" w:color="auto" w:fill="auto"/>
            <w:noWrap/>
            <w:vAlign w:val="bottom"/>
            <w:hideMark/>
          </w:tcPr>
          <w:p w14:paraId="5936BD34"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Maryati, Y.</w:t>
            </w:r>
          </w:p>
        </w:tc>
        <w:tc>
          <w:tcPr>
            <w:tcW w:w="1459" w:type="dxa"/>
            <w:tcBorders>
              <w:top w:val="nil"/>
              <w:left w:val="nil"/>
              <w:bottom w:val="nil"/>
              <w:right w:val="nil"/>
            </w:tcBorders>
            <w:shd w:val="clear" w:color="auto" w:fill="auto"/>
            <w:noWrap/>
            <w:vAlign w:val="bottom"/>
            <w:hideMark/>
          </w:tcPr>
          <w:p w14:paraId="24054B55"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209" w:type="dxa"/>
            <w:tcBorders>
              <w:top w:val="nil"/>
              <w:left w:val="nil"/>
              <w:bottom w:val="nil"/>
              <w:right w:val="nil"/>
            </w:tcBorders>
            <w:shd w:val="clear" w:color="auto" w:fill="auto"/>
            <w:noWrap/>
            <w:vAlign w:val="bottom"/>
            <w:hideMark/>
          </w:tcPr>
          <w:p w14:paraId="7A27D4BE"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1890" w:type="dxa"/>
            <w:tcBorders>
              <w:top w:val="nil"/>
              <w:left w:val="nil"/>
              <w:bottom w:val="nil"/>
              <w:right w:val="nil"/>
            </w:tcBorders>
            <w:shd w:val="clear" w:color="auto" w:fill="auto"/>
            <w:noWrap/>
            <w:vAlign w:val="bottom"/>
            <w:hideMark/>
          </w:tcPr>
          <w:p w14:paraId="65196732"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1.42</w:t>
            </w:r>
          </w:p>
        </w:tc>
        <w:tc>
          <w:tcPr>
            <w:tcW w:w="1658" w:type="dxa"/>
            <w:tcBorders>
              <w:top w:val="nil"/>
              <w:left w:val="nil"/>
              <w:bottom w:val="nil"/>
              <w:right w:val="nil"/>
            </w:tcBorders>
            <w:shd w:val="clear" w:color="auto" w:fill="auto"/>
            <w:noWrap/>
            <w:vAlign w:val="bottom"/>
            <w:hideMark/>
          </w:tcPr>
          <w:p w14:paraId="1A98D1D7"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r>
      <w:tr w:rsidR="00484EDB" w:rsidRPr="006055B5" w14:paraId="173F3EEF"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4CF24C03"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2714" w:type="dxa"/>
            <w:tcBorders>
              <w:top w:val="nil"/>
              <w:left w:val="single" w:sz="4" w:space="0" w:color="auto"/>
              <w:bottom w:val="nil"/>
              <w:right w:val="nil"/>
            </w:tcBorders>
            <w:shd w:val="clear" w:color="auto" w:fill="auto"/>
            <w:noWrap/>
            <w:vAlign w:val="bottom"/>
            <w:hideMark/>
          </w:tcPr>
          <w:p w14:paraId="065ADAD9"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Alvarez-Ramirez, J.</w:t>
            </w:r>
          </w:p>
        </w:tc>
        <w:tc>
          <w:tcPr>
            <w:tcW w:w="1459" w:type="dxa"/>
            <w:tcBorders>
              <w:top w:val="nil"/>
              <w:left w:val="nil"/>
              <w:bottom w:val="nil"/>
              <w:right w:val="nil"/>
            </w:tcBorders>
            <w:shd w:val="clear" w:color="auto" w:fill="auto"/>
            <w:noWrap/>
            <w:vAlign w:val="bottom"/>
            <w:hideMark/>
          </w:tcPr>
          <w:p w14:paraId="668A5C72"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1209" w:type="dxa"/>
            <w:tcBorders>
              <w:top w:val="nil"/>
              <w:left w:val="nil"/>
              <w:bottom w:val="nil"/>
              <w:right w:val="nil"/>
            </w:tcBorders>
            <w:shd w:val="clear" w:color="auto" w:fill="auto"/>
            <w:noWrap/>
            <w:vAlign w:val="bottom"/>
            <w:hideMark/>
          </w:tcPr>
          <w:p w14:paraId="6509624B"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132</w:t>
            </w:r>
          </w:p>
        </w:tc>
        <w:tc>
          <w:tcPr>
            <w:tcW w:w="1890" w:type="dxa"/>
            <w:tcBorders>
              <w:top w:val="nil"/>
              <w:left w:val="nil"/>
              <w:bottom w:val="nil"/>
              <w:right w:val="nil"/>
            </w:tcBorders>
            <w:shd w:val="clear" w:color="auto" w:fill="auto"/>
            <w:noWrap/>
            <w:vAlign w:val="bottom"/>
            <w:hideMark/>
          </w:tcPr>
          <w:p w14:paraId="340CD221"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12.00</w:t>
            </w:r>
          </w:p>
        </w:tc>
        <w:tc>
          <w:tcPr>
            <w:tcW w:w="1658" w:type="dxa"/>
            <w:tcBorders>
              <w:top w:val="nil"/>
              <w:left w:val="nil"/>
              <w:bottom w:val="nil"/>
              <w:right w:val="nil"/>
            </w:tcBorders>
            <w:shd w:val="clear" w:color="auto" w:fill="auto"/>
            <w:noWrap/>
            <w:vAlign w:val="bottom"/>
            <w:hideMark/>
          </w:tcPr>
          <w:p w14:paraId="6AE611A1"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41</w:t>
            </w:r>
          </w:p>
        </w:tc>
      </w:tr>
      <w:tr w:rsidR="00484EDB" w:rsidRPr="006055B5" w14:paraId="3CF6491F"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705E0A99"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2714" w:type="dxa"/>
            <w:tcBorders>
              <w:top w:val="nil"/>
              <w:left w:val="single" w:sz="4" w:space="0" w:color="auto"/>
              <w:bottom w:val="nil"/>
              <w:right w:val="nil"/>
            </w:tcBorders>
            <w:shd w:val="clear" w:color="auto" w:fill="auto"/>
            <w:noWrap/>
            <w:vAlign w:val="bottom"/>
            <w:hideMark/>
          </w:tcPr>
          <w:p w14:paraId="62C97D20"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Gutiérrez-Uribe, J.A.</w:t>
            </w:r>
          </w:p>
        </w:tc>
        <w:tc>
          <w:tcPr>
            <w:tcW w:w="1459" w:type="dxa"/>
            <w:tcBorders>
              <w:top w:val="nil"/>
              <w:left w:val="nil"/>
              <w:bottom w:val="nil"/>
              <w:right w:val="nil"/>
            </w:tcBorders>
            <w:shd w:val="clear" w:color="auto" w:fill="auto"/>
            <w:noWrap/>
            <w:vAlign w:val="bottom"/>
            <w:hideMark/>
          </w:tcPr>
          <w:p w14:paraId="66D2240B"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1209" w:type="dxa"/>
            <w:tcBorders>
              <w:top w:val="nil"/>
              <w:left w:val="nil"/>
              <w:bottom w:val="nil"/>
              <w:right w:val="nil"/>
            </w:tcBorders>
            <w:shd w:val="clear" w:color="auto" w:fill="auto"/>
            <w:noWrap/>
            <w:vAlign w:val="bottom"/>
            <w:hideMark/>
          </w:tcPr>
          <w:p w14:paraId="26BD97A9"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295</w:t>
            </w:r>
          </w:p>
        </w:tc>
        <w:tc>
          <w:tcPr>
            <w:tcW w:w="1890" w:type="dxa"/>
            <w:tcBorders>
              <w:top w:val="nil"/>
              <w:left w:val="nil"/>
              <w:bottom w:val="nil"/>
              <w:right w:val="nil"/>
            </w:tcBorders>
            <w:shd w:val="clear" w:color="auto" w:fill="auto"/>
            <w:noWrap/>
            <w:vAlign w:val="bottom"/>
            <w:hideMark/>
          </w:tcPr>
          <w:p w14:paraId="526FE3D1"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26.82</w:t>
            </w:r>
          </w:p>
        </w:tc>
        <w:tc>
          <w:tcPr>
            <w:tcW w:w="1658" w:type="dxa"/>
            <w:tcBorders>
              <w:top w:val="nil"/>
              <w:left w:val="nil"/>
              <w:bottom w:val="nil"/>
              <w:right w:val="nil"/>
            </w:tcBorders>
            <w:shd w:val="clear" w:color="auto" w:fill="auto"/>
            <w:noWrap/>
            <w:vAlign w:val="bottom"/>
            <w:hideMark/>
          </w:tcPr>
          <w:p w14:paraId="2983B653"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82</w:t>
            </w:r>
          </w:p>
        </w:tc>
      </w:tr>
      <w:tr w:rsidR="00484EDB" w:rsidRPr="006055B5" w14:paraId="4403CAEC"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4F60023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2714" w:type="dxa"/>
            <w:tcBorders>
              <w:top w:val="nil"/>
              <w:left w:val="single" w:sz="4" w:space="0" w:color="auto"/>
              <w:bottom w:val="nil"/>
              <w:right w:val="nil"/>
            </w:tcBorders>
            <w:shd w:val="clear" w:color="auto" w:fill="auto"/>
            <w:noWrap/>
            <w:vAlign w:val="bottom"/>
            <w:hideMark/>
          </w:tcPr>
          <w:p w14:paraId="31424E5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Vernon-Carter, E.J.</w:t>
            </w:r>
          </w:p>
        </w:tc>
        <w:tc>
          <w:tcPr>
            <w:tcW w:w="1459" w:type="dxa"/>
            <w:tcBorders>
              <w:top w:val="nil"/>
              <w:left w:val="nil"/>
              <w:bottom w:val="nil"/>
              <w:right w:val="nil"/>
            </w:tcBorders>
            <w:shd w:val="clear" w:color="auto" w:fill="auto"/>
            <w:noWrap/>
            <w:vAlign w:val="bottom"/>
            <w:hideMark/>
          </w:tcPr>
          <w:p w14:paraId="57C4A005"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1209" w:type="dxa"/>
            <w:tcBorders>
              <w:top w:val="nil"/>
              <w:left w:val="nil"/>
              <w:bottom w:val="nil"/>
              <w:right w:val="nil"/>
            </w:tcBorders>
            <w:shd w:val="clear" w:color="auto" w:fill="auto"/>
            <w:noWrap/>
            <w:vAlign w:val="bottom"/>
            <w:hideMark/>
          </w:tcPr>
          <w:p w14:paraId="2D3BCB0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132</w:t>
            </w:r>
          </w:p>
        </w:tc>
        <w:tc>
          <w:tcPr>
            <w:tcW w:w="1890" w:type="dxa"/>
            <w:tcBorders>
              <w:top w:val="nil"/>
              <w:left w:val="nil"/>
              <w:bottom w:val="nil"/>
              <w:right w:val="nil"/>
            </w:tcBorders>
            <w:shd w:val="clear" w:color="auto" w:fill="auto"/>
            <w:noWrap/>
            <w:vAlign w:val="bottom"/>
            <w:hideMark/>
          </w:tcPr>
          <w:p w14:paraId="69E915B2"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12.00</w:t>
            </w:r>
          </w:p>
        </w:tc>
        <w:tc>
          <w:tcPr>
            <w:tcW w:w="1658" w:type="dxa"/>
            <w:tcBorders>
              <w:top w:val="nil"/>
              <w:left w:val="nil"/>
              <w:bottom w:val="nil"/>
              <w:right w:val="nil"/>
            </w:tcBorders>
            <w:shd w:val="clear" w:color="auto" w:fill="auto"/>
            <w:noWrap/>
            <w:vAlign w:val="bottom"/>
            <w:hideMark/>
          </w:tcPr>
          <w:p w14:paraId="2DF2506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41</w:t>
            </w:r>
          </w:p>
        </w:tc>
      </w:tr>
      <w:tr w:rsidR="00484EDB" w:rsidRPr="006055B5" w14:paraId="75A5922A"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608CA676"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2714" w:type="dxa"/>
            <w:tcBorders>
              <w:top w:val="nil"/>
              <w:left w:val="single" w:sz="4" w:space="0" w:color="auto"/>
              <w:bottom w:val="nil"/>
              <w:right w:val="nil"/>
            </w:tcBorders>
            <w:shd w:val="clear" w:color="auto" w:fill="auto"/>
            <w:noWrap/>
            <w:vAlign w:val="bottom"/>
            <w:hideMark/>
          </w:tcPr>
          <w:p w14:paraId="0EDAD7D5"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Escalante-Aburto, A.</w:t>
            </w:r>
          </w:p>
        </w:tc>
        <w:tc>
          <w:tcPr>
            <w:tcW w:w="1459" w:type="dxa"/>
            <w:tcBorders>
              <w:top w:val="nil"/>
              <w:left w:val="nil"/>
              <w:bottom w:val="nil"/>
              <w:right w:val="nil"/>
            </w:tcBorders>
            <w:shd w:val="clear" w:color="auto" w:fill="auto"/>
            <w:noWrap/>
            <w:vAlign w:val="bottom"/>
            <w:hideMark/>
          </w:tcPr>
          <w:p w14:paraId="7C96CD7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209" w:type="dxa"/>
            <w:tcBorders>
              <w:top w:val="nil"/>
              <w:left w:val="nil"/>
              <w:bottom w:val="nil"/>
              <w:right w:val="nil"/>
            </w:tcBorders>
            <w:shd w:val="clear" w:color="auto" w:fill="auto"/>
            <w:noWrap/>
            <w:vAlign w:val="bottom"/>
            <w:hideMark/>
          </w:tcPr>
          <w:p w14:paraId="4055F659"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137</w:t>
            </w:r>
          </w:p>
        </w:tc>
        <w:tc>
          <w:tcPr>
            <w:tcW w:w="1890" w:type="dxa"/>
            <w:tcBorders>
              <w:top w:val="nil"/>
              <w:left w:val="nil"/>
              <w:bottom w:val="nil"/>
              <w:right w:val="nil"/>
            </w:tcBorders>
            <w:shd w:val="clear" w:color="auto" w:fill="auto"/>
            <w:noWrap/>
            <w:vAlign w:val="bottom"/>
            <w:hideMark/>
          </w:tcPr>
          <w:p w14:paraId="3CD8882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13.70</w:t>
            </w:r>
          </w:p>
        </w:tc>
        <w:tc>
          <w:tcPr>
            <w:tcW w:w="1658" w:type="dxa"/>
            <w:tcBorders>
              <w:top w:val="nil"/>
              <w:left w:val="nil"/>
              <w:bottom w:val="nil"/>
              <w:right w:val="nil"/>
            </w:tcBorders>
            <w:shd w:val="clear" w:color="auto" w:fill="auto"/>
            <w:noWrap/>
            <w:vAlign w:val="bottom"/>
            <w:hideMark/>
          </w:tcPr>
          <w:p w14:paraId="59ED0A00"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170</w:t>
            </w:r>
          </w:p>
        </w:tc>
      </w:tr>
      <w:tr w:rsidR="00484EDB" w:rsidRPr="006055B5" w14:paraId="531AD17F"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6BE5523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w:t>
            </w:r>
          </w:p>
        </w:tc>
        <w:tc>
          <w:tcPr>
            <w:tcW w:w="2714" w:type="dxa"/>
            <w:tcBorders>
              <w:top w:val="nil"/>
              <w:left w:val="single" w:sz="4" w:space="0" w:color="auto"/>
              <w:bottom w:val="nil"/>
              <w:right w:val="nil"/>
            </w:tcBorders>
            <w:shd w:val="clear" w:color="auto" w:fill="auto"/>
            <w:noWrap/>
            <w:vAlign w:val="bottom"/>
            <w:hideMark/>
          </w:tcPr>
          <w:p w14:paraId="5790C719"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Gutiérrez-Cortez, E.</w:t>
            </w:r>
          </w:p>
        </w:tc>
        <w:tc>
          <w:tcPr>
            <w:tcW w:w="1459" w:type="dxa"/>
            <w:tcBorders>
              <w:top w:val="nil"/>
              <w:left w:val="nil"/>
              <w:bottom w:val="nil"/>
              <w:right w:val="nil"/>
            </w:tcBorders>
            <w:shd w:val="clear" w:color="auto" w:fill="auto"/>
            <w:noWrap/>
            <w:vAlign w:val="bottom"/>
            <w:hideMark/>
          </w:tcPr>
          <w:p w14:paraId="6832FB4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209" w:type="dxa"/>
            <w:tcBorders>
              <w:top w:val="nil"/>
              <w:left w:val="nil"/>
              <w:bottom w:val="nil"/>
              <w:right w:val="nil"/>
            </w:tcBorders>
            <w:shd w:val="clear" w:color="auto" w:fill="auto"/>
            <w:noWrap/>
            <w:vAlign w:val="bottom"/>
            <w:hideMark/>
          </w:tcPr>
          <w:p w14:paraId="06DF7E0F"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193</w:t>
            </w:r>
          </w:p>
        </w:tc>
        <w:tc>
          <w:tcPr>
            <w:tcW w:w="1890" w:type="dxa"/>
            <w:tcBorders>
              <w:top w:val="nil"/>
              <w:left w:val="nil"/>
              <w:bottom w:val="nil"/>
              <w:right w:val="nil"/>
            </w:tcBorders>
            <w:shd w:val="clear" w:color="auto" w:fill="auto"/>
            <w:noWrap/>
            <w:vAlign w:val="bottom"/>
            <w:hideMark/>
          </w:tcPr>
          <w:p w14:paraId="46F3CB0F"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19.30</w:t>
            </w:r>
          </w:p>
        </w:tc>
        <w:tc>
          <w:tcPr>
            <w:tcW w:w="1658" w:type="dxa"/>
            <w:tcBorders>
              <w:top w:val="nil"/>
              <w:left w:val="nil"/>
              <w:bottom w:val="nil"/>
              <w:right w:val="nil"/>
            </w:tcBorders>
            <w:shd w:val="clear" w:color="auto" w:fill="auto"/>
            <w:noWrap/>
            <w:vAlign w:val="bottom"/>
            <w:hideMark/>
          </w:tcPr>
          <w:p w14:paraId="11C1CE7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68</w:t>
            </w:r>
          </w:p>
        </w:tc>
      </w:tr>
      <w:tr w:rsidR="00484EDB" w:rsidRPr="006055B5" w14:paraId="57A2A372"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46E3D14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2714" w:type="dxa"/>
            <w:tcBorders>
              <w:top w:val="nil"/>
              <w:left w:val="single" w:sz="4" w:space="0" w:color="auto"/>
              <w:bottom w:val="nil"/>
              <w:right w:val="nil"/>
            </w:tcBorders>
            <w:shd w:val="clear" w:color="auto" w:fill="auto"/>
            <w:noWrap/>
            <w:vAlign w:val="bottom"/>
            <w:hideMark/>
          </w:tcPr>
          <w:p w14:paraId="2CE13A7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Martínez-Bustos, F.</w:t>
            </w:r>
          </w:p>
        </w:tc>
        <w:tc>
          <w:tcPr>
            <w:tcW w:w="1459" w:type="dxa"/>
            <w:tcBorders>
              <w:top w:val="nil"/>
              <w:left w:val="nil"/>
              <w:bottom w:val="nil"/>
              <w:right w:val="nil"/>
            </w:tcBorders>
            <w:shd w:val="clear" w:color="auto" w:fill="auto"/>
            <w:noWrap/>
            <w:vAlign w:val="bottom"/>
            <w:hideMark/>
          </w:tcPr>
          <w:p w14:paraId="578D73C6"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209" w:type="dxa"/>
            <w:tcBorders>
              <w:top w:val="nil"/>
              <w:left w:val="nil"/>
              <w:bottom w:val="nil"/>
              <w:right w:val="nil"/>
            </w:tcBorders>
            <w:shd w:val="clear" w:color="auto" w:fill="auto"/>
            <w:noWrap/>
            <w:vAlign w:val="bottom"/>
            <w:hideMark/>
          </w:tcPr>
          <w:p w14:paraId="689F4CC4"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83</w:t>
            </w:r>
          </w:p>
        </w:tc>
        <w:tc>
          <w:tcPr>
            <w:tcW w:w="1890" w:type="dxa"/>
            <w:tcBorders>
              <w:top w:val="nil"/>
              <w:left w:val="nil"/>
              <w:bottom w:val="nil"/>
              <w:right w:val="nil"/>
            </w:tcBorders>
            <w:shd w:val="clear" w:color="auto" w:fill="auto"/>
            <w:noWrap/>
            <w:vAlign w:val="bottom"/>
            <w:hideMark/>
          </w:tcPr>
          <w:p w14:paraId="4250F33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8.30</w:t>
            </w:r>
          </w:p>
        </w:tc>
        <w:tc>
          <w:tcPr>
            <w:tcW w:w="1658" w:type="dxa"/>
            <w:tcBorders>
              <w:top w:val="nil"/>
              <w:left w:val="nil"/>
              <w:bottom w:val="nil"/>
              <w:right w:val="nil"/>
            </w:tcBorders>
            <w:shd w:val="clear" w:color="auto" w:fill="auto"/>
            <w:noWrap/>
            <w:vAlign w:val="bottom"/>
            <w:hideMark/>
          </w:tcPr>
          <w:p w14:paraId="3690448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55</w:t>
            </w:r>
          </w:p>
        </w:tc>
      </w:tr>
      <w:tr w:rsidR="00484EDB" w:rsidRPr="006055B5" w14:paraId="63D0C6A3"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15653E88"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c>
          <w:tcPr>
            <w:tcW w:w="2714" w:type="dxa"/>
            <w:tcBorders>
              <w:top w:val="nil"/>
              <w:left w:val="single" w:sz="4" w:space="0" w:color="auto"/>
              <w:bottom w:val="nil"/>
              <w:right w:val="nil"/>
            </w:tcBorders>
            <w:shd w:val="clear" w:color="auto" w:fill="auto"/>
            <w:noWrap/>
            <w:vAlign w:val="bottom"/>
            <w:hideMark/>
          </w:tcPr>
          <w:p w14:paraId="681CB362"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Rodríguez-García, M.E.</w:t>
            </w:r>
          </w:p>
        </w:tc>
        <w:tc>
          <w:tcPr>
            <w:tcW w:w="1459" w:type="dxa"/>
            <w:tcBorders>
              <w:top w:val="nil"/>
              <w:left w:val="nil"/>
              <w:bottom w:val="nil"/>
              <w:right w:val="nil"/>
            </w:tcBorders>
            <w:shd w:val="clear" w:color="auto" w:fill="auto"/>
            <w:noWrap/>
            <w:vAlign w:val="bottom"/>
            <w:hideMark/>
          </w:tcPr>
          <w:p w14:paraId="301A977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209" w:type="dxa"/>
            <w:tcBorders>
              <w:top w:val="nil"/>
              <w:left w:val="nil"/>
              <w:bottom w:val="nil"/>
              <w:right w:val="nil"/>
            </w:tcBorders>
            <w:shd w:val="clear" w:color="auto" w:fill="auto"/>
            <w:noWrap/>
            <w:vAlign w:val="bottom"/>
            <w:hideMark/>
          </w:tcPr>
          <w:p w14:paraId="07324492"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260</w:t>
            </w:r>
          </w:p>
        </w:tc>
        <w:tc>
          <w:tcPr>
            <w:tcW w:w="1890" w:type="dxa"/>
            <w:tcBorders>
              <w:top w:val="nil"/>
              <w:left w:val="nil"/>
              <w:bottom w:val="nil"/>
              <w:right w:val="nil"/>
            </w:tcBorders>
            <w:shd w:val="clear" w:color="auto" w:fill="auto"/>
            <w:noWrap/>
            <w:vAlign w:val="bottom"/>
            <w:hideMark/>
          </w:tcPr>
          <w:p w14:paraId="2E7D4452"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26.00</w:t>
            </w:r>
          </w:p>
        </w:tc>
        <w:tc>
          <w:tcPr>
            <w:tcW w:w="1658" w:type="dxa"/>
            <w:tcBorders>
              <w:top w:val="nil"/>
              <w:left w:val="nil"/>
              <w:bottom w:val="nil"/>
              <w:right w:val="nil"/>
            </w:tcBorders>
            <w:shd w:val="clear" w:color="auto" w:fill="auto"/>
            <w:noWrap/>
            <w:vAlign w:val="bottom"/>
            <w:hideMark/>
          </w:tcPr>
          <w:p w14:paraId="16B2C8DF"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68</w:t>
            </w:r>
          </w:p>
        </w:tc>
      </w:tr>
      <w:tr w:rsidR="00484EDB" w:rsidRPr="006055B5" w14:paraId="50F06281"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5B613AD2"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2714" w:type="dxa"/>
            <w:tcBorders>
              <w:top w:val="nil"/>
              <w:left w:val="single" w:sz="4" w:space="0" w:color="auto"/>
              <w:bottom w:val="nil"/>
              <w:right w:val="nil"/>
            </w:tcBorders>
            <w:shd w:val="clear" w:color="auto" w:fill="auto"/>
            <w:noWrap/>
            <w:vAlign w:val="bottom"/>
            <w:hideMark/>
          </w:tcPr>
          <w:p w14:paraId="3C1A81C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Milán-Carrillo, J.</w:t>
            </w:r>
          </w:p>
        </w:tc>
        <w:tc>
          <w:tcPr>
            <w:tcW w:w="1459" w:type="dxa"/>
            <w:tcBorders>
              <w:top w:val="nil"/>
              <w:left w:val="nil"/>
              <w:bottom w:val="nil"/>
              <w:right w:val="nil"/>
            </w:tcBorders>
            <w:shd w:val="clear" w:color="auto" w:fill="auto"/>
            <w:noWrap/>
            <w:vAlign w:val="bottom"/>
            <w:hideMark/>
          </w:tcPr>
          <w:p w14:paraId="5FF26472"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209" w:type="dxa"/>
            <w:tcBorders>
              <w:top w:val="nil"/>
              <w:left w:val="nil"/>
              <w:bottom w:val="nil"/>
              <w:right w:val="nil"/>
            </w:tcBorders>
            <w:shd w:val="clear" w:color="auto" w:fill="auto"/>
            <w:noWrap/>
            <w:vAlign w:val="bottom"/>
            <w:hideMark/>
          </w:tcPr>
          <w:p w14:paraId="7104547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245</w:t>
            </w:r>
          </w:p>
        </w:tc>
        <w:tc>
          <w:tcPr>
            <w:tcW w:w="1890" w:type="dxa"/>
            <w:tcBorders>
              <w:top w:val="nil"/>
              <w:left w:val="nil"/>
              <w:bottom w:val="nil"/>
              <w:right w:val="nil"/>
            </w:tcBorders>
            <w:shd w:val="clear" w:color="auto" w:fill="auto"/>
            <w:noWrap/>
            <w:vAlign w:val="bottom"/>
            <w:hideMark/>
          </w:tcPr>
          <w:p w14:paraId="4E2A088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27.22</w:t>
            </w:r>
          </w:p>
        </w:tc>
        <w:tc>
          <w:tcPr>
            <w:tcW w:w="1658" w:type="dxa"/>
            <w:tcBorders>
              <w:top w:val="nil"/>
              <w:left w:val="nil"/>
              <w:bottom w:val="nil"/>
              <w:right w:val="nil"/>
            </w:tcBorders>
            <w:shd w:val="clear" w:color="auto" w:fill="auto"/>
            <w:noWrap/>
            <w:vAlign w:val="bottom"/>
            <w:hideMark/>
          </w:tcPr>
          <w:p w14:paraId="3D967AC3"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116</w:t>
            </w:r>
          </w:p>
        </w:tc>
      </w:tr>
      <w:tr w:rsidR="00484EDB" w:rsidRPr="006055B5" w14:paraId="3D805EB1"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30FFDCA2"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w:t>
            </w:r>
          </w:p>
        </w:tc>
        <w:tc>
          <w:tcPr>
            <w:tcW w:w="2714" w:type="dxa"/>
            <w:tcBorders>
              <w:top w:val="nil"/>
              <w:left w:val="single" w:sz="4" w:space="0" w:color="auto"/>
              <w:bottom w:val="nil"/>
              <w:right w:val="nil"/>
            </w:tcBorders>
            <w:shd w:val="clear" w:color="auto" w:fill="auto"/>
            <w:noWrap/>
            <w:vAlign w:val="bottom"/>
            <w:hideMark/>
          </w:tcPr>
          <w:p w14:paraId="62C010A9"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Morales-Sánchez, E.</w:t>
            </w:r>
          </w:p>
        </w:tc>
        <w:tc>
          <w:tcPr>
            <w:tcW w:w="1459" w:type="dxa"/>
            <w:tcBorders>
              <w:top w:val="nil"/>
              <w:left w:val="nil"/>
              <w:bottom w:val="nil"/>
              <w:right w:val="nil"/>
            </w:tcBorders>
            <w:shd w:val="clear" w:color="auto" w:fill="auto"/>
            <w:noWrap/>
            <w:vAlign w:val="bottom"/>
            <w:hideMark/>
          </w:tcPr>
          <w:p w14:paraId="7D4C0D1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209" w:type="dxa"/>
            <w:tcBorders>
              <w:top w:val="nil"/>
              <w:left w:val="nil"/>
              <w:bottom w:val="nil"/>
              <w:right w:val="nil"/>
            </w:tcBorders>
            <w:shd w:val="clear" w:color="auto" w:fill="auto"/>
            <w:noWrap/>
            <w:vAlign w:val="bottom"/>
            <w:hideMark/>
          </w:tcPr>
          <w:p w14:paraId="69A01D0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117</w:t>
            </w:r>
          </w:p>
        </w:tc>
        <w:tc>
          <w:tcPr>
            <w:tcW w:w="1890" w:type="dxa"/>
            <w:tcBorders>
              <w:top w:val="nil"/>
              <w:left w:val="nil"/>
              <w:bottom w:val="nil"/>
              <w:right w:val="nil"/>
            </w:tcBorders>
            <w:shd w:val="clear" w:color="auto" w:fill="auto"/>
            <w:noWrap/>
            <w:vAlign w:val="bottom"/>
            <w:hideMark/>
          </w:tcPr>
          <w:p w14:paraId="3E875DF4"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13.00</w:t>
            </w:r>
          </w:p>
        </w:tc>
        <w:tc>
          <w:tcPr>
            <w:tcW w:w="1658" w:type="dxa"/>
            <w:tcBorders>
              <w:top w:val="nil"/>
              <w:left w:val="nil"/>
              <w:bottom w:val="nil"/>
              <w:right w:val="nil"/>
            </w:tcBorders>
            <w:shd w:val="clear" w:color="auto" w:fill="auto"/>
            <w:noWrap/>
            <w:vAlign w:val="bottom"/>
            <w:hideMark/>
          </w:tcPr>
          <w:p w14:paraId="6A2C387F"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25</w:t>
            </w:r>
          </w:p>
        </w:tc>
      </w:tr>
      <w:tr w:rsidR="00484EDB" w:rsidRPr="006055B5" w14:paraId="33F39D41"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00BD7E20"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w:t>
            </w:r>
          </w:p>
        </w:tc>
        <w:tc>
          <w:tcPr>
            <w:tcW w:w="2714" w:type="dxa"/>
            <w:tcBorders>
              <w:top w:val="nil"/>
              <w:left w:val="single" w:sz="4" w:space="0" w:color="auto"/>
              <w:bottom w:val="nil"/>
              <w:right w:val="nil"/>
            </w:tcBorders>
            <w:shd w:val="clear" w:color="auto" w:fill="auto"/>
            <w:noWrap/>
            <w:vAlign w:val="bottom"/>
            <w:hideMark/>
          </w:tcPr>
          <w:p w14:paraId="009C5298"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Reyes-Moreno, C.</w:t>
            </w:r>
          </w:p>
        </w:tc>
        <w:tc>
          <w:tcPr>
            <w:tcW w:w="1459" w:type="dxa"/>
            <w:tcBorders>
              <w:top w:val="nil"/>
              <w:left w:val="nil"/>
              <w:bottom w:val="nil"/>
              <w:right w:val="nil"/>
            </w:tcBorders>
            <w:shd w:val="clear" w:color="auto" w:fill="auto"/>
            <w:noWrap/>
            <w:vAlign w:val="bottom"/>
            <w:hideMark/>
          </w:tcPr>
          <w:p w14:paraId="081930D8"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209" w:type="dxa"/>
            <w:tcBorders>
              <w:top w:val="nil"/>
              <w:left w:val="nil"/>
              <w:bottom w:val="nil"/>
              <w:right w:val="nil"/>
            </w:tcBorders>
            <w:shd w:val="clear" w:color="auto" w:fill="auto"/>
            <w:noWrap/>
            <w:vAlign w:val="bottom"/>
            <w:hideMark/>
          </w:tcPr>
          <w:p w14:paraId="4973801B"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246</w:t>
            </w:r>
          </w:p>
        </w:tc>
        <w:tc>
          <w:tcPr>
            <w:tcW w:w="1890" w:type="dxa"/>
            <w:tcBorders>
              <w:top w:val="nil"/>
              <w:left w:val="nil"/>
              <w:bottom w:val="nil"/>
              <w:right w:val="nil"/>
            </w:tcBorders>
            <w:shd w:val="clear" w:color="auto" w:fill="auto"/>
            <w:noWrap/>
            <w:vAlign w:val="bottom"/>
            <w:hideMark/>
          </w:tcPr>
          <w:p w14:paraId="6F066EC2"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27.33</w:t>
            </w:r>
          </w:p>
        </w:tc>
        <w:tc>
          <w:tcPr>
            <w:tcW w:w="1658" w:type="dxa"/>
            <w:tcBorders>
              <w:top w:val="nil"/>
              <w:left w:val="nil"/>
              <w:bottom w:val="nil"/>
              <w:right w:val="nil"/>
            </w:tcBorders>
            <w:shd w:val="clear" w:color="auto" w:fill="auto"/>
            <w:noWrap/>
            <w:vAlign w:val="bottom"/>
            <w:hideMark/>
          </w:tcPr>
          <w:p w14:paraId="64D3FF3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119</w:t>
            </w:r>
          </w:p>
        </w:tc>
      </w:tr>
      <w:tr w:rsidR="00484EDB" w:rsidRPr="006055B5" w14:paraId="228B9C41"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23E49524"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w:t>
            </w:r>
          </w:p>
        </w:tc>
        <w:tc>
          <w:tcPr>
            <w:tcW w:w="2714" w:type="dxa"/>
            <w:tcBorders>
              <w:top w:val="nil"/>
              <w:left w:val="single" w:sz="4" w:space="0" w:color="auto"/>
              <w:bottom w:val="nil"/>
              <w:right w:val="nil"/>
            </w:tcBorders>
            <w:shd w:val="clear" w:color="auto" w:fill="auto"/>
            <w:noWrap/>
            <w:vAlign w:val="bottom"/>
            <w:hideMark/>
          </w:tcPr>
          <w:p w14:paraId="133A4758"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Arámbula-Villa, G.</w:t>
            </w:r>
          </w:p>
        </w:tc>
        <w:tc>
          <w:tcPr>
            <w:tcW w:w="1459" w:type="dxa"/>
            <w:tcBorders>
              <w:top w:val="nil"/>
              <w:left w:val="nil"/>
              <w:bottom w:val="nil"/>
              <w:right w:val="nil"/>
            </w:tcBorders>
            <w:shd w:val="clear" w:color="auto" w:fill="auto"/>
            <w:noWrap/>
            <w:vAlign w:val="bottom"/>
            <w:hideMark/>
          </w:tcPr>
          <w:p w14:paraId="3DCFB676"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209" w:type="dxa"/>
            <w:tcBorders>
              <w:top w:val="nil"/>
              <w:left w:val="nil"/>
              <w:bottom w:val="nil"/>
              <w:right w:val="nil"/>
            </w:tcBorders>
            <w:shd w:val="clear" w:color="auto" w:fill="auto"/>
            <w:noWrap/>
            <w:vAlign w:val="bottom"/>
            <w:hideMark/>
          </w:tcPr>
          <w:p w14:paraId="6497AF3F"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81</w:t>
            </w:r>
          </w:p>
        </w:tc>
        <w:tc>
          <w:tcPr>
            <w:tcW w:w="1890" w:type="dxa"/>
            <w:tcBorders>
              <w:top w:val="nil"/>
              <w:left w:val="nil"/>
              <w:bottom w:val="nil"/>
              <w:right w:val="nil"/>
            </w:tcBorders>
            <w:shd w:val="clear" w:color="auto" w:fill="auto"/>
            <w:noWrap/>
            <w:vAlign w:val="bottom"/>
            <w:hideMark/>
          </w:tcPr>
          <w:p w14:paraId="2A2AF0AF"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10.13</w:t>
            </w:r>
          </w:p>
        </w:tc>
        <w:tc>
          <w:tcPr>
            <w:tcW w:w="1658" w:type="dxa"/>
            <w:tcBorders>
              <w:top w:val="nil"/>
              <w:left w:val="nil"/>
              <w:bottom w:val="nil"/>
              <w:right w:val="nil"/>
            </w:tcBorders>
            <w:shd w:val="clear" w:color="auto" w:fill="auto"/>
            <w:noWrap/>
            <w:vAlign w:val="bottom"/>
            <w:hideMark/>
          </w:tcPr>
          <w:p w14:paraId="4C603986"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r>
      <w:tr w:rsidR="00484EDB" w:rsidRPr="006055B5" w14:paraId="656A1CC6" w14:textId="77777777" w:rsidTr="000A43D2">
        <w:trPr>
          <w:trHeight w:val="283"/>
        </w:trPr>
        <w:tc>
          <w:tcPr>
            <w:tcW w:w="558" w:type="dxa"/>
            <w:tcBorders>
              <w:top w:val="nil"/>
              <w:left w:val="nil"/>
              <w:bottom w:val="nil"/>
              <w:right w:val="single" w:sz="4" w:space="0" w:color="auto"/>
            </w:tcBorders>
            <w:shd w:val="clear" w:color="auto" w:fill="auto"/>
            <w:noWrap/>
            <w:vAlign w:val="bottom"/>
            <w:hideMark/>
          </w:tcPr>
          <w:p w14:paraId="60F62388"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w:t>
            </w:r>
          </w:p>
        </w:tc>
        <w:tc>
          <w:tcPr>
            <w:tcW w:w="2714" w:type="dxa"/>
            <w:tcBorders>
              <w:top w:val="nil"/>
              <w:left w:val="single" w:sz="4" w:space="0" w:color="auto"/>
              <w:bottom w:val="nil"/>
              <w:right w:val="nil"/>
            </w:tcBorders>
            <w:shd w:val="clear" w:color="auto" w:fill="auto"/>
            <w:noWrap/>
            <w:vAlign w:val="bottom"/>
            <w:hideMark/>
          </w:tcPr>
          <w:p w14:paraId="5DBE01E7"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Gutiérrez-Dorado, R.</w:t>
            </w:r>
          </w:p>
        </w:tc>
        <w:tc>
          <w:tcPr>
            <w:tcW w:w="1459" w:type="dxa"/>
            <w:tcBorders>
              <w:top w:val="nil"/>
              <w:left w:val="nil"/>
              <w:bottom w:val="nil"/>
              <w:right w:val="nil"/>
            </w:tcBorders>
            <w:shd w:val="clear" w:color="auto" w:fill="auto"/>
            <w:noWrap/>
            <w:vAlign w:val="bottom"/>
            <w:hideMark/>
          </w:tcPr>
          <w:p w14:paraId="5D5BF187"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209" w:type="dxa"/>
            <w:tcBorders>
              <w:top w:val="nil"/>
              <w:left w:val="nil"/>
              <w:bottom w:val="nil"/>
              <w:right w:val="nil"/>
            </w:tcBorders>
            <w:shd w:val="clear" w:color="auto" w:fill="auto"/>
            <w:noWrap/>
            <w:vAlign w:val="bottom"/>
            <w:hideMark/>
          </w:tcPr>
          <w:p w14:paraId="2B4DB67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59</w:t>
            </w:r>
          </w:p>
        </w:tc>
        <w:tc>
          <w:tcPr>
            <w:tcW w:w="1890" w:type="dxa"/>
            <w:tcBorders>
              <w:top w:val="nil"/>
              <w:left w:val="nil"/>
              <w:bottom w:val="nil"/>
              <w:right w:val="nil"/>
            </w:tcBorders>
            <w:shd w:val="clear" w:color="auto" w:fill="auto"/>
            <w:noWrap/>
            <w:vAlign w:val="bottom"/>
            <w:hideMark/>
          </w:tcPr>
          <w:p w14:paraId="5F5EA935"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7.38</w:t>
            </w:r>
          </w:p>
        </w:tc>
        <w:tc>
          <w:tcPr>
            <w:tcW w:w="1658" w:type="dxa"/>
            <w:tcBorders>
              <w:top w:val="nil"/>
              <w:left w:val="nil"/>
              <w:bottom w:val="nil"/>
              <w:right w:val="nil"/>
            </w:tcBorders>
            <w:shd w:val="clear" w:color="auto" w:fill="auto"/>
            <w:noWrap/>
            <w:vAlign w:val="bottom"/>
            <w:hideMark/>
          </w:tcPr>
          <w:p w14:paraId="4D8E4140"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52</w:t>
            </w:r>
          </w:p>
        </w:tc>
      </w:tr>
      <w:tr w:rsidR="00484EDB" w:rsidRPr="006055B5" w14:paraId="187CD34C" w14:textId="77777777" w:rsidTr="000A43D2">
        <w:trPr>
          <w:trHeight w:val="283"/>
        </w:trPr>
        <w:tc>
          <w:tcPr>
            <w:tcW w:w="558" w:type="dxa"/>
            <w:tcBorders>
              <w:top w:val="nil"/>
              <w:left w:val="nil"/>
              <w:right w:val="single" w:sz="4" w:space="0" w:color="auto"/>
            </w:tcBorders>
            <w:shd w:val="clear" w:color="auto" w:fill="auto"/>
            <w:noWrap/>
            <w:vAlign w:val="bottom"/>
            <w:hideMark/>
          </w:tcPr>
          <w:p w14:paraId="32DEC0AE"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w:t>
            </w:r>
          </w:p>
        </w:tc>
        <w:tc>
          <w:tcPr>
            <w:tcW w:w="2714" w:type="dxa"/>
            <w:tcBorders>
              <w:top w:val="nil"/>
              <w:left w:val="single" w:sz="4" w:space="0" w:color="auto"/>
              <w:right w:val="nil"/>
            </w:tcBorders>
            <w:shd w:val="clear" w:color="auto" w:fill="auto"/>
            <w:noWrap/>
            <w:vAlign w:val="bottom"/>
            <w:hideMark/>
          </w:tcPr>
          <w:p w14:paraId="2692AA81"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Palacios-Rojas, N.</w:t>
            </w:r>
          </w:p>
        </w:tc>
        <w:tc>
          <w:tcPr>
            <w:tcW w:w="1459" w:type="dxa"/>
            <w:tcBorders>
              <w:top w:val="nil"/>
              <w:left w:val="nil"/>
              <w:right w:val="nil"/>
            </w:tcBorders>
            <w:shd w:val="clear" w:color="auto" w:fill="auto"/>
            <w:noWrap/>
            <w:vAlign w:val="bottom"/>
            <w:hideMark/>
          </w:tcPr>
          <w:p w14:paraId="63A3E1C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209" w:type="dxa"/>
            <w:tcBorders>
              <w:top w:val="nil"/>
              <w:left w:val="nil"/>
              <w:right w:val="nil"/>
            </w:tcBorders>
            <w:shd w:val="clear" w:color="auto" w:fill="auto"/>
            <w:noWrap/>
            <w:vAlign w:val="bottom"/>
            <w:hideMark/>
          </w:tcPr>
          <w:p w14:paraId="2119F4CD"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92</w:t>
            </w:r>
          </w:p>
        </w:tc>
        <w:tc>
          <w:tcPr>
            <w:tcW w:w="1890" w:type="dxa"/>
            <w:tcBorders>
              <w:top w:val="nil"/>
              <w:left w:val="nil"/>
              <w:right w:val="nil"/>
            </w:tcBorders>
            <w:shd w:val="clear" w:color="auto" w:fill="auto"/>
            <w:noWrap/>
            <w:vAlign w:val="bottom"/>
            <w:hideMark/>
          </w:tcPr>
          <w:p w14:paraId="7BD11DF5"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11.50</w:t>
            </w:r>
          </w:p>
        </w:tc>
        <w:tc>
          <w:tcPr>
            <w:tcW w:w="1658" w:type="dxa"/>
            <w:tcBorders>
              <w:top w:val="nil"/>
              <w:left w:val="nil"/>
              <w:right w:val="nil"/>
            </w:tcBorders>
            <w:shd w:val="clear" w:color="auto" w:fill="auto"/>
            <w:noWrap/>
            <w:vAlign w:val="bottom"/>
            <w:hideMark/>
          </w:tcPr>
          <w:p w14:paraId="207736C4"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30</w:t>
            </w:r>
          </w:p>
        </w:tc>
      </w:tr>
      <w:tr w:rsidR="00484EDB" w:rsidRPr="006055B5" w14:paraId="7043B9E9" w14:textId="77777777" w:rsidTr="000A43D2">
        <w:trPr>
          <w:trHeight w:val="283"/>
        </w:trPr>
        <w:tc>
          <w:tcPr>
            <w:tcW w:w="558" w:type="dxa"/>
            <w:tcBorders>
              <w:top w:val="nil"/>
              <w:left w:val="nil"/>
              <w:bottom w:val="single" w:sz="4" w:space="0" w:color="auto"/>
              <w:right w:val="single" w:sz="4" w:space="0" w:color="auto"/>
            </w:tcBorders>
            <w:shd w:val="clear" w:color="auto" w:fill="auto"/>
            <w:noWrap/>
            <w:vAlign w:val="bottom"/>
            <w:hideMark/>
          </w:tcPr>
          <w:p w14:paraId="07C2D923"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23</w:t>
            </w:r>
          </w:p>
        </w:tc>
        <w:tc>
          <w:tcPr>
            <w:tcW w:w="2714" w:type="dxa"/>
            <w:tcBorders>
              <w:top w:val="nil"/>
              <w:left w:val="single" w:sz="4" w:space="0" w:color="auto"/>
              <w:bottom w:val="single" w:sz="4" w:space="0" w:color="auto"/>
              <w:right w:val="nil"/>
            </w:tcBorders>
            <w:shd w:val="clear" w:color="auto" w:fill="auto"/>
            <w:noWrap/>
            <w:vAlign w:val="bottom"/>
            <w:hideMark/>
          </w:tcPr>
          <w:p w14:paraId="5910D4F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Pérez-Carrillo, E.</w:t>
            </w:r>
          </w:p>
        </w:tc>
        <w:tc>
          <w:tcPr>
            <w:tcW w:w="1459" w:type="dxa"/>
            <w:tcBorders>
              <w:top w:val="nil"/>
              <w:left w:val="nil"/>
              <w:bottom w:val="single" w:sz="4" w:space="0" w:color="auto"/>
              <w:right w:val="nil"/>
            </w:tcBorders>
            <w:shd w:val="clear" w:color="auto" w:fill="auto"/>
            <w:noWrap/>
            <w:vAlign w:val="bottom"/>
            <w:hideMark/>
          </w:tcPr>
          <w:p w14:paraId="75C75CAC"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209" w:type="dxa"/>
            <w:tcBorders>
              <w:top w:val="nil"/>
              <w:left w:val="nil"/>
              <w:bottom w:val="single" w:sz="4" w:space="0" w:color="auto"/>
              <w:right w:val="nil"/>
            </w:tcBorders>
            <w:shd w:val="clear" w:color="auto" w:fill="auto"/>
            <w:noWrap/>
            <w:vAlign w:val="bottom"/>
            <w:hideMark/>
          </w:tcPr>
          <w:p w14:paraId="7C3B3B3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45</w:t>
            </w:r>
          </w:p>
        </w:tc>
        <w:tc>
          <w:tcPr>
            <w:tcW w:w="1890" w:type="dxa"/>
            <w:tcBorders>
              <w:top w:val="nil"/>
              <w:left w:val="nil"/>
              <w:bottom w:val="single" w:sz="4" w:space="0" w:color="auto"/>
              <w:right w:val="nil"/>
            </w:tcBorders>
            <w:shd w:val="clear" w:color="auto" w:fill="auto"/>
            <w:noWrap/>
            <w:vAlign w:val="bottom"/>
            <w:hideMark/>
          </w:tcPr>
          <w:p w14:paraId="075C0CF2"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5.63</w:t>
            </w:r>
          </w:p>
        </w:tc>
        <w:tc>
          <w:tcPr>
            <w:tcW w:w="1658" w:type="dxa"/>
            <w:tcBorders>
              <w:top w:val="nil"/>
              <w:left w:val="nil"/>
              <w:bottom w:val="single" w:sz="4" w:space="0" w:color="auto"/>
              <w:right w:val="nil"/>
            </w:tcBorders>
            <w:shd w:val="clear" w:color="auto" w:fill="auto"/>
            <w:noWrap/>
            <w:vAlign w:val="bottom"/>
            <w:hideMark/>
          </w:tcPr>
          <w:p w14:paraId="7169508A" w14:textId="77777777" w:rsidR="00C90377" w:rsidRPr="006055B5" w:rsidRDefault="00C90377" w:rsidP="00C90377">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37</w:t>
            </w:r>
          </w:p>
        </w:tc>
      </w:tr>
    </w:tbl>
    <w:p w14:paraId="7F2CE795" w14:textId="3208B2F9" w:rsidR="00A92EC0" w:rsidRPr="006055B5" w:rsidRDefault="00A92EC0" w:rsidP="00A92EC0">
      <w:pPr>
        <w:tabs>
          <w:tab w:val="left" w:pos="1900"/>
        </w:tabs>
        <w:spacing w:after="0" w:line="240" w:lineRule="auto"/>
        <w:jc w:val="both"/>
        <w:rPr>
          <w:rFonts w:ascii="Times New Roman" w:hAnsi="Times New Roman" w:cs="Times New Roman"/>
        </w:rPr>
      </w:pPr>
    </w:p>
    <w:p w14:paraId="0A719367" w14:textId="7D22DA31" w:rsidR="009F4E11" w:rsidRPr="006055B5" w:rsidRDefault="009F4E11" w:rsidP="00994484">
      <w:pPr>
        <w:tabs>
          <w:tab w:val="left" w:pos="720"/>
        </w:tabs>
        <w:spacing w:after="0" w:line="240" w:lineRule="auto"/>
        <w:jc w:val="both"/>
        <w:rPr>
          <w:rFonts w:ascii="Times New Roman" w:eastAsia="Times New Roman" w:hAnsi="Times New Roman" w:cs="Times New Roman"/>
          <w:color w:val="000000"/>
        </w:rPr>
      </w:pPr>
      <w:r w:rsidRPr="006055B5">
        <w:rPr>
          <w:rFonts w:ascii="Times New Roman" w:hAnsi="Times New Roman" w:cs="Times New Roman"/>
        </w:rPr>
        <w:tab/>
      </w:r>
      <w:r w:rsidRPr="006055B5">
        <w:rPr>
          <w:rFonts w:ascii="Times New Roman" w:eastAsia="Times New Roman" w:hAnsi="Times New Roman" w:cs="Times New Roman"/>
          <w:color w:val="000000"/>
        </w:rPr>
        <w:t>Ramírez-Wong, B. and Serna-Saldivar, S.O. both published 21 research articles</w:t>
      </w:r>
      <w:r w:rsidR="00994484" w:rsidRPr="006055B5">
        <w:rPr>
          <w:rFonts w:ascii="Times New Roman" w:eastAsia="Times New Roman" w:hAnsi="Times New Roman" w:cs="Times New Roman"/>
          <w:color w:val="000000"/>
        </w:rPr>
        <w:t xml:space="preserve"> followed by Santiago-Ramos, D. (16), Gaytán-Martínez, M. (15) and Torres-Chávez, P.I. (15)</w:t>
      </w:r>
      <w:r w:rsidRPr="006055B5">
        <w:rPr>
          <w:rFonts w:ascii="Times New Roman" w:eastAsia="Times New Roman" w:hAnsi="Times New Roman" w:cs="Times New Roman"/>
          <w:color w:val="000000"/>
        </w:rPr>
        <w:t xml:space="preserve"> </w:t>
      </w:r>
      <w:r w:rsidR="00961DF0" w:rsidRPr="006055B5">
        <w:rPr>
          <w:rFonts w:ascii="Times New Roman" w:eastAsia="Times New Roman" w:hAnsi="Times New Roman" w:cs="Times New Roman"/>
          <w:color w:val="000000"/>
        </w:rPr>
        <w:t xml:space="preserve">who are </w:t>
      </w:r>
      <w:r w:rsidR="00C36A60" w:rsidRPr="006055B5">
        <w:rPr>
          <w:rFonts w:ascii="Times New Roman" w:eastAsia="Times New Roman" w:hAnsi="Times New Roman" w:cs="Times New Roman"/>
          <w:color w:val="000000"/>
        </w:rPr>
        <w:t xml:space="preserve">also </w:t>
      </w:r>
      <w:r w:rsidR="00961DF0" w:rsidRPr="006055B5">
        <w:rPr>
          <w:rFonts w:ascii="Times New Roman" w:eastAsia="Times New Roman" w:hAnsi="Times New Roman" w:cs="Times New Roman"/>
          <w:color w:val="000000"/>
        </w:rPr>
        <w:t xml:space="preserve">the prominent groups in the field of research. However, </w:t>
      </w:r>
      <w:r w:rsidRPr="006055B5">
        <w:rPr>
          <w:rFonts w:ascii="Times New Roman" w:eastAsia="Times New Roman" w:hAnsi="Times New Roman" w:cs="Times New Roman"/>
          <w:color w:val="000000"/>
        </w:rPr>
        <w:t xml:space="preserve">Reyes-Moreno, C. received </w:t>
      </w:r>
      <w:r w:rsidR="00961DF0" w:rsidRPr="006055B5">
        <w:rPr>
          <w:rFonts w:ascii="Times New Roman" w:eastAsia="Times New Roman" w:hAnsi="Times New Roman" w:cs="Times New Roman"/>
          <w:color w:val="000000"/>
        </w:rPr>
        <w:t>the</w:t>
      </w:r>
      <w:r w:rsidRPr="006055B5">
        <w:rPr>
          <w:rFonts w:ascii="Times New Roman" w:eastAsia="Times New Roman" w:hAnsi="Times New Roman" w:cs="Times New Roman"/>
          <w:color w:val="000000"/>
        </w:rPr>
        <w:t xml:space="preserve"> highest average citation per document that is 27.33 followed by Milán-Carrillo, J. (27.22)</w:t>
      </w:r>
      <w:r w:rsidR="00994484" w:rsidRPr="006055B5">
        <w:rPr>
          <w:rFonts w:ascii="Times New Roman" w:eastAsia="Times New Roman" w:hAnsi="Times New Roman" w:cs="Times New Roman"/>
          <w:color w:val="000000"/>
        </w:rPr>
        <w:t xml:space="preserve">, </w:t>
      </w:r>
      <w:r w:rsidRPr="006055B5">
        <w:rPr>
          <w:rFonts w:ascii="Times New Roman" w:eastAsia="Times New Roman" w:hAnsi="Times New Roman" w:cs="Times New Roman"/>
          <w:color w:val="000000"/>
        </w:rPr>
        <w:t>Gutiérrez-Uribe, J.A. (26.82)</w:t>
      </w:r>
      <w:r w:rsidR="00994484" w:rsidRPr="006055B5">
        <w:rPr>
          <w:rFonts w:ascii="Times New Roman" w:eastAsia="Times New Roman" w:hAnsi="Times New Roman" w:cs="Times New Roman"/>
          <w:color w:val="000000"/>
        </w:rPr>
        <w:t xml:space="preserve"> and Rodríguez-García, M.E. (26.00)</w:t>
      </w:r>
      <w:r w:rsidR="00994484" w:rsidRPr="006055B5">
        <w:rPr>
          <w:rFonts w:ascii="Times New Roman" w:hAnsi="Times New Roman" w:cs="Times New Roman"/>
        </w:rPr>
        <w:t>.</w:t>
      </w:r>
      <w:r w:rsidR="00961DF0" w:rsidRPr="006055B5">
        <w:rPr>
          <w:rFonts w:ascii="Times New Roman" w:hAnsi="Times New Roman" w:cs="Times New Roman"/>
        </w:rPr>
        <w:t xml:space="preserve"> All 21 authors show strong collaboration based on their TLS specifically </w:t>
      </w:r>
      <w:r w:rsidR="00961DF0" w:rsidRPr="006055B5">
        <w:rPr>
          <w:rFonts w:ascii="Times New Roman" w:eastAsia="Times New Roman" w:hAnsi="Times New Roman" w:cs="Times New Roman"/>
          <w:color w:val="000000"/>
        </w:rPr>
        <w:t>Santiago-Ramos, D. (198), Ramírez-Wong, B. (185), Escalante-Aburto, A. (170) and Torres-Chávez, P.I. (155).</w:t>
      </w:r>
    </w:p>
    <w:p w14:paraId="3D198C2D" w14:textId="475D72C8" w:rsidR="007E0261" w:rsidRPr="006055B5" w:rsidRDefault="007E0261" w:rsidP="00994484">
      <w:pPr>
        <w:tabs>
          <w:tab w:val="left" w:pos="720"/>
        </w:tabs>
        <w:spacing w:after="0" w:line="240" w:lineRule="auto"/>
        <w:jc w:val="both"/>
        <w:rPr>
          <w:rFonts w:ascii="Times New Roman" w:eastAsia="Times New Roman" w:hAnsi="Times New Roman" w:cs="Times New Roman"/>
          <w:color w:val="000000"/>
        </w:rPr>
      </w:pPr>
    </w:p>
    <w:p w14:paraId="670936F3" w14:textId="67524A9F" w:rsidR="007E0261" w:rsidRPr="006055B5" w:rsidRDefault="007E0261" w:rsidP="00994484">
      <w:pPr>
        <w:tabs>
          <w:tab w:val="left" w:pos="720"/>
        </w:tabs>
        <w:spacing w:after="0" w:line="240" w:lineRule="auto"/>
        <w:jc w:val="both"/>
        <w:rPr>
          <w:rFonts w:ascii="Times New Roman" w:eastAsia="Times New Roman" w:hAnsi="Times New Roman" w:cs="Times New Roman"/>
          <w:color w:val="000000"/>
        </w:rPr>
      </w:pPr>
    </w:p>
    <w:p w14:paraId="5B05B164" w14:textId="643D63F8" w:rsidR="007E0261" w:rsidRPr="006055B5" w:rsidRDefault="007E0261" w:rsidP="00994484">
      <w:pPr>
        <w:tabs>
          <w:tab w:val="left" w:pos="720"/>
        </w:tabs>
        <w:spacing w:after="0" w:line="240" w:lineRule="auto"/>
        <w:jc w:val="both"/>
        <w:rPr>
          <w:rFonts w:ascii="Times New Roman" w:eastAsia="Times New Roman" w:hAnsi="Times New Roman" w:cs="Times New Roman"/>
          <w:color w:val="000000"/>
        </w:rPr>
      </w:pPr>
    </w:p>
    <w:p w14:paraId="22311DC7" w14:textId="61FBED82" w:rsidR="007E0261" w:rsidRPr="006055B5" w:rsidRDefault="007E0261" w:rsidP="00994484">
      <w:pPr>
        <w:tabs>
          <w:tab w:val="left" w:pos="720"/>
        </w:tabs>
        <w:spacing w:after="0" w:line="240" w:lineRule="auto"/>
        <w:jc w:val="both"/>
        <w:rPr>
          <w:rFonts w:ascii="Times New Roman" w:eastAsia="Times New Roman" w:hAnsi="Times New Roman" w:cs="Times New Roman"/>
          <w:color w:val="000000"/>
        </w:rPr>
      </w:pPr>
    </w:p>
    <w:p w14:paraId="18D375F0" w14:textId="77777777" w:rsidR="007E0261" w:rsidRPr="006055B5" w:rsidRDefault="007E0261" w:rsidP="00994484">
      <w:pPr>
        <w:tabs>
          <w:tab w:val="left" w:pos="720"/>
        </w:tabs>
        <w:spacing w:after="0" w:line="240" w:lineRule="auto"/>
        <w:jc w:val="both"/>
        <w:rPr>
          <w:rFonts w:ascii="Times New Roman" w:hAnsi="Times New Roman" w:cs="Times New Roman"/>
        </w:rPr>
      </w:pPr>
    </w:p>
    <w:p w14:paraId="61872584" w14:textId="708F284F" w:rsidR="007463D9" w:rsidRPr="006055B5" w:rsidRDefault="00820795" w:rsidP="00994484">
      <w:pPr>
        <w:tabs>
          <w:tab w:val="left" w:pos="1900"/>
        </w:tabs>
        <w:spacing w:after="0" w:line="240" w:lineRule="auto"/>
        <w:jc w:val="center"/>
        <w:rPr>
          <w:rFonts w:ascii="Times New Roman" w:hAnsi="Times New Roman" w:cs="Times New Roman"/>
        </w:rPr>
      </w:pPr>
      <w:r w:rsidRPr="006055B5">
        <w:rPr>
          <w:rFonts w:ascii="Times New Roman" w:hAnsi="Times New Roman" w:cs="Times New Roman"/>
          <w:noProof/>
        </w:rPr>
        <w:lastRenderedPageBreak/>
        <mc:AlternateContent>
          <mc:Choice Requires="wpg">
            <w:drawing>
              <wp:inline distT="0" distB="0" distL="0" distR="0" wp14:anchorId="3F0A63B3" wp14:editId="4DA431B4">
                <wp:extent cx="4345305" cy="2851785"/>
                <wp:effectExtent l="0" t="0" r="0" b="5715"/>
                <wp:docPr id="232" name="Group 232"/>
                <wp:cNvGraphicFramePr/>
                <a:graphic xmlns:a="http://schemas.openxmlformats.org/drawingml/2006/main">
                  <a:graphicData uri="http://schemas.microsoft.com/office/word/2010/wordprocessingGroup">
                    <wpg:wgp>
                      <wpg:cNvGrpSpPr/>
                      <wpg:grpSpPr>
                        <a:xfrm>
                          <a:off x="0" y="0"/>
                          <a:ext cx="4345305" cy="2851785"/>
                          <a:chOff x="0" y="0"/>
                          <a:chExt cx="4345305" cy="2851785"/>
                        </a:xfrm>
                      </wpg:grpSpPr>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5305" cy="2851785"/>
                          </a:xfrm>
                          <a:prstGeom prst="rect">
                            <a:avLst/>
                          </a:prstGeom>
                          <a:noFill/>
                          <a:ln>
                            <a:noFill/>
                          </a:ln>
                        </pic:spPr>
                      </pic:pic>
                      <pic:pic xmlns:pic="http://schemas.openxmlformats.org/drawingml/2006/picture">
                        <pic:nvPicPr>
                          <pic:cNvPr id="207" name="Picture 20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2615878"/>
                            <a:ext cx="645795" cy="233680"/>
                          </a:xfrm>
                          <a:prstGeom prst="rect">
                            <a:avLst/>
                          </a:prstGeom>
                        </pic:spPr>
                      </pic:pic>
                    </wpg:wgp>
                  </a:graphicData>
                </a:graphic>
              </wp:inline>
            </w:drawing>
          </mc:Choice>
          <mc:Fallback xmlns:oel="http://schemas.microsoft.com/office/2019/extlst">
            <w:pict>
              <v:group w14:anchorId="563AE598" id="Group 232" o:spid="_x0000_s1026" style="width:342.15pt;height:224.55pt;mso-position-horizontal-relative:char;mso-position-vertical-relative:line" coordsize="43453,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">
                <v:shape id="Picture 16" o:spid="_x0000_s1027" type="#_x0000_t75" style="position:absolute;width:43453;height:2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">
                  <v:imagedata r:id="rId24" o:title=""/>
                </v:shape>
                <v:shape id="Picture 207" o:spid="_x0000_s1028" type="#_x0000_t75" style="position:absolute;top:26158;width:6457;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">
                  <v:imagedata r:id="rId22" o:title=""/>
                </v:shape>
                <w10:anchorlock/>
              </v:group>
            </w:pict>
          </mc:Fallback>
        </mc:AlternateContent>
      </w:r>
    </w:p>
    <w:p w14:paraId="439883A9" w14:textId="070ECF99" w:rsidR="003F59BE" w:rsidRPr="006055B5" w:rsidRDefault="003F59BE" w:rsidP="00DB39E4">
      <w:pPr>
        <w:tabs>
          <w:tab w:val="left" w:pos="1900"/>
        </w:tabs>
        <w:spacing w:after="0" w:line="240" w:lineRule="auto"/>
        <w:jc w:val="both"/>
        <w:rPr>
          <w:rFonts w:ascii="Times New Roman" w:hAnsi="Times New Roman" w:cs="Times New Roman"/>
        </w:rPr>
      </w:pPr>
    </w:p>
    <w:p w14:paraId="5B23338B" w14:textId="3B9EB0E9" w:rsidR="00DA76A9" w:rsidRPr="006055B5" w:rsidRDefault="00DA76A9" w:rsidP="00605DA3">
      <w:pPr>
        <w:pStyle w:val="Heading3"/>
        <w:jc w:val="center"/>
        <w:rPr>
          <w:rFonts w:ascii="Times New Roman" w:hAnsi="Times New Roman" w:cs="Times New Roman"/>
          <w:color w:val="auto"/>
          <w:sz w:val="22"/>
          <w:szCs w:val="22"/>
        </w:rPr>
      </w:pPr>
      <w:bookmarkStart w:id="25" w:name="_Toc129119375"/>
      <w:r w:rsidRPr="006055B5">
        <w:rPr>
          <w:rFonts w:ascii="Times New Roman" w:hAnsi="Times New Roman" w:cs="Times New Roman"/>
          <w:b/>
          <w:bCs/>
          <w:color w:val="auto"/>
          <w:sz w:val="22"/>
          <w:szCs w:val="22"/>
        </w:rPr>
        <w:t xml:space="preserve">Figure </w:t>
      </w:r>
      <w:r w:rsidR="00991C07" w:rsidRPr="006055B5">
        <w:rPr>
          <w:rFonts w:ascii="Times New Roman" w:hAnsi="Times New Roman" w:cs="Times New Roman"/>
          <w:b/>
          <w:bCs/>
          <w:color w:val="auto"/>
          <w:sz w:val="22"/>
          <w:szCs w:val="22"/>
        </w:rPr>
        <w:t>7.</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Citation-author cooperation network on corn nixtamalization from Scopus database. (Out of 1157</w:t>
      </w:r>
      <w:r w:rsidR="003C339C" w:rsidRPr="006055B5">
        <w:rPr>
          <w:rFonts w:ascii="Times New Roman" w:hAnsi="Times New Roman" w:cs="Times New Roman"/>
          <w:color w:val="auto"/>
          <w:sz w:val="22"/>
          <w:szCs w:val="22"/>
        </w:rPr>
        <w:t xml:space="preserve"> </w:t>
      </w:r>
      <w:r w:rsidRPr="006055B5">
        <w:rPr>
          <w:rFonts w:ascii="Times New Roman" w:hAnsi="Times New Roman" w:cs="Times New Roman"/>
          <w:color w:val="auto"/>
          <w:sz w:val="22"/>
          <w:szCs w:val="22"/>
        </w:rPr>
        <w:t>authors searched, 23 authors that published at least eight documents were considered.)</w:t>
      </w:r>
      <w:bookmarkEnd w:id="25"/>
    </w:p>
    <w:p w14:paraId="4E1E730B" w14:textId="77777777" w:rsidR="00994484" w:rsidRPr="006055B5" w:rsidRDefault="00994484" w:rsidP="00994484">
      <w:pPr>
        <w:tabs>
          <w:tab w:val="left" w:pos="1900"/>
        </w:tabs>
        <w:spacing w:after="0" w:line="240" w:lineRule="auto"/>
        <w:jc w:val="both"/>
        <w:rPr>
          <w:rFonts w:ascii="Times New Roman" w:hAnsi="Times New Roman" w:cs="Times New Roman"/>
        </w:rPr>
      </w:pPr>
    </w:p>
    <w:p w14:paraId="521508F7" w14:textId="04CCF8A6" w:rsidR="00994484" w:rsidRPr="006055B5" w:rsidRDefault="00994484" w:rsidP="00994484">
      <w:pPr>
        <w:spacing w:after="0" w:line="240" w:lineRule="auto"/>
        <w:ind w:firstLine="720"/>
        <w:jc w:val="both"/>
        <w:rPr>
          <w:rFonts w:ascii="Times New Roman" w:hAnsi="Times New Roman" w:cs="Times New Roman"/>
        </w:rPr>
      </w:pPr>
      <w:r w:rsidRPr="006055B5">
        <w:rPr>
          <w:rFonts w:ascii="Times New Roman" w:hAnsi="Times New Roman" w:cs="Times New Roman"/>
        </w:rPr>
        <w:t>The results of visualization of research mapping related to corn nixtamalization shows 2</w:t>
      </w:r>
      <w:r w:rsidR="00961DF0" w:rsidRPr="006055B5">
        <w:rPr>
          <w:rFonts w:ascii="Times New Roman" w:hAnsi="Times New Roman" w:cs="Times New Roman"/>
        </w:rPr>
        <w:t>3</w:t>
      </w:r>
      <w:r w:rsidRPr="006055B5">
        <w:rPr>
          <w:rFonts w:ascii="Times New Roman" w:hAnsi="Times New Roman" w:cs="Times New Roman"/>
        </w:rPr>
        <w:t xml:space="preserve"> items with a total of 1157 authors with at least eight documents published which are divided into </w:t>
      </w:r>
      <w:r w:rsidR="00961DF0" w:rsidRPr="006055B5">
        <w:rPr>
          <w:rFonts w:ascii="Times New Roman" w:hAnsi="Times New Roman" w:cs="Times New Roman"/>
        </w:rPr>
        <w:t>5</w:t>
      </w:r>
      <w:r w:rsidRPr="006055B5">
        <w:rPr>
          <w:rFonts w:ascii="Times New Roman" w:hAnsi="Times New Roman" w:cs="Times New Roman"/>
        </w:rPr>
        <w:t xml:space="preserve"> clusters in Scopus, namely:</w:t>
      </w:r>
    </w:p>
    <w:p w14:paraId="7269603C" w14:textId="77777777" w:rsidR="00994484" w:rsidRPr="006055B5" w:rsidRDefault="00994484" w:rsidP="00994484">
      <w:pPr>
        <w:tabs>
          <w:tab w:val="left" w:pos="1900"/>
        </w:tabs>
        <w:spacing w:after="0" w:line="240" w:lineRule="auto"/>
        <w:jc w:val="both"/>
        <w:rPr>
          <w:rFonts w:ascii="Times New Roman" w:hAnsi="Times New Roman" w:cs="Times New Roman"/>
        </w:rPr>
      </w:pPr>
    </w:p>
    <w:p w14:paraId="7681FF24" w14:textId="127ABE8A" w:rsidR="00994484" w:rsidRPr="006055B5" w:rsidRDefault="00994484" w:rsidP="00994484">
      <w:pPr>
        <w:pStyle w:val="ListParagraph"/>
        <w:numPr>
          <w:ilvl w:val="0"/>
          <w:numId w:val="9"/>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 xml:space="preserve">Cluster 1 consists of 8 items including Gutiérrez-Uribe; J.A, Martínez-Bustos, F.; Milán-Carrillo, J.; Quintero-Ramos, A.; Ramírez-Wong, B.; Reyes-Moreno, C.; Serna-Saldivar, S.O.; Torres-Chávez, P.I., </w:t>
      </w:r>
    </w:p>
    <w:p w14:paraId="2416DBEE" w14:textId="5F7C0AAB" w:rsidR="00994484" w:rsidRPr="006055B5" w:rsidRDefault="00994484" w:rsidP="00994484">
      <w:pPr>
        <w:pStyle w:val="ListParagraph"/>
        <w:numPr>
          <w:ilvl w:val="0"/>
          <w:numId w:val="9"/>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2 consists of 6 items including Alvarez-Ramirez, J.; Arámbula-Villa, G.; Figueroa-Cárdenas, J.D.D.; Pérez-Carrillo, E.; Santiago-Ramos, D.; Vernon-Carter, E.J.</w:t>
      </w:r>
    </w:p>
    <w:p w14:paraId="4482013D" w14:textId="6713F298" w:rsidR="00994484" w:rsidRPr="006055B5" w:rsidRDefault="00994484" w:rsidP="00994484">
      <w:pPr>
        <w:pStyle w:val="ListParagraph"/>
        <w:numPr>
          <w:ilvl w:val="0"/>
          <w:numId w:val="9"/>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3 consists of 4 items including Gaytán-Martínez, M.; Gutiérrez-Dorado, R.; Morales-Sánchez, E.; Rodríguez-García, M.E.</w:t>
      </w:r>
    </w:p>
    <w:p w14:paraId="4430DCF8" w14:textId="0D07BA69" w:rsidR="00994484" w:rsidRPr="006055B5" w:rsidRDefault="00994484" w:rsidP="00994484">
      <w:pPr>
        <w:pStyle w:val="ListParagraph"/>
        <w:numPr>
          <w:ilvl w:val="0"/>
          <w:numId w:val="9"/>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4 consists of 3 items including Escalante-Aburto, A.; Gutiérrez-Dorado, R.; Palacios-Rojas, N.</w:t>
      </w:r>
    </w:p>
    <w:p w14:paraId="76364214" w14:textId="080BC3FA" w:rsidR="00961DF0" w:rsidRPr="006055B5" w:rsidRDefault="00961DF0" w:rsidP="00961DF0">
      <w:pPr>
        <w:pStyle w:val="ListParagraph"/>
        <w:numPr>
          <w:ilvl w:val="0"/>
          <w:numId w:val="9"/>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 xml:space="preserve">Cluster 5 consists of 2 items including </w:t>
      </w:r>
      <w:r w:rsidRPr="006055B5">
        <w:rPr>
          <w:rFonts w:ascii="Times New Roman" w:eastAsia="Times New Roman" w:hAnsi="Times New Roman" w:cs="Times New Roman"/>
          <w:color w:val="000000"/>
        </w:rPr>
        <w:t>Maryati, Y., Susilowati, A.</w:t>
      </w:r>
    </w:p>
    <w:p w14:paraId="2B9D1B9D" w14:textId="77777777" w:rsidR="00994484" w:rsidRPr="006055B5" w:rsidRDefault="00994484" w:rsidP="00DB0111">
      <w:pPr>
        <w:tabs>
          <w:tab w:val="left" w:pos="1900"/>
        </w:tabs>
        <w:spacing w:after="0" w:line="240" w:lineRule="auto"/>
        <w:jc w:val="both"/>
        <w:rPr>
          <w:rFonts w:ascii="Times New Roman" w:hAnsi="Times New Roman" w:cs="Times New Roman"/>
        </w:rPr>
      </w:pPr>
    </w:p>
    <w:p w14:paraId="75FE96EF" w14:textId="4FA7B2D9" w:rsidR="00820795" w:rsidRPr="006055B5" w:rsidRDefault="00961DF0" w:rsidP="0009194F">
      <w:pPr>
        <w:tabs>
          <w:tab w:val="left" w:pos="720"/>
        </w:tabs>
        <w:spacing w:after="0" w:line="240" w:lineRule="auto"/>
        <w:jc w:val="both"/>
        <w:rPr>
          <w:rFonts w:ascii="Times New Roman" w:eastAsia="Times New Roman" w:hAnsi="Times New Roman" w:cs="Times New Roman"/>
          <w:color w:val="000000"/>
        </w:rPr>
      </w:pPr>
      <w:r w:rsidRPr="006055B5">
        <w:rPr>
          <w:rFonts w:ascii="Times New Roman" w:hAnsi="Times New Roman" w:cs="Times New Roman"/>
        </w:rPr>
        <w:tab/>
      </w:r>
      <w:r w:rsidR="00DA76A9" w:rsidRPr="006055B5">
        <w:rPr>
          <w:rFonts w:ascii="Times New Roman" w:hAnsi="Times New Roman" w:cs="Times New Roman"/>
        </w:rPr>
        <w:t xml:space="preserve">The largest set of connected items </w:t>
      </w:r>
      <w:r w:rsidR="0009194F" w:rsidRPr="006055B5">
        <w:rPr>
          <w:rFonts w:ascii="Times New Roman" w:hAnsi="Times New Roman" w:cs="Times New Roman"/>
        </w:rPr>
        <w:t xml:space="preserve">or strong collaborative researchers </w:t>
      </w:r>
      <w:r w:rsidR="00DA76A9" w:rsidRPr="006055B5">
        <w:rPr>
          <w:rFonts w:ascii="Times New Roman" w:hAnsi="Times New Roman" w:cs="Times New Roman"/>
        </w:rPr>
        <w:t>consists of 21 authors</w:t>
      </w:r>
      <w:r w:rsidRPr="006055B5">
        <w:rPr>
          <w:rFonts w:ascii="Times New Roman" w:hAnsi="Times New Roman" w:cs="Times New Roman"/>
        </w:rPr>
        <w:t xml:space="preserve"> in</w:t>
      </w:r>
      <w:r w:rsidR="00C36A60" w:rsidRPr="006055B5">
        <w:rPr>
          <w:rFonts w:ascii="Times New Roman" w:hAnsi="Times New Roman" w:cs="Times New Roman"/>
        </w:rPr>
        <w:t>cluded in</w:t>
      </w:r>
      <w:r w:rsidRPr="006055B5">
        <w:rPr>
          <w:rFonts w:ascii="Times New Roman" w:hAnsi="Times New Roman" w:cs="Times New Roman"/>
        </w:rPr>
        <w:t xml:space="preserve"> Cluster 1 to 4 </w:t>
      </w:r>
      <w:r w:rsidR="00C36A60" w:rsidRPr="006055B5">
        <w:rPr>
          <w:rFonts w:ascii="Times New Roman" w:hAnsi="Times New Roman" w:cs="Times New Roman"/>
        </w:rPr>
        <w:t>(</w:t>
      </w:r>
      <w:r w:rsidRPr="006055B5">
        <w:rPr>
          <w:rFonts w:ascii="Times New Roman" w:hAnsi="Times New Roman" w:cs="Times New Roman"/>
        </w:rPr>
        <w:t xml:space="preserve">Figure </w:t>
      </w:r>
      <w:r w:rsidR="004F58AC" w:rsidRPr="006055B5">
        <w:rPr>
          <w:rFonts w:ascii="Times New Roman" w:hAnsi="Times New Roman" w:cs="Times New Roman"/>
        </w:rPr>
        <w:t>7</w:t>
      </w:r>
      <w:r w:rsidR="00C36A60" w:rsidRPr="006055B5">
        <w:rPr>
          <w:rFonts w:ascii="Times New Roman" w:hAnsi="Times New Roman" w:cs="Times New Roman"/>
        </w:rPr>
        <w:t xml:space="preserve">) and not connected items consists of 2 authors included in Cluster 5 (Figure </w:t>
      </w:r>
      <w:r w:rsidR="004F58AC" w:rsidRPr="006055B5">
        <w:rPr>
          <w:rFonts w:ascii="Times New Roman" w:hAnsi="Times New Roman" w:cs="Times New Roman"/>
        </w:rPr>
        <w:t>8</w:t>
      </w:r>
      <w:r w:rsidR="00C36A60" w:rsidRPr="006055B5">
        <w:rPr>
          <w:rFonts w:ascii="Times New Roman" w:hAnsi="Times New Roman" w:cs="Times New Roman"/>
        </w:rPr>
        <w:t>)</w:t>
      </w:r>
      <w:r w:rsidRPr="006055B5">
        <w:rPr>
          <w:rFonts w:ascii="Times New Roman" w:hAnsi="Times New Roman" w:cs="Times New Roman"/>
        </w:rPr>
        <w:t xml:space="preserve">. </w:t>
      </w:r>
      <w:r w:rsidR="00C36A60" w:rsidRPr="006055B5">
        <w:rPr>
          <w:rFonts w:ascii="Times New Roman" w:hAnsi="Times New Roman" w:cs="Times New Roman"/>
        </w:rPr>
        <w:t xml:space="preserve">It was also supported by the TLS of 10 for both </w:t>
      </w:r>
      <w:r w:rsidR="00C36A60" w:rsidRPr="006055B5">
        <w:rPr>
          <w:rFonts w:ascii="Times New Roman" w:eastAsia="Times New Roman" w:hAnsi="Times New Roman" w:cs="Times New Roman"/>
          <w:color w:val="000000"/>
        </w:rPr>
        <w:t>Maryati, Y. and Susilowati, A. shown in Table 5.</w:t>
      </w:r>
      <w:r w:rsidR="0009194F" w:rsidRPr="006055B5">
        <w:rPr>
          <w:rFonts w:ascii="Times New Roman" w:eastAsia="Times New Roman" w:hAnsi="Times New Roman" w:cs="Times New Roman"/>
          <w:color w:val="000000"/>
        </w:rPr>
        <w:t xml:space="preserve"> Interestingly, although Maryati, Y. (12) and Susilowati, A. (13) were closed due to the number of their published journals but did not have any collaboration with each other </w:t>
      </w:r>
      <w:r w:rsidR="00E22C83" w:rsidRPr="006055B5">
        <w:rPr>
          <w:rFonts w:ascii="Times New Roman" w:eastAsia="Times New Roman" w:hAnsi="Times New Roman" w:cs="Times New Roman"/>
          <w:color w:val="000000"/>
        </w:rPr>
        <w:t>and</w:t>
      </w:r>
      <w:r w:rsidR="0009194F" w:rsidRPr="006055B5">
        <w:rPr>
          <w:rFonts w:ascii="Times New Roman" w:eastAsia="Times New Roman" w:hAnsi="Times New Roman" w:cs="Times New Roman"/>
          <w:color w:val="000000"/>
        </w:rPr>
        <w:t xml:space="preserve"> with any other research group. </w:t>
      </w:r>
    </w:p>
    <w:p w14:paraId="40479A6E" w14:textId="2FBDBC74" w:rsidR="00F055BC" w:rsidRPr="006055B5" w:rsidRDefault="00820795" w:rsidP="00DB0111">
      <w:pPr>
        <w:tabs>
          <w:tab w:val="left" w:pos="1900"/>
        </w:tabs>
        <w:spacing w:after="0" w:line="240" w:lineRule="auto"/>
        <w:jc w:val="both"/>
        <w:rPr>
          <w:rFonts w:ascii="Times New Roman" w:hAnsi="Times New Roman" w:cs="Times New Roman"/>
        </w:rPr>
      </w:pPr>
      <w:r w:rsidRPr="006055B5">
        <w:rPr>
          <w:rFonts w:ascii="Times New Roman" w:hAnsi="Times New Roman" w:cs="Times New Roman"/>
          <w:noProof/>
        </w:rPr>
        <mc:AlternateContent>
          <mc:Choice Requires="wpg">
            <w:drawing>
              <wp:inline distT="0" distB="0" distL="0" distR="0" wp14:anchorId="1CF3691D" wp14:editId="7BE84C40">
                <wp:extent cx="5452110" cy="638794"/>
                <wp:effectExtent l="0" t="0" r="0" b="9525"/>
                <wp:docPr id="231" name="Group 231"/>
                <wp:cNvGraphicFramePr/>
                <a:graphic xmlns:a="http://schemas.openxmlformats.org/drawingml/2006/main">
                  <a:graphicData uri="http://schemas.microsoft.com/office/word/2010/wordprocessingGroup">
                    <wpg:wgp>
                      <wpg:cNvGrpSpPr/>
                      <wpg:grpSpPr>
                        <a:xfrm>
                          <a:off x="0" y="0"/>
                          <a:ext cx="5452110" cy="638794"/>
                          <a:chOff x="0" y="0"/>
                          <a:chExt cx="5452110" cy="638794"/>
                        </a:xfrm>
                      </wpg:grpSpPr>
                      <pic:pic xmlns:pic="http://schemas.openxmlformats.org/drawingml/2006/picture">
                        <pic:nvPicPr>
                          <pic:cNvPr id="21" name="Picture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52110" cy="635000"/>
                          </a:xfrm>
                          <a:prstGeom prst="rect">
                            <a:avLst/>
                          </a:prstGeom>
                        </pic:spPr>
                      </pic:pic>
                      <pic:pic xmlns:pic="http://schemas.openxmlformats.org/drawingml/2006/picture">
                        <pic:nvPicPr>
                          <pic:cNvPr id="208" name="Picture 20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405114"/>
                            <a:ext cx="645795" cy="233680"/>
                          </a:xfrm>
                          <a:prstGeom prst="rect">
                            <a:avLst/>
                          </a:prstGeom>
                        </pic:spPr>
                      </pic:pic>
                    </wpg:wgp>
                  </a:graphicData>
                </a:graphic>
              </wp:inline>
            </w:drawing>
          </mc:Choice>
          <mc:Fallback xmlns:oel="http://schemas.microsoft.com/office/2019/extlst">
            <w:pict>
              <v:group w14:anchorId="0CFE8C64" id="Group 231" o:spid="_x0000_s1026" style="width:429.3pt;height:50.3pt;mso-position-horizontal-relative:char;mso-position-vertical-relative:line" coordsize="54521,6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">
                <v:shape id="Picture 21" o:spid="_x0000_s1027" type="#_x0000_t75" style="position:absolute;width:54521;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">
                  <v:imagedata r:id="rId26" o:title=""/>
                </v:shape>
                <v:shape id="Picture 208" o:spid="_x0000_s1028" type="#_x0000_t75" style="position:absolute;top:4051;width:6457;height: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">
                  <v:imagedata r:id="rId22" o:title=""/>
                </v:shape>
                <w10:anchorlock/>
              </v:group>
            </w:pict>
          </mc:Fallback>
        </mc:AlternateContent>
      </w:r>
    </w:p>
    <w:p w14:paraId="504DCB9B" w14:textId="23381A72" w:rsidR="00DA76A9" w:rsidRPr="006055B5" w:rsidRDefault="00DA76A9" w:rsidP="00C36A60">
      <w:pPr>
        <w:tabs>
          <w:tab w:val="left" w:pos="1900"/>
        </w:tabs>
        <w:spacing w:after="0" w:line="240" w:lineRule="auto"/>
        <w:jc w:val="center"/>
        <w:rPr>
          <w:rFonts w:ascii="Times New Roman" w:hAnsi="Times New Roman" w:cs="Times New Roman"/>
        </w:rPr>
      </w:pPr>
    </w:p>
    <w:p w14:paraId="67311B38" w14:textId="690B5B20" w:rsidR="007463D9" w:rsidRPr="006055B5" w:rsidRDefault="005266C1" w:rsidP="00605DA3">
      <w:pPr>
        <w:pStyle w:val="Heading3"/>
        <w:rPr>
          <w:rFonts w:ascii="Times New Roman" w:hAnsi="Times New Roman" w:cs="Times New Roman"/>
          <w:b/>
          <w:bCs/>
          <w:color w:val="auto"/>
          <w:sz w:val="22"/>
          <w:szCs w:val="22"/>
        </w:rPr>
      </w:pPr>
      <w:bookmarkStart w:id="26" w:name="_Toc129119376"/>
      <w:r w:rsidRPr="006055B5">
        <w:rPr>
          <w:rFonts w:ascii="Times New Roman" w:hAnsi="Times New Roman" w:cs="Times New Roman"/>
          <w:b/>
          <w:bCs/>
          <w:color w:val="auto"/>
          <w:sz w:val="22"/>
          <w:szCs w:val="22"/>
        </w:rPr>
        <w:t xml:space="preserve">Figure </w:t>
      </w:r>
      <w:r w:rsidR="00991C07" w:rsidRPr="006055B5">
        <w:rPr>
          <w:rFonts w:ascii="Times New Roman" w:hAnsi="Times New Roman" w:cs="Times New Roman"/>
          <w:b/>
          <w:bCs/>
          <w:color w:val="auto"/>
          <w:sz w:val="22"/>
          <w:szCs w:val="22"/>
        </w:rPr>
        <w:t>8.</w:t>
      </w:r>
      <w:r w:rsidRPr="006055B5">
        <w:rPr>
          <w:rFonts w:ascii="Times New Roman" w:hAnsi="Times New Roman" w:cs="Times New Roman"/>
          <w:b/>
          <w:bCs/>
          <w:color w:val="auto"/>
          <w:sz w:val="22"/>
          <w:szCs w:val="22"/>
        </w:rPr>
        <w:t xml:space="preserve"> </w:t>
      </w:r>
      <w:r w:rsidR="00C36A60" w:rsidRPr="006055B5">
        <w:rPr>
          <w:rFonts w:ascii="Times New Roman" w:hAnsi="Times New Roman" w:cs="Times New Roman"/>
          <w:color w:val="auto"/>
          <w:sz w:val="22"/>
          <w:szCs w:val="22"/>
        </w:rPr>
        <w:t>Citation-author cooperation network on corn nixtamalization from Scopus database. (23 authors that published at least eight documents, 2 authors with no research collaboration forms a separate cluster)</w:t>
      </w:r>
      <w:bookmarkEnd w:id="26"/>
    </w:p>
    <w:p w14:paraId="09A3E2CC" w14:textId="6F406966" w:rsidR="005266C1" w:rsidRPr="006055B5" w:rsidRDefault="005266C1" w:rsidP="00DB0111">
      <w:pPr>
        <w:tabs>
          <w:tab w:val="left" w:pos="1900"/>
        </w:tabs>
        <w:spacing w:after="0" w:line="240" w:lineRule="auto"/>
        <w:jc w:val="both"/>
        <w:rPr>
          <w:rFonts w:ascii="Times New Roman" w:hAnsi="Times New Roman" w:cs="Times New Roman"/>
          <w:b/>
          <w:bCs/>
        </w:rPr>
      </w:pPr>
    </w:p>
    <w:p w14:paraId="36D834FD" w14:textId="61B857FE" w:rsidR="007463D9" w:rsidRPr="006055B5" w:rsidRDefault="004E07FA" w:rsidP="004E07FA">
      <w:pPr>
        <w:tabs>
          <w:tab w:val="left" w:pos="720"/>
        </w:tabs>
        <w:spacing w:after="0" w:line="240" w:lineRule="auto"/>
        <w:jc w:val="both"/>
        <w:rPr>
          <w:rFonts w:ascii="Times New Roman" w:eastAsia="Times New Roman" w:hAnsi="Times New Roman" w:cs="Times New Roman"/>
          <w:color w:val="000000"/>
        </w:rPr>
      </w:pPr>
      <w:r w:rsidRPr="006055B5">
        <w:rPr>
          <w:rFonts w:ascii="Times New Roman" w:hAnsi="Times New Roman" w:cs="Times New Roman"/>
        </w:rPr>
        <w:lastRenderedPageBreak/>
        <w:tab/>
      </w:r>
      <w:r w:rsidR="00EF02F8" w:rsidRPr="006055B5">
        <w:rPr>
          <w:rFonts w:ascii="Times New Roman" w:hAnsi="Times New Roman" w:cs="Times New Roman"/>
        </w:rPr>
        <w:t xml:space="preserve">Nineteen collaborative </w:t>
      </w:r>
      <w:r w:rsidR="00D54445" w:rsidRPr="006055B5">
        <w:rPr>
          <w:rFonts w:ascii="Times New Roman" w:hAnsi="Times New Roman" w:cs="Times New Roman"/>
        </w:rPr>
        <w:t>researchers</w:t>
      </w:r>
      <w:r w:rsidR="00EF02F8" w:rsidRPr="006055B5">
        <w:rPr>
          <w:rFonts w:ascii="Times New Roman" w:hAnsi="Times New Roman" w:cs="Times New Roman"/>
        </w:rPr>
        <w:t xml:space="preserve"> out of 1324 items </w:t>
      </w:r>
      <w:r w:rsidR="00523B85" w:rsidRPr="006055B5">
        <w:rPr>
          <w:rFonts w:ascii="Times New Roman" w:hAnsi="Times New Roman" w:cs="Times New Roman"/>
        </w:rPr>
        <w:t>were</w:t>
      </w:r>
      <w:r w:rsidR="00EF02F8" w:rsidRPr="006055B5">
        <w:rPr>
          <w:rFonts w:ascii="Times New Roman" w:hAnsi="Times New Roman" w:cs="Times New Roman"/>
        </w:rPr>
        <w:t xml:space="preserve"> obtained in Web of Science and the m</w:t>
      </w:r>
      <w:r w:rsidRPr="006055B5">
        <w:rPr>
          <w:rFonts w:ascii="Times New Roman" w:hAnsi="Times New Roman" w:cs="Times New Roman"/>
        </w:rPr>
        <w:t>ost productive author</w:t>
      </w:r>
      <w:r w:rsidR="00EF02F8" w:rsidRPr="006055B5">
        <w:rPr>
          <w:rFonts w:ascii="Times New Roman" w:hAnsi="Times New Roman" w:cs="Times New Roman"/>
        </w:rPr>
        <w:t xml:space="preserve"> is </w:t>
      </w:r>
      <w:r w:rsidR="00EF02F8" w:rsidRPr="006055B5">
        <w:rPr>
          <w:rFonts w:ascii="Times New Roman" w:eastAsia="Times New Roman" w:hAnsi="Times New Roman" w:cs="Times New Roman"/>
          <w:color w:val="000000"/>
        </w:rPr>
        <w:t xml:space="preserve">Santiago-Ramos, David with </w:t>
      </w:r>
      <w:r w:rsidR="00116C80" w:rsidRPr="006055B5">
        <w:rPr>
          <w:rFonts w:ascii="Times New Roman" w:eastAsia="Times New Roman" w:hAnsi="Times New Roman" w:cs="Times New Roman"/>
          <w:color w:val="000000"/>
        </w:rPr>
        <w:t xml:space="preserve">22 </w:t>
      </w:r>
      <w:r w:rsidR="00EF02F8" w:rsidRPr="006055B5">
        <w:rPr>
          <w:rFonts w:ascii="Times New Roman" w:hAnsi="Times New Roman" w:cs="Times New Roman"/>
        </w:rPr>
        <w:t xml:space="preserve">published articles followed by </w:t>
      </w:r>
      <w:r w:rsidR="00EF02F8" w:rsidRPr="006055B5">
        <w:rPr>
          <w:rFonts w:ascii="Times New Roman" w:eastAsia="Times New Roman" w:hAnsi="Times New Roman" w:cs="Times New Roman"/>
          <w:color w:val="000000"/>
        </w:rPr>
        <w:t>de Dios Figueroa-Cardenas, Juan (20), Gaytan-Martinez, Marcela (17) and Ramirez-Wong, Benjamin (15)</w:t>
      </w:r>
      <w:r w:rsidR="00581213" w:rsidRPr="006055B5">
        <w:rPr>
          <w:rFonts w:ascii="Times New Roman" w:eastAsia="Times New Roman" w:hAnsi="Times New Roman" w:cs="Times New Roman"/>
          <w:color w:val="000000"/>
        </w:rPr>
        <w:t xml:space="preserve"> shown in Table 6</w:t>
      </w:r>
      <w:r w:rsidR="00E22C83" w:rsidRPr="006055B5">
        <w:rPr>
          <w:rFonts w:ascii="Times New Roman" w:eastAsia="Times New Roman" w:hAnsi="Times New Roman" w:cs="Times New Roman"/>
          <w:color w:val="000000"/>
        </w:rPr>
        <w:t xml:space="preserve"> and being the prominent groups in corn studies in Figure 8</w:t>
      </w:r>
      <w:r w:rsidR="00581213" w:rsidRPr="006055B5">
        <w:rPr>
          <w:rFonts w:ascii="Times New Roman" w:eastAsia="Times New Roman" w:hAnsi="Times New Roman" w:cs="Times New Roman"/>
          <w:color w:val="000000"/>
        </w:rPr>
        <w:t>.</w:t>
      </w:r>
    </w:p>
    <w:p w14:paraId="71F24610" w14:textId="77777777" w:rsidR="00581213" w:rsidRPr="006055B5" w:rsidRDefault="00581213" w:rsidP="004E07FA">
      <w:pPr>
        <w:tabs>
          <w:tab w:val="left" w:pos="720"/>
        </w:tabs>
        <w:spacing w:after="0" w:line="240" w:lineRule="auto"/>
        <w:jc w:val="both"/>
        <w:rPr>
          <w:rFonts w:ascii="Times New Roman" w:hAnsi="Times New Roman" w:cs="Times New Roman"/>
        </w:rPr>
      </w:pPr>
    </w:p>
    <w:p w14:paraId="5A1F0C18" w14:textId="18B7E818" w:rsidR="000D49A4" w:rsidRPr="006055B5" w:rsidRDefault="000D49A4" w:rsidP="00605DA3">
      <w:pPr>
        <w:pStyle w:val="Heading3"/>
        <w:rPr>
          <w:rFonts w:ascii="Times New Roman" w:hAnsi="Times New Roman" w:cs="Times New Roman"/>
          <w:b/>
          <w:bCs/>
          <w:color w:val="auto"/>
          <w:sz w:val="22"/>
          <w:szCs w:val="22"/>
        </w:rPr>
      </w:pPr>
      <w:bookmarkStart w:id="27" w:name="_Toc129119377"/>
      <w:r w:rsidRPr="006055B5">
        <w:rPr>
          <w:rFonts w:ascii="Times New Roman" w:hAnsi="Times New Roman" w:cs="Times New Roman"/>
          <w:b/>
          <w:bCs/>
          <w:color w:val="auto"/>
          <w:sz w:val="22"/>
          <w:szCs w:val="22"/>
        </w:rPr>
        <w:t xml:space="preserve">Table </w:t>
      </w:r>
      <w:r w:rsidR="00834D5C" w:rsidRPr="006055B5">
        <w:rPr>
          <w:rFonts w:ascii="Times New Roman" w:hAnsi="Times New Roman" w:cs="Times New Roman"/>
          <w:b/>
          <w:bCs/>
          <w:color w:val="auto"/>
          <w:sz w:val="22"/>
          <w:szCs w:val="22"/>
        </w:rPr>
        <w:t>6</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Most productive authors that published more than 8 documents in WOS</w:t>
      </w:r>
      <w:bookmarkEnd w:id="27"/>
    </w:p>
    <w:tbl>
      <w:tblPr>
        <w:tblW w:w="9270" w:type="dxa"/>
        <w:tblLook w:val="04A0" w:firstRow="1" w:lastRow="0" w:firstColumn="1" w:lastColumn="0" w:noHBand="0" w:noVBand="1"/>
      </w:tblPr>
      <w:tblGrid>
        <w:gridCol w:w="540"/>
        <w:gridCol w:w="3240"/>
        <w:gridCol w:w="1350"/>
        <w:gridCol w:w="1350"/>
        <w:gridCol w:w="1350"/>
        <w:gridCol w:w="1440"/>
      </w:tblGrid>
      <w:tr w:rsidR="00452C3D" w:rsidRPr="006055B5" w14:paraId="3AAC3C57" w14:textId="77777777" w:rsidTr="00C912CA">
        <w:trPr>
          <w:trHeight w:val="266"/>
        </w:trPr>
        <w:tc>
          <w:tcPr>
            <w:tcW w:w="540" w:type="dxa"/>
            <w:tcBorders>
              <w:top w:val="single" w:sz="4" w:space="0" w:color="auto"/>
              <w:left w:val="nil"/>
              <w:bottom w:val="single" w:sz="4" w:space="0" w:color="auto"/>
            </w:tcBorders>
            <w:shd w:val="clear" w:color="auto" w:fill="auto"/>
            <w:noWrap/>
            <w:vAlign w:val="bottom"/>
            <w:hideMark/>
          </w:tcPr>
          <w:p w14:paraId="4C5251D2" w14:textId="77777777" w:rsidR="00452C3D" w:rsidRPr="006055B5" w:rsidRDefault="00452C3D" w:rsidP="00452C3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w:t>
            </w:r>
          </w:p>
        </w:tc>
        <w:tc>
          <w:tcPr>
            <w:tcW w:w="3240" w:type="dxa"/>
            <w:tcBorders>
              <w:top w:val="single" w:sz="4" w:space="0" w:color="auto"/>
              <w:bottom w:val="single" w:sz="4" w:space="0" w:color="auto"/>
              <w:right w:val="nil"/>
            </w:tcBorders>
            <w:shd w:val="clear" w:color="auto" w:fill="auto"/>
            <w:noWrap/>
            <w:vAlign w:val="bottom"/>
            <w:hideMark/>
          </w:tcPr>
          <w:p w14:paraId="0D19CEA4" w14:textId="77777777" w:rsidR="00452C3D" w:rsidRPr="006055B5" w:rsidRDefault="00452C3D" w:rsidP="00452C3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Author</w:t>
            </w:r>
          </w:p>
        </w:tc>
        <w:tc>
          <w:tcPr>
            <w:tcW w:w="1350" w:type="dxa"/>
            <w:tcBorders>
              <w:top w:val="single" w:sz="4" w:space="0" w:color="auto"/>
              <w:left w:val="nil"/>
              <w:bottom w:val="single" w:sz="4" w:space="0" w:color="auto"/>
              <w:right w:val="nil"/>
            </w:tcBorders>
            <w:shd w:val="clear" w:color="auto" w:fill="auto"/>
            <w:noWrap/>
            <w:vAlign w:val="bottom"/>
            <w:hideMark/>
          </w:tcPr>
          <w:p w14:paraId="32192BE4" w14:textId="77777777" w:rsidR="00452C3D" w:rsidRPr="006055B5" w:rsidRDefault="00452C3D" w:rsidP="00452C3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Documents</w:t>
            </w:r>
          </w:p>
        </w:tc>
        <w:tc>
          <w:tcPr>
            <w:tcW w:w="1350" w:type="dxa"/>
            <w:tcBorders>
              <w:top w:val="single" w:sz="4" w:space="0" w:color="auto"/>
              <w:left w:val="nil"/>
              <w:bottom w:val="single" w:sz="4" w:space="0" w:color="auto"/>
              <w:right w:val="nil"/>
            </w:tcBorders>
            <w:shd w:val="clear" w:color="auto" w:fill="auto"/>
            <w:noWrap/>
            <w:vAlign w:val="bottom"/>
            <w:hideMark/>
          </w:tcPr>
          <w:p w14:paraId="0AB59A28" w14:textId="77777777" w:rsidR="00452C3D" w:rsidRPr="006055B5" w:rsidRDefault="00452C3D" w:rsidP="00452C3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Citations</w:t>
            </w:r>
          </w:p>
        </w:tc>
        <w:tc>
          <w:tcPr>
            <w:tcW w:w="1350" w:type="dxa"/>
            <w:tcBorders>
              <w:top w:val="single" w:sz="4" w:space="0" w:color="auto"/>
              <w:left w:val="nil"/>
              <w:bottom w:val="single" w:sz="4" w:space="0" w:color="auto"/>
              <w:right w:val="nil"/>
            </w:tcBorders>
            <w:shd w:val="clear" w:color="auto" w:fill="auto"/>
            <w:noWrap/>
            <w:vAlign w:val="bottom"/>
            <w:hideMark/>
          </w:tcPr>
          <w:p w14:paraId="73E79937" w14:textId="77777777" w:rsidR="00452C3D" w:rsidRPr="006055B5" w:rsidRDefault="00452C3D" w:rsidP="00452C3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Average Citations</w:t>
            </w:r>
          </w:p>
        </w:tc>
        <w:tc>
          <w:tcPr>
            <w:tcW w:w="1440" w:type="dxa"/>
            <w:tcBorders>
              <w:top w:val="single" w:sz="4" w:space="0" w:color="auto"/>
              <w:left w:val="nil"/>
              <w:bottom w:val="single" w:sz="4" w:space="0" w:color="auto"/>
              <w:right w:val="nil"/>
            </w:tcBorders>
            <w:shd w:val="clear" w:color="auto" w:fill="auto"/>
            <w:noWrap/>
            <w:vAlign w:val="bottom"/>
            <w:hideMark/>
          </w:tcPr>
          <w:p w14:paraId="16EDC506" w14:textId="77777777" w:rsidR="00452C3D" w:rsidRPr="006055B5" w:rsidRDefault="00452C3D" w:rsidP="00452C3D">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Total Link Strength</w:t>
            </w:r>
          </w:p>
        </w:tc>
      </w:tr>
      <w:tr w:rsidR="00452C3D" w:rsidRPr="006055B5" w14:paraId="404DC68F" w14:textId="77777777" w:rsidTr="00C912CA">
        <w:trPr>
          <w:trHeight w:val="266"/>
        </w:trPr>
        <w:tc>
          <w:tcPr>
            <w:tcW w:w="540" w:type="dxa"/>
            <w:tcBorders>
              <w:top w:val="single" w:sz="4" w:space="0" w:color="auto"/>
              <w:left w:val="nil"/>
              <w:bottom w:val="nil"/>
              <w:right w:val="single" w:sz="4" w:space="0" w:color="auto"/>
            </w:tcBorders>
            <w:shd w:val="clear" w:color="auto" w:fill="auto"/>
            <w:noWrap/>
            <w:vAlign w:val="bottom"/>
            <w:hideMark/>
          </w:tcPr>
          <w:p w14:paraId="7C93A22E"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3240" w:type="dxa"/>
            <w:tcBorders>
              <w:top w:val="single" w:sz="4" w:space="0" w:color="auto"/>
              <w:left w:val="single" w:sz="4" w:space="0" w:color="auto"/>
              <w:bottom w:val="nil"/>
              <w:right w:val="nil"/>
            </w:tcBorders>
            <w:shd w:val="clear" w:color="auto" w:fill="auto"/>
            <w:noWrap/>
            <w:vAlign w:val="bottom"/>
            <w:hideMark/>
          </w:tcPr>
          <w:p w14:paraId="46C1B0FA"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Santiago-Ramos, David</w:t>
            </w:r>
          </w:p>
        </w:tc>
        <w:tc>
          <w:tcPr>
            <w:tcW w:w="1350" w:type="dxa"/>
            <w:tcBorders>
              <w:top w:val="single" w:sz="4" w:space="0" w:color="auto"/>
              <w:left w:val="nil"/>
              <w:bottom w:val="nil"/>
              <w:right w:val="nil"/>
            </w:tcBorders>
            <w:shd w:val="clear" w:color="auto" w:fill="auto"/>
            <w:noWrap/>
            <w:vAlign w:val="bottom"/>
            <w:hideMark/>
          </w:tcPr>
          <w:p w14:paraId="0FAF40D0"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w:t>
            </w:r>
          </w:p>
        </w:tc>
        <w:tc>
          <w:tcPr>
            <w:tcW w:w="1350" w:type="dxa"/>
            <w:tcBorders>
              <w:top w:val="single" w:sz="4" w:space="0" w:color="auto"/>
              <w:left w:val="nil"/>
              <w:bottom w:val="nil"/>
              <w:right w:val="nil"/>
            </w:tcBorders>
            <w:shd w:val="clear" w:color="auto" w:fill="auto"/>
            <w:noWrap/>
            <w:vAlign w:val="bottom"/>
            <w:hideMark/>
          </w:tcPr>
          <w:p w14:paraId="515624CF"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300</w:t>
            </w:r>
          </w:p>
        </w:tc>
        <w:tc>
          <w:tcPr>
            <w:tcW w:w="1350" w:type="dxa"/>
            <w:tcBorders>
              <w:top w:val="single" w:sz="4" w:space="0" w:color="auto"/>
              <w:left w:val="nil"/>
              <w:bottom w:val="nil"/>
              <w:right w:val="nil"/>
            </w:tcBorders>
            <w:shd w:val="clear" w:color="auto" w:fill="auto"/>
            <w:noWrap/>
            <w:vAlign w:val="bottom"/>
            <w:hideMark/>
          </w:tcPr>
          <w:p w14:paraId="70CEEA58"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13.64</w:t>
            </w:r>
          </w:p>
        </w:tc>
        <w:tc>
          <w:tcPr>
            <w:tcW w:w="1440" w:type="dxa"/>
            <w:tcBorders>
              <w:top w:val="single" w:sz="4" w:space="0" w:color="auto"/>
              <w:left w:val="nil"/>
              <w:bottom w:val="nil"/>
              <w:right w:val="nil"/>
            </w:tcBorders>
            <w:shd w:val="clear" w:color="auto" w:fill="auto"/>
            <w:noWrap/>
            <w:vAlign w:val="bottom"/>
            <w:hideMark/>
          </w:tcPr>
          <w:p w14:paraId="4D01274E"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351</w:t>
            </w:r>
          </w:p>
        </w:tc>
      </w:tr>
      <w:tr w:rsidR="00452C3D" w:rsidRPr="006055B5" w14:paraId="6171D181"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02C73305"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3240" w:type="dxa"/>
            <w:tcBorders>
              <w:top w:val="nil"/>
              <w:left w:val="single" w:sz="4" w:space="0" w:color="auto"/>
              <w:bottom w:val="nil"/>
              <w:right w:val="nil"/>
            </w:tcBorders>
            <w:shd w:val="clear" w:color="auto" w:fill="auto"/>
            <w:noWrap/>
            <w:vAlign w:val="bottom"/>
            <w:hideMark/>
          </w:tcPr>
          <w:p w14:paraId="2EFCFCD7"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de Dios Figueroa-Cardenas, Juan</w:t>
            </w:r>
          </w:p>
        </w:tc>
        <w:tc>
          <w:tcPr>
            <w:tcW w:w="1350" w:type="dxa"/>
            <w:tcBorders>
              <w:top w:val="nil"/>
              <w:left w:val="nil"/>
              <w:bottom w:val="nil"/>
              <w:right w:val="nil"/>
            </w:tcBorders>
            <w:shd w:val="clear" w:color="auto" w:fill="auto"/>
            <w:noWrap/>
            <w:vAlign w:val="bottom"/>
            <w:hideMark/>
          </w:tcPr>
          <w:p w14:paraId="3A7C9C86"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w:t>
            </w:r>
          </w:p>
        </w:tc>
        <w:tc>
          <w:tcPr>
            <w:tcW w:w="1350" w:type="dxa"/>
            <w:tcBorders>
              <w:top w:val="nil"/>
              <w:left w:val="nil"/>
              <w:bottom w:val="nil"/>
              <w:right w:val="nil"/>
            </w:tcBorders>
            <w:shd w:val="clear" w:color="auto" w:fill="auto"/>
            <w:noWrap/>
            <w:vAlign w:val="bottom"/>
            <w:hideMark/>
          </w:tcPr>
          <w:p w14:paraId="598D980B"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329</w:t>
            </w:r>
          </w:p>
        </w:tc>
        <w:tc>
          <w:tcPr>
            <w:tcW w:w="1350" w:type="dxa"/>
            <w:tcBorders>
              <w:top w:val="nil"/>
              <w:left w:val="nil"/>
              <w:bottom w:val="nil"/>
              <w:right w:val="nil"/>
            </w:tcBorders>
            <w:shd w:val="clear" w:color="auto" w:fill="auto"/>
            <w:noWrap/>
            <w:vAlign w:val="bottom"/>
            <w:hideMark/>
          </w:tcPr>
          <w:p w14:paraId="280ED642"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16.45</w:t>
            </w:r>
          </w:p>
        </w:tc>
        <w:tc>
          <w:tcPr>
            <w:tcW w:w="1440" w:type="dxa"/>
            <w:tcBorders>
              <w:top w:val="nil"/>
              <w:left w:val="nil"/>
              <w:bottom w:val="nil"/>
              <w:right w:val="nil"/>
            </w:tcBorders>
            <w:shd w:val="clear" w:color="auto" w:fill="auto"/>
            <w:noWrap/>
            <w:vAlign w:val="bottom"/>
            <w:hideMark/>
          </w:tcPr>
          <w:p w14:paraId="5C3E69E8"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323</w:t>
            </w:r>
          </w:p>
        </w:tc>
      </w:tr>
      <w:tr w:rsidR="00452C3D" w:rsidRPr="006055B5" w14:paraId="45BD712F"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667F351A"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3240" w:type="dxa"/>
            <w:tcBorders>
              <w:top w:val="nil"/>
              <w:left w:val="single" w:sz="4" w:space="0" w:color="auto"/>
              <w:bottom w:val="nil"/>
              <w:right w:val="nil"/>
            </w:tcBorders>
            <w:shd w:val="clear" w:color="auto" w:fill="auto"/>
            <w:noWrap/>
            <w:vAlign w:val="bottom"/>
            <w:hideMark/>
          </w:tcPr>
          <w:p w14:paraId="39250E39"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Gaytan-Martinez, Marcela</w:t>
            </w:r>
          </w:p>
        </w:tc>
        <w:tc>
          <w:tcPr>
            <w:tcW w:w="1350" w:type="dxa"/>
            <w:tcBorders>
              <w:top w:val="nil"/>
              <w:left w:val="nil"/>
              <w:bottom w:val="nil"/>
              <w:right w:val="nil"/>
            </w:tcBorders>
            <w:shd w:val="clear" w:color="auto" w:fill="auto"/>
            <w:noWrap/>
            <w:vAlign w:val="bottom"/>
            <w:hideMark/>
          </w:tcPr>
          <w:p w14:paraId="5D9F6A23"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1350" w:type="dxa"/>
            <w:tcBorders>
              <w:top w:val="nil"/>
              <w:left w:val="nil"/>
              <w:bottom w:val="nil"/>
              <w:right w:val="nil"/>
            </w:tcBorders>
            <w:shd w:val="clear" w:color="auto" w:fill="auto"/>
            <w:noWrap/>
            <w:vAlign w:val="bottom"/>
            <w:hideMark/>
          </w:tcPr>
          <w:p w14:paraId="47B79ADA"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249</w:t>
            </w:r>
          </w:p>
        </w:tc>
        <w:tc>
          <w:tcPr>
            <w:tcW w:w="1350" w:type="dxa"/>
            <w:tcBorders>
              <w:top w:val="nil"/>
              <w:left w:val="nil"/>
              <w:bottom w:val="nil"/>
              <w:right w:val="nil"/>
            </w:tcBorders>
            <w:shd w:val="clear" w:color="auto" w:fill="auto"/>
            <w:noWrap/>
            <w:vAlign w:val="bottom"/>
            <w:hideMark/>
          </w:tcPr>
          <w:p w14:paraId="69BC8ABD"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14.65</w:t>
            </w:r>
          </w:p>
        </w:tc>
        <w:tc>
          <w:tcPr>
            <w:tcW w:w="1440" w:type="dxa"/>
            <w:tcBorders>
              <w:top w:val="nil"/>
              <w:left w:val="nil"/>
              <w:bottom w:val="nil"/>
              <w:right w:val="nil"/>
            </w:tcBorders>
            <w:shd w:val="clear" w:color="auto" w:fill="auto"/>
            <w:noWrap/>
            <w:vAlign w:val="bottom"/>
            <w:hideMark/>
          </w:tcPr>
          <w:p w14:paraId="012363EF"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205</w:t>
            </w:r>
          </w:p>
        </w:tc>
      </w:tr>
      <w:tr w:rsidR="00452C3D" w:rsidRPr="006055B5" w14:paraId="36E1D9CA"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0FABFC1C"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3240" w:type="dxa"/>
            <w:tcBorders>
              <w:top w:val="nil"/>
              <w:left w:val="single" w:sz="4" w:space="0" w:color="auto"/>
              <w:bottom w:val="nil"/>
              <w:right w:val="nil"/>
            </w:tcBorders>
            <w:shd w:val="clear" w:color="auto" w:fill="auto"/>
            <w:noWrap/>
            <w:vAlign w:val="bottom"/>
            <w:hideMark/>
          </w:tcPr>
          <w:p w14:paraId="53F3698E"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Ramirez-Wong, Benjamin</w:t>
            </w:r>
          </w:p>
        </w:tc>
        <w:tc>
          <w:tcPr>
            <w:tcW w:w="1350" w:type="dxa"/>
            <w:tcBorders>
              <w:top w:val="nil"/>
              <w:left w:val="nil"/>
              <w:bottom w:val="nil"/>
              <w:right w:val="nil"/>
            </w:tcBorders>
            <w:shd w:val="clear" w:color="auto" w:fill="auto"/>
            <w:noWrap/>
            <w:vAlign w:val="bottom"/>
            <w:hideMark/>
          </w:tcPr>
          <w:p w14:paraId="3C254CF2"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1350" w:type="dxa"/>
            <w:tcBorders>
              <w:top w:val="nil"/>
              <w:left w:val="nil"/>
              <w:bottom w:val="nil"/>
              <w:right w:val="nil"/>
            </w:tcBorders>
            <w:shd w:val="clear" w:color="auto" w:fill="auto"/>
            <w:noWrap/>
            <w:vAlign w:val="bottom"/>
            <w:hideMark/>
          </w:tcPr>
          <w:p w14:paraId="7E05AA04"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105</w:t>
            </w:r>
          </w:p>
        </w:tc>
        <w:tc>
          <w:tcPr>
            <w:tcW w:w="1350" w:type="dxa"/>
            <w:tcBorders>
              <w:top w:val="nil"/>
              <w:left w:val="nil"/>
              <w:bottom w:val="nil"/>
              <w:right w:val="nil"/>
            </w:tcBorders>
            <w:shd w:val="clear" w:color="auto" w:fill="auto"/>
            <w:noWrap/>
            <w:vAlign w:val="bottom"/>
            <w:hideMark/>
          </w:tcPr>
          <w:p w14:paraId="3A584DF2"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7.00</w:t>
            </w:r>
          </w:p>
        </w:tc>
        <w:tc>
          <w:tcPr>
            <w:tcW w:w="1440" w:type="dxa"/>
            <w:tcBorders>
              <w:top w:val="nil"/>
              <w:left w:val="nil"/>
              <w:bottom w:val="nil"/>
              <w:right w:val="nil"/>
            </w:tcBorders>
            <w:shd w:val="clear" w:color="auto" w:fill="auto"/>
            <w:noWrap/>
            <w:vAlign w:val="bottom"/>
            <w:hideMark/>
          </w:tcPr>
          <w:p w14:paraId="68B3055E"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132</w:t>
            </w:r>
          </w:p>
        </w:tc>
      </w:tr>
      <w:tr w:rsidR="00452C3D" w:rsidRPr="006055B5" w14:paraId="72547EA3"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116CF0C7"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3240" w:type="dxa"/>
            <w:tcBorders>
              <w:top w:val="nil"/>
              <w:left w:val="single" w:sz="4" w:space="0" w:color="auto"/>
              <w:bottom w:val="nil"/>
              <w:right w:val="nil"/>
            </w:tcBorders>
            <w:shd w:val="clear" w:color="auto" w:fill="auto"/>
            <w:noWrap/>
            <w:vAlign w:val="bottom"/>
            <w:hideMark/>
          </w:tcPr>
          <w:p w14:paraId="1B5DC655"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Serna-Saldivar, Sergio O.</w:t>
            </w:r>
          </w:p>
        </w:tc>
        <w:tc>
          <w:tcPr>
            <w:tcW w:w="1350" w:type="dxa"/>
            <w:tcBorders>
              <w:top w:val="nil"/>
              <w:left w:val="nil"/>
              <w:bottom w:val="nil"/>
              <w:right w:val="nil"/>
            </w:tcBorders>
            <w:shd w:val="clear" w:color="auto" w:fill="auto"/>
            <w:noWrap/>
            <w:vAlign w:val="bottom"/>
            <w:hideMark/>
          </w:tcPr>
          <w:p w14:paraId="778E5BA7"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350" w:type="dxa"/>
            <w:tcBorders>
              <w:top w:val="nil"/>
              <w:left w:val="nil"/>
              <w:bottom w:val="nil"/>
              <w:right w:val="nil"/>
            </w:tcBorders>
            <w:shd w:val="clear" w:color="auto" w:fill="auto"/>
            <w:noWrap/>
            <w:vAlign w:val="bottom"/>
            <w:hideMark/>
          </w:tcPr>
          <w:p w14:paraId="2B5F1F63"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271</w:t>
            </w:r>
          </w:p>
        </w:tc>
        <w:tc>
          <w:tcPr>
            <w:tcW w:w="1350" w:type="dxa"/>
            <w:tcBorders>
              <w:top w:val="nil"/>
              <w:left w:val="nil"/>
              <w:bottom w:val="nil"/>
              <w:right w:val="nil"/>
            </w:tcBorders>
            <w:shd w:val="clear" w:color="auto" w:fill="auto"/>
            <w:noWrap/>
            <w:vAlign w:val="bottom"/>
            <w:hideMark/>
          </w:tcPr>
          <w:p w14:paraId="7B43ED68"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22.58</w:t>
            </w:r>
          </w:p>
        </w:tc>
        <w:tc>
          <w:tcPr>
            <w:tcW w:w="1440" w:type="dxa"/>
            <w:tcBorders>
              <w:top w:val="nil"/>
              <w:left w:val="nil"/>
              <w:bottom w:val="nil"/>
              <w:right w:val="nil"/>
            </w:tcBorders>
            <w:shd w:val="clear" w:color="auto" w:fill="auto"/>
            <w:noWrap/>
            <w:vAlign w:val="bottom"/>
            <w:hideMark/>
          </w:tcPr>
          <w:p w14:paraId="77F7A3D1"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192</w:t>
            </w:r>
          </w:p>
        </w:tc>
      </w:tr>
      <w:tr w:rsidR="00452C3D" w:rsidRPr="006055B5" w14:paraId="61990DF0"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2E8B1AD8"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3240" w:type="dxa"/>
            <w:tcBorders>
              <w:top w:val="nil"/>
              <w:left w:val="single" w:sz="4" w:space="0" w:color="auto"/>
              <w:bottom w:val="nil"/>
              <w:right w:val="nil"/>
            </w:tcBorders>
            <w:shd w:val="clear" w:color="auto" w:fill="auto"/>
            <w:noWrap/>
            <w:vAlign w:val="bottom"/>
            <w:hideMark/>
          </w:tcPr>
          <w:p w14:paraId="29918C0A"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Juan Veles-Medina, Jose</w:t>
            </w:r>
          </w:p>
        </w:tc>
        <w:tc>
          <w:tcPr>
            <w:tcW w:w="1350" w:type="dxa"/>
            <w:tcBorders>
              <w:top w:val="nil"/>
              <w:left w:val="nil"/>
              <w:bottom w:val="nil"/>
              <w:right w:val="nil"/>
            </w:tcBorders>
            <w:shd w:val="clear" w:color="auto" w:fill="auto"/>
            <w:noWrap/>
            <w:vAlign w:val="bottom"/>
            <w:hideMark/>
          </w:tcPr>
          <w:p w14:paraId="4FB61E9E"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1350" w:type="dxa"/>
            <w:tcBorders>
              <w:top w:val="nil"/>
              <w:left w:val="nil"/>
              <w:bottom w:val="nil"/>
              <w:right w:val="nil"/>
            </w:tcBorders>
            <w:shd w:val="clear" w:color="auto" w:fill="auto"/>
            <w:noWrap/>
            <w:vAlign w:val="bottom"/>
            <w:hideMark/>
          </w:tcPr>
          <w:p w14:paraId="18C17C13"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187</w:t>
            </w:r>
          </w:p>
        </w:tc>
        <w:tc>
          <w:tcPr>
            <w:tcW w:w="1350" w:type="dxa"/>
            <w:tcBorders>
              <w:top w:val="nil"/>
              <w:left w:val="nil"/>
              <w:bottom w:val="nil"/>
              <w:right w:val="nil"/>
            </w:tcBorders>
            <w:shd w:val="clear" w:color="auto" w:fill="auto"/>
            <w:noWrap/>
            <w:vAlign w:val="bottom"/>
            <w:hideMark/>
          </w:tcPr>
          <w:p w14:paraId="51C1B53A"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17.00</w:t>
            </w:r>
          </w:p>
        </w:tc>
        <w:tc>
          <w:tcPr>
            <w:tcW w:w="1440" w:type="dxa"/>
            <w:tcBorders>
              <w:top w:val="nil"/>
              <w:left w:val="nil"/>
              <w:bottom w:val="nil"/>
              <w:right w:val="nil"/>
            </w:tcBorders>
            <w:shd w:val="clear" w:color="auto" w:fill="auto"/>
            <w:noWrap/>
            <w:vAlign w:val="bottom"/>
            <w:hideMark/>
          </w:tcPr>
          <w:p w14:paraId="0F52411F"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247</w:t>
            </w:r>
          </w:p>
        </w:tc>
      </w:tr>
      <w:tr w:rsidR="00452C3D" w:rsidRPr="006055B5" w14:paraId="6798D712"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47B89B8F"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3240" w:type="dxa"/>
            <w:tcBorders>
              <w:top w:val="nil"/>
              <w:left w:val="single" w:sz="4" w:space="0" w:color="auto"/>
              <w:bottom w:val="nil"/>
              <w:right w:val="nil"/>
            </w:tcBorders>
            <w:shd w:val="clear" w:color="auto" w:fill="auto"/>
            <w:noWrap/>
            <w:vAlign w:val="bottom"/>
            <w:hideMark/>
          </w:tcPr>
          <w:p w14:paraId="1034A1F5"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Milan-Carrillo, Jorge</w:t>
            </w:r>
          </w:p>
        </w:tc>
        <w:tc>
          <w:tcPr>
            <w:tcW w:w="1350" w:type="dxa"/>
            <w:tcBorders>
              <w:top w:val="nil"/>
              <w:left w:val="nil"/>
              <w:bottom w:val="nil"/>
              <w:right w:val="nil"/>
            </w:tcBorders>
            <w:shd w:val="clear" w:color="auto" w:fill="auto"/>
            <w:noWrap/>
            <w:vAlign w:val="bottom"/>
            <w:hideMark/>
          </w:tcPr>
          <w:p w14:paraId="4E35E1C9"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1350" w:type="dxa"/>
            <w:tcBorders>
              <w:top w:val="nil"/>
              <w:left w:val="nil"/>
              <w:bottom w:val="nil"/>
              <w:right w:val="nil"/>
            </w:tcBorders>
            <w:shd w:val="clear" w:color="auto" w:fill="auto"/>
            <w:noWrap/>
            <w:vAlign w:val="bottom"/>
            <w:hideMark/>
          </w:tcPr>
          <w:p w14:paraId="0423B530"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269</w:t>
            </w:r>
          </w:p>
        </w:tc>
        <w:tc>
          <w:tcPr>
            <w:tcW w:w="1350" w:type="dxa"/>
            <w:tcBorders>
              <w:top w:val="nil"/>
              <w:left w:val="nil"/>
              <w:bottom w:val="nil"/>
              <w:right w:val="nil"/>
            </w:tcBorders>
            <w:shd w:val="clear" w:color="auto" w:fill="auto"/>
            <w:noWrap/>
            <w:vAlign w:val="bottom"/>
            <w:hideMark/>
          </w:tcPr>
          <w:p w14:paraId="68EAABC1"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24.45</w:t>
            </w:r>
          </w:p>
        </w:tc>
        <w:tc>
          <w:tcPr>
            <w:tcW w:w="1440" w:type="dxa"/>
            <w:tcBorders>
              <w:top w:val="nil"/>
              <w:left w:val="nil"/>
              <w:bottom w:val="nil"/>
              <w:right w:val="nil"/>
            </w:tcBorders>
            <w:shd w:val="clear" w:color="auto" w:fill="auto"/>
            <w:noWrap/>
            <w:vAlign w:val="bottom"/>
            <w:hideMark/>
          </w:tcPr>
          <w:p w14:paraId="0DCC0998"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165</w:t>
            </w:r>
          </w:p>
        </w:tc>
      </w:tr>
      <w:tr w:rsidR="00452C3D" w:rsidRPr="006055B5" w14:paraId="595B6C62"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6D7FB8FC"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3240" w:type="dxa"/>
            <w:tcBorders>
              <w:top w:val="nil"/>
              <w:left w:val="single" w:sz="4" w:space="0" w:color="auto"/>
              <w:bottom w:val="nil"/>
              <w:right w:val="nil"/>
            </w:tcBorders>
            <w:shd w:val="clear" w:color="auto" w:fill="auto"/>
            <w:noWrap/>
            <w:vAlign w:val="bottom"/>
            <w:hideMark/>
          </w:tcPr>
          <w:p w14:paraId="57E88784"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Gutierrez-Cortez, E.</w:t>
            </w:r>
          </w:p>
        </w:tc>
        <w:tc>
          <w:tcPr>
            <w:tcW w:w="1350" w:type="dxa"/>
            <w:tcBorders>
              <w:top w:val="nil"/>
              <w:left w:val="nil"/>
              <w:bottom w:val="nil"/>
              <w:right w:val="nil"/>
            </w:tcBorders>
            <w:shd w:val="clear" w:color="auto" w:fill="auto"/>
            <w:noWrap/>
            <w:vAlign w:val="bottom"/>
            <w:hideMark/>
          </w:tcPr>
          <w:p w14:paraId="0EA3C96B"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350" w:type="dxa"/>
            <w:tcBorders>
              <w:top w:val="nil"/>
              <w:left w:val="nil"/>
              <w:bottom w:val="nil"/>
              <w:right w:val="nil"/>
            </w:tcBorders>
            <w:shd w:val="clear" w:color="auto" w:fill="auto"/>
            <w:noWrap/>
            <w:vAlign w:val="bottom"/>
            <w:hideMark/>
          </w:tcPr>
          <w:p w14:paraId="3C72C804"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197</w:t>
            </w:r>
          </w:p>
        </w:tc>
        <w:tc>
          <w:tcPr>
            <w:tcW w:w="1350" w:type="dxa"/>
            <w:tcBorders>
              <w:top w:val="nil"/>
              <w:left w:val="nil"/>
              <w:bottom w:val="nil"/>
              <w:right w:val="nil"/>
            </w:tcBorders>
            <w:shd w:val="clear" w:color="auto" w:fill="auto"/>
            <w:noWrap/>
            <w:vAlign w:val="bottom"/>
            <w:hideMark/>
          </w:tcPr>
          <w:p w14:paraId="1A70197F"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19.70</w:t>
            </w:r>
          </w:p>
        </w:tc>
        <w:tc>
          <w:tcPr>
            <w:tcW w:w="1440" w:type="dxa"/>
            <w:tcBorders>
              <w:top w:val="nil"/>
              <w:left w:val="nil"/>
              <w:bottom w:val="nil"/>
              <w:right w:val="nil"/>
            </w:tcBorders>
            <w:shd w:val="clear" w:color="auto" w:fill="auto"/>
            <w:noWrap/>
            <w:vAlign w:val="bottom"/>
            <w:hideMark/>
          </w:tcPr>
          <w:p w14:paraId="598EE105"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95</w:t>
            </w:r>
          </w:p>
        </w:tc>
      </w:tr>
      <w:tr w:rsidR="00452C3D" w:rsidRPr="006055B5" w14:paraId="10346EC8"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2359D733"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3240" w:type="dxa"/>
            <w:tcBorders>
              <w:top w:val="nil"/>
              <w:left w:val="single" w:sz="4" w:space="0" w:color="auto"/>
              <w:bottom w:val="nil"/>
              <w:right w:val="nil"/>
            </w:tcBorders>
            <w:shd w:val="clear" w:color="auto" w:fill="auto"/>
            <w:noWrap/>
            <w:vAlign w:val="bottom"/>
            <w:hideMark/>
          </w:tcPr>
          <w:p w14:paraId="48A19312"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Reyes-Moreno, Cuauhtemoc</w:t>
            </w:r>
          </w:p>
        </w:tc>
        <w:tc>
          <w:tcPr>
            <w:tcW w:w="1350" w:type="dxa"/>
            <w:tcBorders>
              <w:top w:val="nil"/>
              <w:left w:val="nil"/>
              <w:bottom w:val="nil"/>
              <w:right w:val="nil"/>
            </w:tcBorders>
            <w:shd w:val="clear" w:color="auto" w:fill="auto"/>
            <w:noWrap/>
            <w:vAlign w:val="bottom"/>
            <w:hideMark/>
          </w:tcPr>
          <w:p w14:paraId="799407AE"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350" w:type="dxa"/>
            <w:tcBorders>
              <w:top w:val="nil"/>
              <w:left w:val="nil"/>
              <w:bottom w:val="nil"/>
              <w:right w:val="nil"/>
            </w:tcBorders>
            <w:shd w:val="clear" w:color="auto" w:fill="auto"/>
            <w:noWrap/>
            <w:vAlign w:val="bottom"/>
            <w:hideMark/>
          </w:tcPr>
          <w:p w14:paraId="3EF79EDD"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269</w:t>
            </w:r>
          </w:p>
        </w:tc>
        <w:tc>
          <w:tcPr>
            <w:tcW w:w="1350" w:type="dxa"/>
            <w:tcBorders>
              <w:top w:val="nil"/>
              <w:left w:val="nil"/>
              <w:bottom w:val="nil"/>
              <w:right w:val="nil"/>
            </w:tcBorders>
            <w:shd w:val="clear" w:color="auto" w:fill="auto"/>
            <w:noWrap/>
            <w:vAlign w:val="bottom"/>
            <w:hideMark/>
          </w:tcPr>
          <w:p w14:paraId="3C96597B"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26.90</w:t>
            </w:r>
          </w:p>
        </w:tc>
        <w:tc>
          <w:tcPr>
            <w:tcW w:w="1440" w:type="dxa"/>
            <w:tcBorders>
              <w:top w:val="nil"/>
              <w:left w:val="nil"/>
              <w:bottom w:val="nil"/>
              <w:right w:val="nil"/>
            </w:tcBorders>
            <w:shd w:val="clear" w:color="auto" w:fill="auto"/>
            <w:noWrap/>
            <w:vAlign w:val="bottom"/>
            <w:hideMark/>
          </w:tcPr>
          <w:p w14:paraId="6EF38B50"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165</w:t>
            </w:r>
          </w:p>
        </w:tc>
      </w:tr>
      <w:tr w:rsidR="00452C3D" w:rsidRPr="006055B5" w14:paraId="1AA684FB"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468AA5BA"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3240" w:type="dxa"/>
            <w:tcBorders>
              <w:top w:val="nil"/>
              <w:left w:val="single" w:sz="4" w:space="0" w:color="auto"/>
              <w:bottom w:val="nil"/>
              <w:right w:val="nil"/>
            </w:tcBorders>
            <w:shd w:val="clear" w:color="auto" w:fill="auto"/>
            <w:noWrap/>
            <w:vAlign w:val="bottom"/>
            <w:hideMark/>
          </w:tcPr>
          <w:p w14:paraId="5004BDD1"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Alvarez-Ramirez, J.</w:t>
            </w:r>
          </w:p>
        </w:tc>
        <w:tc>
          <w:tcPr>
            <w:tcW w:w="1350" w:type="dxa"/>
            <w:tcBorders>
              <w:top w:val="nil"/>
              <w:left w:val="nil"/>
              <w:bottom w:val="nil"/>
              <w:right w:val="nil"/>
            </w:tcBorders>
            <w:shd w:val="clear" w:color="auto" w:fill="auto"/>
            <w:noWrap/>
            <w:vAlign w:val="bottom"/>
            <w:hideMark/>
          </w:tcPr>
          <w:p w14:paraId="60F2CE52"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350" w:type="dxa"/>
            <w:tcBorders>
              <w:top w:val="nil"/>
              <w:left w:val="nil"/>
              <w:bottom w:val="nil"/>
              <w:right w:val="nil"/>
            </w:tcBorders>
            <w:shd w:val="clear" w:color="auto" w:fill="auto"/>
            <w:noWrap/>
            <w:vAlign w:val="bottom"/>
            <w:hideMark/>
          </w:tcPr>
          <w:p w14:paraId="5DE1FFFF"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134</w:t>
            </w:r>
          </w:p>
        </w:tc>
        <w:tc>
          <w:tcPr>
            <w:tcW w:w="1350" w:type="dxa"/>
            <w:tcBorders>
              <w:top w:val="nil"/>
              <w:left w:val="nil"/>
              <w:bottom w:val="nil"/>
              <w:right w:val="nil"/>
            </w:tcBorders>
            <w:shd w:val="clear" w:color="auto" w:fill="auto"/>
            <w:noWrap/>
            <w:vAlign w:val="bottom"/>
            <w:hideMark/>
          </w:tcPr>
          <w:p w14:paraId="4226BC2B"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14.89</w:t>
            </w:r>
          </w:p>
        </w:tc>
        <w:tc>
          <w:tcPr>
            <w:tcW w:w="1440" w:type="dxa"/>
            <w:tcBorders>
              <w:top w:val="nil"/>
              <w:left w:val="nil"/>
              <w:bottom w:val="nil"/>
              <w:right w:val="nil"/>
            </w:tcBorders>
            <w:shd w:val="clear" w:color="auto" w:fill="auto"/>
            <w:noWrap/>
            <w:vAlign w:val="bottom"/>
            <w:hideMark/>
          </w:tcPr>
          <w:p w14:paraId="630D91FD"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82</w:t>
            </w:r>
          </w:p>
        </w:tc>
      </w:tr>
      <w:tr w:rsidR="00452C3D" w:rsidRPr="006055B5" w14:paraId="2986FD6B"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01486482"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3240" w:type="dxa"/>
            <w:tcBorders>
              <w:top w:val="nil"/>
              <w:left w:val="single" w:sz="4" w:space="0" w:color="auto"/>
              <w:bottom w:val="nil"/>
              <w:right w:val="nil"/>
            </w:tcBorders>
            <w:shd w:val="clear" w:color="auto" w:fill="auto"/>
            <w:noWrap/>
            <w:vAlign w:val="bottom"/>
            <w:hideMark/>
          </w:tcPr>
          <w:p w14:paraId="5144821A"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Escalante-Aburto, Anayansi</w:t>
            </w:r>
          </w:p>
        </w:tc>
        <w:tc>
          <w:tcPr>
            <w:tcW w:w="1350" w:type="dxa"/>
            <w:tcBorders>
              <w:top w:val="nil"/>
              <w:left w:val="nil"/>
              <w:bottom w:val="nil"/>
              <w:right w:val="nil"/>
            </w:tcBorders>
            <w:shd w:val="clear" w:color="auto" w:fill="auto"/>
            <w:noWrap/>
            <w:vAlign w:val="bottom"/>
            <w:hideMark/>
          </w:tcPr>
          <w:p w14:paraId="4C400619"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350" w:type="dxa"/>
            <w:tcBorders>
              <w:top w:val="nil"/>
              <w:left w:val="nil"/>
              <w:bottom w:val="nil"/>
              <w:right w:val="nil"/>
            </w:tcBorders>
            <w:shd w:val="clear" w:color="auto" w:fill="auto"/>
            <w:noWrap/>
            <w:vAlign w:val="bottom"/>
            <w:hideMark/>
          </w:tcPr>
          <w:p w14:paraId="4F36CC8A"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96</w:t>
            </w:r>
          </w:p>
        </w:tc>
        <w:tc>
          <w:tcPr>
            <w:tcW w:w="1350" w:type="dxa"/>
            <w:tcBorders>
              <w:top w:val="nil"/>
              <w:left w:val="nil"/>
              <w:bottom w:val="nil"/>
              <w:right w:val="nil"/>
            </w:tcBorders>
            <w:shd w:val="clear" w:color="auto" w:fill="auto"/>
            <w:noWrap/>
            <w:vAlign w:val="bottom"/>
            <w:hideMark/>
          </w:tcPr>
          <w:p w14:paraId="0451B3B6"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10.67</w:t>
            </w:r>
          </w:p>
        </w:tc>
        <w:tc>
          <w:tcPr>
            <w:tcW w:w="1440" w:type="dxa"/>
            <w:tcBorders>
              <w:top w:val="nil"/>
              <w:left w:val="nil"/>
              <w:bottom w:val="nil"/>
              <w:right w:val="nil"/>
            </w:tcBorders>
            <w:shd w:val="clear" w:color="auto" w:fill="auto"/>
            <w:noWrap/>
            <w:vAlign w:val="bottom"/>
            <w:hideMark/>
          </w:tcPr>
          <w:p w14:paraId="4D67FDF8"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197</w:t>
            </w:r>
          </w:p>
        </w:tc>
      </w:tr>
      <w:tr w:rsidR="00452C3D" w:rsidRPr="006055B5" w14:paraId="2518077B"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3AB4C20C"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3240" w:type="dxa"/>
            <w:tcBorders>
              <w:top w:val="nil"/>
              <w:left w:val="single" w:sz="4" w:space="0" w:color="auto"/>
              <w:bottom w:val="nil"/>
              <w:right w:val="nil"/>
            </w:tcBorders>
            <w:shd w:val="clear" w:color="auto" w:fill="auto"/>
            <w:noWrap/>
            <w:vAlign w:val="bottom"/>
            <w:hideMark/>
          </w:tcPr>
          <w:p w14:paraId="43850779"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Martinez-Bustos, Fernando</w:t>
            </w:r>
          </w:p>
        </w:tc>
        <w:tc>
          <w:tcPr>
            <w:tcW w:w="1350" w:type="dxa"/>
            <w:tcBorders>
              <w:top w:val="nil"/>
              <w:left w:val="nil"/>
              <w:bottom w:val="nil"/>
              <w:right w:val="nil"/>
            </w:tcBorders>
            <w:shd w:val="clear" w:color="auto" w:fill="auto"/>
            <w:noWrap/>
            <w:vAlign w:val="bottom"/>
            <w:hideMark/>
          </w:tcPr>
          <w:p w14:paraId="617C80E0"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350" w:type="dxa"/>
            <w:tcBorders>
              <w:top w:val="nil"/>
              <w:left w:val="nil"/>
              <w:bottom w:val="nil"/>
              <w:right w:val="nil"/>
            </w:tcBorders>
            <w:shd w:val="clear" w:color="auto" w:fill="auto"/>
            <w:noWrap/>
            <w:vAlign w:val="bottom"/>
            <w:hideMark/>
          </w:tcPr>
          <w:p w14:paraId="0068FC01"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59</w:t>
            </w:r>
          </w:p>
        </w:tc>
        <w:tc>
          <w:tcPr>
            <w:tcW w:w="1350" w:type="dxa"/>
            <w:tcBorders>
              <w:top w:val="nil"/>
              <w:left w:val="nil"/>
              <w:bottom w:val="nil"/>
              <w:right w:val="nil"/>
            </w:tcBorders>
            <w:shd w:val="clear" w:color="auto" w:fill="auto"/>
            <w:noWrap/>
            <w:vAlign w:val="bottom"/>
            <w:hideMark/>
          </w:tcPr>
          <w:p w14:paraId="569851AF"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6.56</w:t>
            </w:r>
          </w:p>
        </w:tc>
        <w:tc>
          <w:tcPr>
            <w:tcW w:w="1440" w:type="dxa"/>
            <w:tcBorders>
              <w:top w:val="nil"/>
              <w:left w:val="nil"/>
              <w:bottom w:val="nil"/>
              <w:right w:val="nil"/>
            </w:tcBorders>
            <w:shd w:val="clear" w:color="auto" w:fill="auto"/>
            <w:noWrap/>
            <w:vAlign w:val="bottom"/>
            <w:hideMark/>
          </w:tcPr>
          <w:p w14:paraId="2C827D92"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67</w:t>
            </w:r>
          </w:p>
        </w:tc>
      </w:tr>
      <w:tr w:rsidR="00452C3D" w:rsidRPr="006055B5" w14:paraId="31488C02"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25E3D16D"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3240" w:type="dxa"/>
            <w:tcBorders>
              <w:top w:val="nil"/>
              <w:left w:val="single" w:sz="4" w:space="0" w:color="auto"/>
              <w:bottom w:val="nil"/>
              <w:right w:val="nil"/>
            </w:tcBorders>
            <w:shd w:val="clear" w:color="auto" w:fill="auto"/>
            <w:noWrap/>
            <w:vAlign w:val="bottom"/>
            <w:hideMark/>
          </w:tcPr>
          <w:p w14:paraId="2FE610F9"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Mora-Rochin, Saraid</w:t>
            </w:r>
          </w:p>
        </w:tc>
        <w:tc>
          <w:tcPr>
            <w:tcW w:w="1350" w:type="dxa"/>
            <w:tcBorders>
              <w:top w:val="nil"/>
              <w:left w:val="nil"/>
              <w:bottom w:val="nil"/>
              <w:right w:val="nil"/>
            </w:tcBorders>
            <w:shd w:val="clear" w:color="auto" w:fill="auto"/>
            <w:noWrap/>
            <w:vAlign w:val="bottom"/>
            <w:hideMark/>
          </w:tcPr>
          <w:p w14:paraId="2825FA26"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350" w:type="dxa"/>
            <w:tcBorders>
              <w:top w:val="nil"/>
              <w:left w:val="nil"/>
              <w:bottom w:val="nil"/>
              <w:right w:val="nil"/>
            </w:tcBorders>
            <w:shd w:val="clear" w:color="auto" w:fill="auto"/>
            <w:noWrap/>
            <w:vAlign w:val="bottom"/>
            <w:hideMark/>
          </w:tcPr>
          <w:p w14:paraId="53FA478A"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258</w:t>
            </w:r>
          </w:p>
        </w:tc>
        <w:tc>
          <w:tcPr>
            <w:tcW w:w="1350" w:type="dxa"/>
            <w:tcBorders>
              <w:top w:val="nil"/>
              <w:left w:val="nil"/>
              <w:bottom w:val="nil"/>
              <w:right w:val="nil"/>
            </w:tcBorders>
            <w:shd w:val="clear" w:color="auto" w:fill="auto"/>
            <w:noWrap/>
            <w:vAlign w:val="bottom"/>
            <w:hideMark/>
          </w:tcPr>
          <w:p w14:paraId="43975AC4"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28.67</w:t>
            </w:r>
          </w:p>
        </w:tc>
        <w:tc>
          <w:tcPr>
            <w:tcW w:w="1440" w:type="dxa"/>
            <w:tcBorders>
              <w:top w:val="nil"/>
              <w:left w:val="nil"/>
              <w:bottom w:val="nil"/>
              <w:right w:val="nil"/>
            </w:tcBorders>
            <w:shd w:val="clear" w:color="auto" w:fill="auto"/>
            <w:noWrap/>
            <w:vAlign w:val="bottom"/>
            <w:hideMark/>
          </w:tcPr>
          <w:p w14:paraId="2081DEAE"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157</w:t>
            </w:r>
          </w:p>
        </w:tc>
      </w:tr>
      <w:tr w:rsidR="00452C3D" w:rsidRPr="006055B5" w14:paraId="5603C1C6" w14:textId="77777777" w:rsidTr="009010F0">
        <w:trPr>
          <w:trHeight w:val="180"/>
        </w:trPr>
        <w:tc>
          <w:tcPr>
            <w:tcW w:w="540" w:type="dxa"/>
            <w:tcBorders>
              <w:top w:val="nil"/>
              <w:left w:val="nil"/>
              <w:bottom w:val="nil"/>
              <w:right w:val="single" w:sz="4" w:space="0" w:color="auto"/>
            </w:tcBorders>
            <w:shd w:val="clear" w:color="auto" w:fill="auto"/>
            <w:noWrap/>
            <w:vAlign w:val="bottom"/>
            <w:hideMark/>
          </w:tcPr>
          <w:p w14:paraId="472FF78D"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w:t>
            </w:r>
          </w:p>
        </w:tc>
        <w:tc>
          <w:tcPr>
            <w:tcW w:w="3240" w:type="dxa"/>
            <w:tcBorders>
              <w:top w:val="nil"/>
              <w:left w:val="single" w:sz="4" w:space="0" w:color="auto"/>
              <w:bottom w:val="nil"/>
              <w:right w:val="nil"/>
            </w:tcBorders>
            <w:shd w:val="clear" w:color="auto" w:fill="auto"/>
            <w:noWrap/>
            <w:vAlign w:val="bottom"/>
            <w:hideMark/>
          </w:tcPr>
          <w:p w14:paraId="1638B95D"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Palacios-Rojas, Natalia</w:t>
            </w:r>
          </w:p>
        </w:tc>
        <w:tc>
          <w:tcPr>
            <w:tcW w:w="1350" w:type="dxa"/>
            <w:tcBorders>
              <w:top w:val="nil"/>
              <w:left w:val="nil"/>
              <w:bottom w:val="nil"/>
              <w:right w:val="nil"/>
            </w:tcBorders>
            <w:shd w:val="clear" w:color="auto" w:fill="auto"/>
            <w:noWrap/>
            <w:vAlign w:val="bottom"/>
            <w:hideMark/>
          </w:tcPr>
          <w:p w14:paraId="192BCFCC"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350" w:type="dxa"/>
            <w:tcBorders>
              <w:top w:val="nil"/>
              <w:left w:val="nil"/>
              <w:bottom w:val="nil"/>
              <w:right w:val="nil"/>
            </w:tcBorders>
            <w:shd w:val="clear" w:color="auto" w:fill="auto"/>
            <w:noWrap/>
            <w:vAlign w:val="bottom"/>
            <w:hideMark/>
          </w:tcPr>
          <w:p w14:paraId="40CF82A0"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133</w:t>
            </w:r>
          </w:p>
        </w:tc>
        <w:tc>
          <w:tcPr>
            <w:tcW w:w="1350" w:type="dxa"/>
            <w:tcBorders>
              <w:top w:val="nil"/>
              <w:left w:val="nil"/>
              <w:bottom w:val="nil"/>
              <w:right w:val="nil"/>
            </w:tcBorders>
            <w:shd w:val="clear" w:color="auto" w:fill="auto"/>
            <w:noWrap/>
            <w:vAlign w:val="bottom"/>
            <w:hideMark/>
          </w:tcPr>
          <w:p w14:paraId="73D312D5"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14.78</w:t>
            </w:r>
          </w:p>
        </w:tc>
        <w:tc>
          <w:tcPr>
            <w:tcW w:w="1440" w:type="dxa"/>
            <w:tcBorders>
              <w:top w:val="nil"/>
              <w:left w:val="nil"/>
              <w:bottom w:val="nil"/>
              <w:right w:val="nil"/>
            </w:tcBorders>
            <w:shd w:val="clear" w:color="auto" w:fill="auto"/>
            <w:noWrap/>
            <w:vAlign w:val="bottom"/>
            <w:hideMark/>
          </w:tcPr>
          <w:p w14:paraId="03866600"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55</w:t>
            </w:r>
          </w:p>
        </w:tc>
      </w:tr>
      <w:tr w:rsidR="00452C3D" w:rsidRPr="006055B5" w14:paraId="0432661C"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692DB679"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3240" w:type="dxa"/>
            <w:tcBorders>
              <w:top w:val="nil"/>
              <w:left w:val="single" w:sz="4" w:space="0" w:color="auto"/>
              <w:bottom w:val="nil"/>
              <w:right w:val="nil"/>
            </w:tcBorders>
            <w:shd w:val="clear" w:color="auto" w:fill="auto"/>
            <w:noWrap/>
            <w:vAlign w:val="bottom"/>
            <w:hideMark/>
          </w:tcPr>
          <w:p w14:paraId="19BE2F3A"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Rodriguez-Garcia, M. E.</w:t>
            </w:r>
          </w:p>
        </w:tc>
        <w:tc>
          <w:tcPr>
            <w:tcW w:w="1350" w:type="dxa"/>
            <w:tcBorders>
              <w:top w:val="nil"/>
              <w:left w:val="nil"/>
              <w:bottom w:val="nil"/>
              <w:right w:val="nil"/>
            </w:tcBorders>
            <w:shd w:val="clear" w:color="auto" w:fill="auto"/>
            <w:noWrap/>
            <w:vAlign w:val="bottom"/>
            <w:hideMark/>
          </w:tcPr>
          <w:p w14:paraId="302693CC"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350" w:type="dxa"/>
            <w:tcBorders>
              <w:top w:val="nil"/>
              <w:left w:val="nil"/>
              <w:bottom w:val="nil"/>
              <w:right w:val="nil"/>
            </w:tcBorders>
            <w:shd w:val="clear" w:color="auto" w:fill="auto"/>
            <w:noWrap/>
            <w:vAlign w:val="bottom"/>
            <w:hideMark/>
          </w:tcPr>
          <w:p w14:paraId="5300B6C6"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239</w:t>
            </w:r>
          </w:p>
        </w:tc>
        <w:tc>
          <w:tcPr>
            <w:tcW w:w="1350" w:type="dxa"/>
            <w:tcBorders>
              <w:top w:val="nil"/>
              <w:left w:val="nil"/>
              <w:bottom w:val="nil"/>
              <w:right w:val="nil"/>
            </w:tcBorders>
            <w:shd w:val="clear" w:color="auto" w:fill="auto"/>
            <w:noWrap/>
            <w:vAlign w:val="bottom"/>
            <w:hideMark/>
          </w:tcPr>
          <w:p w14:paraId="5D70B693"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26.56</w:t>
            </w:r>
          </w:p>
        </w:tc>
        <w:tc>
          <w:tcPr>
            <w:tcW w:w="1440" w:type="dxa"/>
            <w:tcBorders>
              <w:top w:val="nil"/>
              <w:left w:val="nil"/>
              <w:bottom w:val="nil"/>
              <w:right w:val="nil"/>
            </w:tcBorders>
            <w:shd w:val="clear" w:color="auto" w:fill="auto"/>
            <w:noWrap/>
            <w:vAlign w:val="bottom"/>
            <w:hideMark/>
          </w:tcPr>
          <w:p w14:paraId="48190DC7"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103</w:t>
            </w:r>
          </w:p>
        </w:tc>
      </w:tr>
      <w:tr w:rsidR="00452C3D" w:rsidRPr="006055B5" w14:paraId="1213BF33"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1C83F958"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c>
          <w:tcPr>
            <w:tcW w:w="3240" w:type="dxa"/>
            <w:tcBorders>
              <w:top w:val="nil"/>
              <w:left w:val="single" w:sz="4" w:space="0" w:color="auto"/>
              <w:bottom w:val="nil"/>
              <w:right w:val="nil"/>
            </w:tcBorders>
            <w:shd w:val="clear" w:color="auto" w:fill="auto"/>
            <w:noWrap/>
            <w:vAlign w:val="bottom"/>
            <w:hideMark/>
          </w:tcPr>
          <w:p w14:paraId="0E016F27" w14:textId="4EA666AE"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Vernon-</w:t>
            </w:r>
            <w:r w:rsidR="009010F0" w:rsidRPr="006055B5">
              <w:rPr>
                <w:rFonts w:ascii="Times New Roman" w:eastAsia="Times New Roman" w:hAnsi="Times New Roman" w:cs="Times New Roman"/>
                <w:color w:val="000000"/>
              </w:rPr>
              <w:t>C</w:t>
            </w:r>
            <w:r w:rsidRPr="006055B5">
              <w:rPr>
                <w:rFonts w:ascii="Times New Roman" w:eastAsia="Times New Roman" w:hAnsi="Times New Roman" w:cs="Times New Roman"/>
                <w:color w:val="000000"/>
              </w:rPr>
              <w:t>arter, E. J.</w:t>
            </w:r>
          </w:p>
        </w:tc>
        <w:tc>
          <w:tcPr>
            <w:tcW w:w="1350" w:type="dxa"/>
            <w:tcBorders>
              <w:top w:val="nil"/>
              <w:left w:val="nil"/>
              <w:bottom w:val="nil"/>
              <w:right w:val="nil"/>
            </w:tcBorders>
            <w:shd w:val="clear" w:color="auto" w:fill="auto"/>
            <w:noWrap/>
            <w:vAlign w:val="bottom"/>
            <w:hideMark/>
          </w:tcPr>
          <w:p w14:paraId="6811D7E6"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350" w:type="dxa"/>
            <w:tcBorders>
              <w:top w:val="nil"/>
              <w:left w:val="nil"/>
              <w:bottom w:val="nil"/>
              <w:right w:val="nil"/>
            </w:tcBorders>
            <w:shd w:val="clear" w:color="auto" w:fill="auto"/>
            <w:noWrap/>
            <w:vAlign w:val="bottom"/>
            <w:hideMark/>
          </w:tcPr>
          <w:p w14:paraId="0F947D41"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134</w:t>
            </w:r>
          </w:p>
        </w:tc>
        <w:tc>
          <w:tcPr>
            <w:tcW w:w="1350" w:type="dxa"/>
            <w:tcBorders>
              <w:top w:val="nil"/>
              <w:left w:val="nil"/>
              <w:bottom w:val="nil"/>
              <w:right w:val="nil"/>
            </w:tcBorders>
            <w:shd w:val="clear" w:color="auto" w:fill="auto"/>
            <w:noWrap/>
            <w:vAlign w:val="bottom"/>
            <w:hideMark/>
          </w:tcPr>
          <w:p w14:paraId="4E95F344"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14.89</w:t>
            </w:r>
          </w:p>
        </w:tc>
        <w:tc>
          <w:tcPr>
            <w:tcW w:w="1440" w:type="dxa"/>
            <w:tcBorders>
              <w:top w:val="nil"/>
              <w:left w:val="nil"/>
              <w:bottom w:val="nil"/>
              <w:right w:val="nil"/>
            </w:tcBorders>
            <w:shd w:val="clear" w:color="auto" w:fill="auto"/>
            <w:noWrap/>
            <w:vAlign w:val="bottom"/>
            <w:hideMark/>
          </w:tcPr>
          <w:p w14:paraId="69A24A92"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82</w:t>
            </w:r>
          </w:p>
        </w:tc>
      </w:tr>
      <w:tr w:rsidR="00452C3D" w:rsidRPr="006055B5" w14:paraId="2680D9A5" w14:textId="77777777" w:rsidTr="00452C3D">
        <w:trPr>
          <w:trHeight w:val="266"/>
        </w:trPr>
        <w:tc>
          <w:tcPr>
            <w:tcW w:w="540" w:type="dxa"/>
            <w:tcBorders>
              <w:top w:val="nil"/>
              <w:left w:val="nil"/>
              <w:bottom w:val="nil"/>
              <w:right w:val="single" w:sz="4" w:space="0" w:color="auto"/>
            </w:tcBorders>
            <w:shd w:val="clear" w:color="auto" w:fill="auto"/>
            <w:noWrap/>
            <w:vAlign w:val="bottom"/>
            <w:hideMark/>
          </w:tcPr>
          <w:p w14:paraId="1A9ABA2E"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3240" w:type="dxa"/>
            <w:tcBorders>
              <w:top w:val="nil"/>
              <w:left w:val="single" w:sz="4" w:space="0" w:color="auto"/>
              <w:bottom w:val="nil"/>
              <w:right w:val="nil"/>
            </w:tcBorders>
            <w:shd w:val="clear" w:color="auto" w:fill="auto"/>
            <w:noWrap/>
            <w:vAlign w:val="bottom"/>
            <w:hideMark/>
          </w:tcPr>
          <w:p w14:paraId="3CE54875"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Gutierrez-Dorado, Roberto</w:t>
            </w:r>
          </w:p>
        </w:tc>
        <w:tc>
          <w:tcPr>
            <w:tcW w:w="1350" w:type="dxa"/>
            <w:tcBorders>
              <w:top w:val="nil"/>
              <w:left w:val="nil"/>
              <w:bottom w:val="nil"/>
              <w:right w:val="nil"/>
            </w:tcBorders>
            <w:shd w:val="clear" w:color="auto" w:fill="auto"/>
            <w:noWrap/>
            <w:vAlign w:val="bottom"/>
            <w:hideMark/>
          </w:tcPr>
          <w:p w14:paraId="431990DD"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350" w:type="dxa"/>
            <w:tcBorders>
              <w:top w:val="nil"/>
              <w:left w:val="nil"/>
              <w:bottom w:val="nil"/>
              <w:right w:val="nil"/>
            </w:tcBorders>
            <w:shd w:val="clear" w:color="auto" w:fill="auto"/>
            <w:noWrap/>
            <w:vAlign w:val="bottom"/>
            <w:hideMark/>
          </w:tcPr>
          <w:p w14:paraId="46D73864"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69</w:t>
            </w:r>
          </w:p>
        </w:tc>
        <w:tc>
          <w:tcPr>
            <w:tcW w:w="1350" w:type="dxa"/>
            <w:tcBorders>
              <w:top w:val="nil"/>
              <w:left w:val="nil"/>
              <w:bottom w:val="nil"/>
              <w:right w:val="nil"/>
            </w:tcBorders>
            <w:shd w:val="clear" w:color="auto" w:fill="auto"/>
            <w:noWrap/>
            <w:vAlign w:val="bottom"/>
            <w:hideMark/>
          </w:tcPr>
          <w:p w14:paraId="499B2074"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8.63</w:t>
            </w:r>
          </w:p>
        </w:tc>
        <w:tc>
          <w:tcPr>
            <w:tcW w:w="1440" w:type="dxa"/>
            <w:tcBorders>
              <w:top w:val="nil"/>
              <w:left w:val="nil"/>
              <w:bottom w:val="nil"/>
              <w:right w:val="nil"/>
            </w:tcBorders>
            <w:shd w:val="clear" w:color="auto" w:fill="auto"/>
            <w:noWrap/>
            <w:vAlign w:val="bottom"/>
            <w:hideMark/>
          </w:tcPr>
          <w:p w14:paraId="5F38F0F5"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78</w:t>
            </w:r>
          </w:p>
        </w:tc>
      </w:tr>
      <w:tr w:rsidR="00452C3D" w:rsidRPr="006055B5" w14:paraId="52B9B4F8" w14:textId="77777777" w:rsidTr="00452C3D">
        <w:trPr>
          <w:trHeight w:val="266"/>
        </w:trPr>
        <w:tc>
          <w:tcPr>
            <w:tcW w:w="540" w:type="dxa"/>
            <w:tcBorders>
              <w:top w:val="nil"/>
              <w:left w:val="nil"/>
              <w:right w:val="single" w:sz="4" w:space="0" w:color="auto"/>
            </w:tcBorders>
            <w:shd w:val="clear" w:color="auto" w:fill="auto"/>
            <w:noWrap/>
            <w:vAlign w:val="bottom"/>
            <w:hideMark/>
          </w:tcPr>
          <w:p w14:paraId="382A6556"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w:t>
            </w:r>
          </w:p>
        </w:tc>
        <w:tc>
          <w:tcPr>
            <w:tcW w:w="3240" w:type="dxa"/>
            <w:tcBorders>
              <w:top w:val="nil"/>
              <w:left w:val="single" w:sz="4" w:space="0" w:color="auto"/>
              <w:right w:val="nil"/>
            </w:tcBorders>
            <w:shd w:val="clear" w:color="auto" w:fill="auto"/>
            <w:noWrap/>
            <w:vAlign w:val="bottom"/>
            <w:hideMark/>
          </w:tcPr>
          <w:p w14:paraId="4D7E5847"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Perez-Carrillo, Esther</w:t>
            </w:r>
          </w:p>
        </w:tc>
        <w:tc>
          <w:tcPr>
            <w:tcW w:w="1350" w:type="dxa"/>
            <w:tcBorders>
              <w:top w:val="nil"/>
              <w:left w:val="nil"/>
              <w:right w:val="nil"/>
            </w:tcBorders>
            <w:shd w:val="clear" w:color="auto" w:fill="auto"/>
            <w:noWrap/>
            <w:vAlign w:val="bottom"/>
            <w:hideMark/>
          </w:tcPr>
          <w:p w14:paraId="030D72F0"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350" w:type="dxa"/>
            <w:tcBorders>
              <w:top w:val="nil"/>
              <w:left w:val="nil"/>
              <w:right w:val="nil"/>
            </w:tcBorders>
            <w:shd w:val="clear" w:color="auto" w:fill="auto"/>
            <w:noWrap/>
            <w:vAlign w:val="bottom"/>
            <w:hideMark/>
          </w:tcPr>
          <w:p w14:paraId="35FF1E2E"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75</w:t>
            </w:r>
          </w:p>
        </w:tc>
        <w:tc>
          <w:tcPr>
            <w:tcW w:w="1350" w:type="dxa"/>
            <w:tcBorders>
              <w:top w:val="nil"/>
              <w:left w:val="nil"/>
              <w:right w:val="nil"/>
            </w:tcBorders>
            <w:shd w:val="clear" w:color="auto" w:fill="auto"/>
            <w:noWrap/>
            <w:vAlign w:val="bottom"/>
            <w:hideMark/>
          </w:tcPr>
          <w:p w14:paraId="17359F03"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9.38</w:t>
            </w:r>
          </w:p>
        </w:tc>
        <w:tc>
          <w:tcPr>
            <w:tcW w:w="1440" w:type="dxa"/>
            <w:tcBorders>
              <w:top w:val="nil"/>
              <w:left w:val="nil"/>
              <w:right w:val="nil"/>
            </w:tcBorders>
            <w:shd w:val="clear" w:color="auto" w:fill="auto"/>
            <w:noWrap/>
            <w:vAlign w:val="bottom"/>
            <w:hideMark/>
          </w:tcPr>
          <w:p w14:paraId="7F21E777"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54</w:t>
            </w:r>
          </w:p>
        </w:tc>
      </w:tr>
      <w:tr w:rsidR="00452C3D" w:rsidRPr="006055B5" w14:paraId="0DDA5E97" w14:textId="77777777" w:rsidTr="00452C3D">
        <w:trPr>
          <w:trHeight w:val="266"/>
        </w:trPr>
        <w:tc>
          <w:tcPr>
            <w:tcW w:w="540" w:type="dxa"/>
            <w:tcBorders>
              <w:top w:val="nil"/>
              <w:left w:val="nil"/>
              <w:bottom w:val="single" w:sz="4" w:space="0" w:color="auto"/>
              <w:right w:val="single" w:sz="4" w:space="0" w:color="auto"/>
            </w:tcBorders>
            <w:shd w:val="clear" w:color="auto" w:fill="auto"/>
            <w:noWrap/>
            <w:vAlign w:val="bottom"/>
            <w:hideMark/>
          </w:tcPr>
          <w:p w14:paraId="396067EF"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w:t>
            </w:r>
          </w:p>
        </w:tc>
        <w:tc>
          <w:tcPr>
            <w:tcW w:w="3240" w:type="dxa"/>
            <w:tcBorders>
              <w:top w:val="nil"/>
              <w:left w:val="single" w:sz="4" w:space="0" w:color="auto"/>
              <w:bottom w:val="single" w:sz="4" w:space="0" w:color="auto"/>
              <w:right w:val="nil"/>
            </w:tcBorders>
            <w:shd w:val="clear" w:color="auto" w:fill="auto"/>
            <w:noWrap/>
            <w:vAlign w:val="bottom"/>
            <w:hideMark/>
          </w:tcPr>
          <w:p w14:paraId="42800D7F"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Valderrama-Bravo, C.</w:t>
            </w:r>
          </w:p>
        </w:tc>
        <w:tc>
          <w:tcPr>
            <w:tcW w:w="1350" w:type="dxa"/>
            <w:tcBorders>
              <w:top w:val="nil"/>
              <w:left w:val="nil"/>
              <w:bottom w:val="single" w:sz="4" w:space="0" w:color="auto"/>
              <w:right w:val="nil"/>
            </w:tcBorders>
            <w:shd w:val="clear" w:color="auto" w:fill="auto"/>
            <w:noWrap/>
            <w:vAlign w:val="bottom"/>
            <w:hideMark/>
          </w:tcPr>
          <w:p w14:paraId="45929A87"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350" w:type="dxa"/>
            <w:tcBorders>
              <w:top w:val="nil"/>
              <w:left w:val="nil"/>
              <w:bottom w:val="single" w:sz="4" w:space="0" w:color="auto"/>
              <w:right w:val="nil"/>
            </w:tcBorders>
            <w:shd w:val="clear" w:color="auto" w:fill="auto"/>
            <w:noWrap/>
            <w:vAlign w:val="bottom"/>
            <w:hideMark/>
          </w:tcPr>
          <w:p w14:paraId="243EFB45"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105</w:t>
            </w:r>
          </w:p>
        </w:tc>
        <w:tc>
          <w:tcPr>
            <w:tcW w:w="1350" w:type="dxa"/>
            <w:tcBorders>
              <w:top w:val="nil"/>
              <w:left w:val="nil"/>
              <w:bottom w:val="single" w:sz="4" w:space="0" w:color="auto"/>
              <w:right w:val="nil"/>
            </w:tcBorders>
            <w:shd w:val="clear" w:color="auto" w:fill="auto"/>
            <w:noWrap/>
            <w:vAlign w:val="bottom"/>
            <w:hideMark/>
          </w:tcPr>
          <w:p w14:paraId="1F3A51D2"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13.13</w:t>
            </w:r>
          </w:p>
        </w:tc>
        <w:tc>
          <w:tcPr>
            <w:tcW w:w="1440" w:type="dxa"/>
            <w:tcBorders>
              <w:top w:val="nil"/>
              <w:left w:val="nil"/>
              <w:bottom w:val="single" w:sz="4" w:space="0" w:color="auto"/>
              <w:right w:val="nil"/>
            </w:tcBorders>
            <w:shd w:val="clear" w:color="auto" w:fill="auto"/>
            <w:noWrap/>
            <w:vAlign w:val="bottom"/>
            <w:hideMark/>
          </w:tcPr>
          <w:p w14:paraId="1B61B145" w14:textId="77777777" w:rsidR="00452C3D" w:rsidRPr="006055B5" w:rsidRDefault="00452C3D" w:rsidP="00452C3D">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70</w:t>
            </w:r>
          </w:p>
        </w:tc>
      </w:tr>
    </w:tbl>
    <w:p w14:paraId="6B5590BA" w14:textId="4C9E322B" w:rsidR="009010F0" w:rsidRPr="006055B5" w:rsidRDefault="009010F0" w:rsidP="00DB39E4">
      <w:pPr>
        <w:tabs>
          <w:tab w:val="left" w:pos="1900"/>
        </w:tabs>
        <w:spacing w:after="0" w:line="240" w:lineRule="auto"/>
        <w:jc w:val="both"/>
        <w:rPr>
          <w:rFonts w:ascii="Times New Roman" w:hAnsi="Times New Roman" w:cs="Times New Roman"/>
        </w:rPr>
      </w:pPr>
    </w:p>
    <w:p w14:paraId="3F1E0D72" w14:textId="2A8D7784" w:rsidR="009010F0" w:rsidRPr="006055B5" w:rsidRDefault="00E22C83" w:rsidP="00E22C83">
      <w:pPr>
        <w:spacing w:after="0" w:line="240" w:lineRule="auto"/>
        <w:jc w:val="both"/>
        <w:rPr>
          <w:rFonts w:ascii="Times New Roman" w:eastAsia="Times New Roman" w:hAnsi="Times New Roman" w:cs="Times New Roman"/>
          <w:color w:val="000000"/>
        </w:rPr>
      </w:pPr>
      <w:r w:rsidRPr="006055B5">
        <w:rPr>
          <w:rFonts w:ascii="Times New Roman" w:eastAsia="Times New Roman" w:hAnsi="Times New Roman" w:cs="Times New Roman"/>
          <w:color w:val="000000"/>
        </w:rPr>
        <w:tab/>
        <w:t>Although de Dios Figueroa-Cardenas, Juan with the highest number of citations of 329 followed by Santiago-Ramos, David (300), Milan-Carrillo, Jorge (269) and Reyes-Moreno, Cuauhtemoc (269), the highest average citations go to Mora-Rochin, Saraid with 28.67 followed by Reyes-Moreno, Cuauhtemoc (26.90), Rodriguez-Garcia, M. E. (26.56) and Milan-Carrillo, Jorge (24.45). TLS of all these 19 authors ranging from 55 to 351 indicates that they have strong collaboration with each other</w:t>
      </w:r>
      <w:r w:rsidR="004F58AC" w:rsidRPr="006055B5">
        <w:rPr>
          <w:rFonts w:ascii="Times New Roman" w:eastAsia="Times New Roman" w:hAnsi="Times New Roman" w:cs="Times New Roman"/>
          <w:color w:val="000000"/>
        </w:rPr>
        <w:t xml:space="preserve"> (Figure 9)</w:t>
      </w:r>
      <w:r w:rsidRPr="006055B5">
        <w:rPr>
          <w:rFonts w:ascii="Times New Roman" w:eastAsia="Times New Roman" w:hAnsi="Times New Roman" w:cs="Times New Roman"/>
          <w:color w:val="000000"/>
        </w:rPr>
        <w:t xml:space="preserve">. </w:t>
      </w:r>
    </w:p>
    <w:p w14:paraId="56CCE0DB" w14:textId="7401190D" w:rsidR="009010F0" w:rsidRPr="006055B5" w:rsidRDefault="009010F0" w:rsidP="00E22C83">
      <w:pPr>
        <w:tabs>
          <w:tab w:val="left" w:pos="1900"/>
        </w:tabs>
        <w:spacing w:after="0" w:line="240" w:lineRule="auto"/>
        <w:jc w:val="center"/>
        <w:rPr>
          <w:rFonts w:ascii="Times New Roman" w:eastAsia="Times New Roman" w:hAnsi="Times New Roman" w:cs="Times New Roman"/>
          <w:color w:val="000000"/>
        </w:rPr>
      </w:pPr>
    </w:p>
    <w:p w14:paraId="6A994AFE" w14:textId="4D71A960" w:rsidR="009010F0" w:rsidRPr="006055B5" w:rsidRDefault="00820795" w:rsidP="00820795">
      <w:pPr>
        <w:tabs>
          <w:tab w:val="left" w:pos="1900"/>
        </w:tabs>
        <w:spacing w:after="0" w:line="240" w:lineRule="auto"/>
        <w:jc w:val="center"/>
        <w:rPr>
          <w:rFonts w:ascii="Times New Roman" w:eastAsia="Times New Roman" w:hAnsi="Times New Roman" w:cs="Times New Roman"/>
          <w:color w:val="000000"/>
        </w:rPr>
      </w:pPr>
      <w:r w:rsidRPr="006055B5">
        <w:rPr>
          <w:rFonts w:ascii="Times New Roman" w:eastAsia="Times New Roman" w:hAnsi="Times New Roman" w:cs="Times New Roman"/>
          <w:noProof/>
          <w:color w:val="000000"/>
        </w:rPr>
        <w:lastRenderedPageBreak/>
        <mc:AlternateContent>
          <mc:Choice Requires="wpg">
            <w:drawing>
              <wp:inline distT="0" distB="0" distL="0" distR="0" wp14:anchorId="1C7B9ECB" wp14:editId="5A5A334C">
                <wp:extent cx="5363563" cy="2878496"/>
                <wp:effectExtent l="0" t="0" r="27940" b="0"/>
                <wp:docPr id="230" name="Group 230"/>
                <wp:cNvGraphicFramePr/>
                <a:graphic xmlns:a="http://schemas.openxmlformats.org/drawingml/2006/main">
                  <a:graphicData uri="http://schemas.microsoft.com/office/word/2010/wordprocessingGroup">
                    <wpg:wgp>
                      <wpg:cNvGrpSpPr/>
                      <wpg:grpSpPr>
                        <a:xfrm>
                          <a:off x="0" y="0"/>
                          <a:ext cx="5363563" cy="2878496"/>
                          <a:chOff x="-34724" y="-86811"/>
                          <a:chExt cx="5363563" cy="2878496"/>
                        </a:xfrm>
                      </wpg:grpSpPr>
                      <pic:pic xmlns:pic="http://schemas.openxmlformats.org/drawingml/2006/picture">
                        <pic:nvPicPr>
                          <pic:cNvPr id="23" name="Picture 2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27322" y="0"/>
                            <a:ext cx="5125720" cy="2725420"/>
                          </a:xfrm>
                          <a:prstGeom prst="rect">
                            <a:avLst/>
                          </a:prstGeom>
                          <a:noFill/>
                          <a:ln>
                            <a:noFill/>
                          </a:ln>
                        </pic:spPr>
                      </pic:pic>
                      <wps:wsp>
                        <wps:cNvPr id="27" name="Rectangle 27"/>
                        <wps:cNvSpPr/>
                        <wps:spPr>
                          <a:xfrm>
                            <a:off x="4768769" y="-86811"/>
                            <a:ext cx="560070" cy="393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 name="Picture 2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4724" y="2558005"/>
                            <a:ext cx="645795" cy="233680"/>
                          </a:xfrm>
                          <a:prstGeom prst="rect">
                            <a:avLst/>
                          </a:prstGeom>
                        </pic:spPr>
                      </pic:pic>
                    </wpg:wgp>
                  </a:graphicData>
                </a:graphic>
              </wp:inline>
            </w:drawing>
          </mc:Choice>
          <mc:Fallback xmlns:oel="http://schemas.microsoft.com/office/2019/extlst">
            <w:pict>
              <v:group w14:anchorId="389852A0" id="Group 230" o:spid="_x0000_s1026" style="width:422.35pt;height:226.65pt;mso-position-horizontal-relative:char;mso-position-vertical-relative:line" coordorigin="-347,-868" coordsize="53635,28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">
                <v:shape id="Picture 23" o:spid="_x0000_s1027" type="#_x0000_t75" style="position:absolute;left:1273;width:51257;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">
                  <v:imagedata r:id="rId28" o:title=""/>
                </v:shape>
                <v:rect id="Rectangle 27" o:spid="_x0000_s1028" style="position:absolute;left:47687;top:-868;width:5601;height:3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" fillcolor="white [3212]" strokecolor="white [3212]" strokeweight="1pt"/>
                <v:shape id="Picture 213" o:spid="_x0000_s1029" type="#_x0000_t75" style="position:absolute;left:-347;top:25580;width:6457;height: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">
                  <v:imagedata r:id="rId22" o:title=""/>
                </v:shape>
                <w10:anchorlock/>
              </v:group>
            </w:pict>
          </mc:Fallback>
        </mc:AlternateContent>
      </w:r>
    </w:p>
    <w:p w14:paraId="1F5A1883" w14:textId="637E74F7" w:rsidR="00523B85" w:rsidRPr="006055B5" w:rsidRDefault="009010F0" w:rsidP="00523B85">
      <w:pPr>
        <w:pStyle w:val="Heading3"/>
        <w:rPr>
          <w:rFonts w:ascii="Times New Roman" w:hAnsi="Times New Roman" w:cs="Times New Roman"/>
          <w:color w:val="auto"/>
          <w:sz w:val="22"/>
          <w:szCs w:val="22"/>
        </w:rPr>
      </w:pPr>
      <w:bookmarkStart w:id="28" w:name="_Toc129119378"/>
      <w:r w:rsidRPr="006055B5">
        <w:rPr>
          <w:rFonts w:ascii="Times New Roman" w:hAnsi="Times New Roman" w:cs="Times New Roman"/>
          <w:b/>
          <w:bCs/>
          <w:color w:val="auto"/>
          <w:sz w:val="22"/>
          <w:szCs w:val="22"/>
        </w:rPr>
        <w:t xml:space="preserve">Figure </w:t>
      </w:r>
      <w:r w:rsidR="00991C07" w:rsidRPr="006055B5">
        <w:rPr>
          <w:rFonts w:ascii="Times New Roman" w:hAnsi="Times New Roman" w:cs="Times New Roman"/>
          <w:b/>
          <w:bCs/>
          <w:color w:val="auto"/>
          <w:sz w:val="22"/>
          <w:szCs w:val="22"/>
        </w:rPr>
        <w:t>9.</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 xml:space="preserve">Citation-author cooperation network on corn nixtamalization from WOS database. (Out of 1324 </w:t>
      </w:r>
      <w:r w:rsidR="00F6434F" w:rsidRPr="006055B5">
        <w:rPr>
          <w:rFonts w:ascii="Times New Roman" w:hAnsi="Times New Roman" w:cs="Times New Roman"/>
          <w:color w:val="auto"/>
          <w:sz w:val="22"/>
          <w:szCs w:val="22"/>
        </w:rPr>
        <w:t xml:space="preserve">   </w:t>
      </w:r>
      <w:r w:rsidRPr="006055B5">
        <w:rPr>
          <w:rFonts w:ascii="Times New Roman" w:hAnsi="Times New Roman" w:cs="Times New Roman"/>
          <w:color w:val="auto"/>
          <w:sz w:val="22"/>
          <w:szCs w:val="22"/>
        </w:rPr>
        <w:t>authors searched, 19 authors that published at least eight documents were considered.)</w:t>
      </w:r>
      <w:bookmarkEnd w:id="28"/>
    </w:p>
    <w:p w14:paraId="3E55C02E" w14:textId="77777777" w:rsidR="00523B85" w:rsidRPr="006055B5" w:rsidRDefault="00523B85" w:rsidP="00523B85">
      <w:pPr>
        <w:spacing w:after="0" w:line="240" w:lineRule="auto"/>
        <w:ind w:firstLine="720"/>
        <w:jc w:val="both"/>
        <w:rPr>
          <w:rFonts w:ascii="Times New Roman" w:hAnsi="Times New Roman" w:cs="Times New Roman"/>
        </w:rPr>
      </w:pPr>
    </w:p>
    <w:p w14:paraId="1EE5377E" w14:textId="7B23F319" w:rsidR="00523B85" w:rsidRPr="006055B5" w:rsidRDefault="00523B85" w:rsidP="00523B85">
      <w:pPr>
        <w:spacing w:after="0" w:line="240" w:lineRule="auto"/>
        <w:ind w:firstLine="720"/>
        <w:jc w:val="both"/>
        <w:rPr>
          <w:rFonts w:ascii="Times New Roman" w:hAnsi="Times New Roman" w:cs="Times New Roman"/>
        </w:rPr>
      </w:pPr>
      <w:r w:rsidRPr="006055B5">
        <w:rPr>
          <w:rFonts w:ascii="Times New Roman" w:hAnsi="Times New Roman" w:cs="Times New Roman"/>
        </w:rPr>
        <w:t xml:space="preserve">The results of visualization of research mapping related to corn nixtamalization shows 19 items with a total of 1324 authors with at least eight documents published which are divided into </w:t>
      </w:r>
      <w:r w:rsidR="00FE4B65" w:rsidRPr="006055B5">
        <w:rPr>
          <w:rFonts w:ascii="Times New Roman" w:hAnsi="Times New Roman" w:cs="Times New Roman"/>
        </w:rPr>
        <w:t>3</w:t>
      </w:r>
      <w:r w:rsidRPr="006055B5">
        <w:rPr>
          <w:rFonts w:ascii="Times New Roman" w:hAnsi="Times New Roman" w:cs="Times New Roman"/>
        </w:rPr>
        <w:t xml:space="preserve"> clusters in WOS, namely:</w:t>
      </w:r>
    </w:p>
    <w:p w14:paraId="2F28E068" w14:textId="77777777" w:rsidR="00523B85" w:rsidRPr="006055B5" w:rsidRDefault="00523B85" w:rsidP="00523B85">
      <w:pPr>
        <w:tabs>
          <w:tab w:val="left" w:pos="1900"/>
        </w:tabs>
        <w:spacing w:after="0" w:line="240" w:lineRule="auto"/>
        <w:jc w:val="both"/>
        <w:rPr>
          <w:rFonts w:ascii="Times New Roman" w:hAnsi="Times New Roman" w:cs="Times New Roman"/>
        </w:rPr>
      </w:pPr>
    </w:p>
    <w:p w14:paraId="63517732" w14:textId="0627B4CC" w:rsidR="00523B85" w:rsidRPr="006055B5" w:rsidRDefault="00523B85" w:rsidP="00523B85">
      <w:pPr>
        <w:pStyle w:val="ListParagraph"/>
        <w:numPr>
          <w:ilvl w:val="0"/>
          <w:numId w:val="10"/>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1 consists of 9 items including Escalante-Aburto, Anayansi; Gutierrez-Dorado, Roberto; Martinez-Bustos, Fernando; Milan-Carrillo, Jorge; Mora-Rochin, Saraid; Palacios-Rojas, Natalia; Ramirez-Wong, Benjamin; Reyes-Moreno, Cuauhtemoc; Serna-Saldivar, Sergio O.</w:t>
      </w:r>
    </w:p>
    <w:p w14:paraId="4B5A6A59" w14:textId="0B83FC77" w:rsidR="00523B85" w:rsidRPr="006055B5" w:rsidRDefault="00523B85" w:rsidP="00523B85">
      <w:pPr>
        <w:pStyle w:val="ListParagraph"/>
        <w:numPr>
          <w:ilvl w:val="0"/>
          <w:numId w:val="10"/>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2 consists of 6 items including Alvarez-Ramirez, J.; de Dios Figueroa-Cardenas, Juan; Gaytan-Martinez, Marcela; Juan Veles-Medina, Jose; Santiago-Ramos, David; Vernon-Carter, E. J.</w:t>
      </w:r>
    </w:p>
    <w:p w14:paraId="58D8FDEE" w14:textId="026773DE" w:rsidR="00523B85" w:rsidRPr="006055B5" w:rsidRDefault="00523B85" w:rsidP="00523B85">
      <w:pPr>
        <w:pStyle w:val="ListParagraph"/>
        <w:numPr>
          <w:ilvl w:val="0"/>
          <w:numId w:val="10"/>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3 consists of 4 items including Gutierrez-Cortez, E.; Perez-Carrillo, Esther; Rodriguez-Garcia, M. E.; Valderrama-Bravo, C.</w:t>
      </w:r>
    </w:p>
    <w:p w14:paraId="7FE4C661" w14:textId="069B7FC3" w:rsidR="00C82DE6" w:rsidRPr="006055B5" w:rsidRDefault="00C82DE6" w:rsidP="00DB39E4">
      <w:pPr>
        <w:tabs>
          <w:tab w:val="left" w:pos="1900"/>
        </w:tabs>
        <w:spacing w:after="0" w:line="240" w:lineRule="auto"/>
        <w:jc w:val="both"/>
        <w:rPr>
          <w:rFonts w:ascii="Times New Roman" w:hAnsi="Times New Roman" w:cs="Times New Roman"/>
        </w:rPr>
      </w:pPr>
    </w:p>
    <w:p w14:paraId="5B525536" w14:textId="1108EB24" w:rsidR="008C7335" w:rsidRPr="006055B5" w:rsidRDefault="002071AB" w:rsidP="008C7335">
      <w:pPr>
        <w:pStyle w:val="Heading2"/>
        <w:numPr>
          <w:ilvl w:val="1"/>
          <w:numId w:val="14"/>
        </w:numPr>
        <w:rPr>
          <w:rFonts w:ascii="Times New Roman" w:hAnsi="Times New Roman" w:cs="Times New Roman"/>
          <w:b/>
          <w:bCs/>
          <w:color w:val="auto"/>
          <w:sz w:val="22"/>
          <w:szCs w:val="22"/>
        </w:rPr>
      </w:pPr>
      <w:bookmarkStart w:id="29" w:name="_Hlk128209885"/>
      <w:bookmarkStart w:id="30" w:name="_Toc129119379"/>
      <w:r w:rsidRPr="006055B5">
        <w:rPr>
          <w:rFonts w:ascii="Times New Roman" w:hAnsi="Times New Roman" w:cs="Times New Roman"/>
          <w:b/>
          <w:bCs/>
          <w:color w:val="auto"/>
          <w:sz w:val="22"/>
          <w:szCs w:val="22"/>
        </w:rPr>
        <w:t>Documents and citation relationship</w:t>
      </w:r>
      <w:bookmarkEnd w:id="29"/>
      <w:bookmarkEnd w:id="30"/>
    </w:p>
    <w:p w14:paraId="6A0B166A" w14:textId="20FFA9BE" w:rsidR="00516211" w:rsidRPr="006055B5" w:rsidRDefault="008C7335" w:rsidP="00CE49E8">
      <w:pPr>
        <w:spacing w:after="0" w:line="240" w:lineRule="auto"/>
        <w:ind w:firstLine="720"/>
        <w:jc w:val="both"/>
        <w:rPr>
          <w:rFonts w:ascii="Times New Roman" w:eastAsia="Times New Roman" w:hAnsi="Times New Roman" w:cs="Times New Roman"/>
          <w:color w:val="000000"/>
        </w:rPr>
      </w:pPr>
      <w:r w:rsidRPr="006055B5">
        <w:rPr>
          <w:rFonts w:ascii="Times New Roman" w:hAnsi="Times New Roman" w:cs="Times New Roman"/>
        </w:rPr>
        <w:t xml:space="preserve">The citation-document network mapping analysis provides information on the quality of the published journal </w:t>
      </w:r>
      <w:r w:rsidR="00516211" w:rsidRPr="006055B5">
        <w:rPr>
          <w:rFonts w:ascii="Times New Roman" w:hAnsi="Times New Roman" w:cs="Times New Roman"/>
        </w:rPr>
        <w:t>based on</w:t>
      </w:r>
      <w:r w:rsidRPr="006055B5">
        <w:rPr>
          <w:rFonts w:ascii="Times New Roman" w:hAnsi="Times New Roman" w:cs="Times New Roman"/>
        </w:rPr>
        <w:t xml:space="preserve"> higher citation</w:t>
      </w:r>
      <w:r w:rsidR="00CE49E8" w:rsidRPr="006055B5">
        <w:rPr>
          <w:rFonts w:ascii="Times New Roman" w:hAnsi="Times New Roman" w:cs="Times New Roman"/>
        </w:rPr>
        <w:t xml:space="preserve"> which</w:t>
      </w:r>
      <w:r w:rsidRPr="006055B5">
        <w:rPr>
          <w:rFonts w:ascii="Times New Roman" w:hAnsi="Times New Roman" w:cs="Times New Roman"/>
        </w:rPr>
        <w:t xml:space="preserve"> suggests that the paper had been cited by many researchers</w:t>
      </w:r>
      <w:r w:rsidR="00516211" w:rsidRPr="006055B5">
        <w:rPr>
          <w:rFonts w:ascii="Times New Roman" w:hAnsi="Times New Roman" w:cs="Times New Roman"/>
        </w:rPr>
        <w:t xml:space="preserve">. In this review, documents with at least 40 times cited were selected as shown in Table 7 where the top cited document was </w:t>
      </w:r>
      <w:sdt>
        <w:sdtPr>
          <w:rPr>
            <w:rFonts w:ascii="Times New Roman" w:eastAsia="Times New Roman" w:hAnsi="Times New Roman" w:cs="Times New Roman"/>
            <w:color w:val="000000"/>
          </w:rPr>
          <w:tag w:val="MENDELEY_CITATION_v3_eyJjaXRhdGlvbklEIjoiTUVOREVMRVlfQ0lUQVRJT05fNWIzYTJlMTAtYmQ3Yi00OWQ2LTlhOTYtYzQ4ODliZDcxZmE0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
          <w:id w:val="1339346523"/>
          <w:placeholder>
            <w:docPart w:val="B62920C1061A4AFFA856C8FC25B8A285"/>
          </w:placeholder>
        </w:sdtPr>
        <w:sdtEndPr/>
        <w:sdtContent>
          <w:r w:rsidR="001B6322" w:rsidRPr="006055B5">
            <w:rPr>
              <w:rFonts w:ascii="Times New Roman" w:eastAsia="Times New Roman" w:hAnsi="Times New Roman" w:cs="Times New Roman"/>
            </w:rPr>
            <w:t>Nuss &amp; Tanumihardjo, 2010</w:t>
          </w:r>
        </w:sdtContent>
      </w:sdt>
      <w:r w:rsidR="00516211" w:rsidRPr="006055B5">
        <w:rPr>
          <w:rFonts w:ascii="Times New Roman" w:eastAsia="Times New Roman" w:hAnsi="Times New Roman" w:cs="Times New Roman"/>
        </w:rPr>
        <w:t xml:space="preserve"> </w:t>
      </w:r>
      <w:r w:rsidR="00516211" w:rsidRPr="006055B5">
        <w:rPr>
          <w:rFonts w:ascii="Times New Roman" w:eastAsia="Times New Roman" w:hAnsi="Times New Roman" w:cs="Times New Roman"/>
          <w:color w:val="000000"/>
        </w:rPr>
        <w:t>w</w:t>
      </w:r>
      <w:r w:rsidR="00CE49E8" w:rsidRPr="006055B5">
        <w:rPr>
          <w:rFonts w:ascii="Times New Roman" w:eastAsia="Times New Roman" w:hAnsi="Times New Roman" w:cs="Times New Roman"/>
          <w:color w:val="000000"/>
        </w:rPr>
        <w:t>ho</w:t>
      </w:r>
      <w:r w:rsidR="00516211" w:rsidRPr="006055B5">
        <w:rPr>
          <w:rFonts w:ascii="Times New Roman" w:eastAsia="Times New Roman" w:hAnsi="Times New Roman" w:cs="Times New Roman"/>
          <w:color w:val="000000"/>
        </w:rPr>
        <w:t xml:space="preserve"> reported a review paper about</w:t>
      </w:r>
      <w:r w:rsidR="00516211" w:rsidRPr="006055B5">
        <w:rPr>
          <w:rFonts w:ascii="Times New Roman" w:eastAsia="Times New Roman" w:hAnsi="Times New Roman" w:cs="Times New Roman"/>
        </w:rPr>
        <w:t xml:space="preserve"> </w:t>
      </w:r>
      <w:r w:rsidR="00CE49E8" w:rsidRPr="006055B5">
        <w:rPr>
          <w:rFonts w:ascii="Times New Roman" w:eastAsia="Times New Roman" w:hAnsi="Times New Roman" w:cs="Times New Roman"/>
        </w:rPr>
        <w:t xml:space="preserve">maize as the paramount staple crop in the context of global nutrition followed by the study </w:t>
      </w:r>
      <w:sdt>
        <w:sdtPr>
          <w:rPr>
            <w:rFonts w:ascii="Times New Roman" w:eastAsia="Times New Roman" w:hAnsi="Times New Roman" w:cs="Times New Roman"/>
            <w:color w:val="000000"/>
          </w:rPr>
          <w:tag w:val="MENDELEY_CITATION_v3_eyJjaXRhdGlvbklEIjoiTUVOREVMRVlfQ0lUQVRJT05fODNlMDk3NmItZmMwZS00ZmQ0LWI1ZGEtYzU5OWY0OTAyOTM0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
          <w:id w:val="1963535642"/>
          <w:placeholder>
            <w:docPart w:val="9AC79BD118F64EA8AD19D3FDDC39B1E1"/>
          </w:placeholder>
        </w:sdtPr>
        <w:sdtEndPr/>
        <w:sdtContent>
          <w:r w:rsidR="001B6322" w:rsidRPr="006055B5">
            <w:rPr>
              <w:rFonts w:ascii="Times New Roman" w:eastAsia="Times New Roman" w:hAnsi="Times New Roman" w:cs="Times New Roman"/>
              <w:color w:val="000000"/>
            </w:rPr>
            <w:t>Flores-Morales et al., 2012</w:t>
          </w:r>
        </w:sdtContent>
      </w:sdt>
      <w:r w:rsidR="00CE49E8" w:rsidRPr="006055B5">
        <w:rPr>
          <w:rFonts w:ascii="Times New Roman" w:eastAsia="Times New Roman" w:hAnsi="Times New Roman" w:cs="Times New Roman"/>
          <w:color w:val="000000"/>
        </w:rPr>
        <w:t xml:space="preserve"> regarding </w:t>
      </w:r>
      <w:r w:rsidR="00CE49E8" w:rsidRPr="006055B5">
        <w:rPr>
          <w:rFonts w:ascii="Times New Roman" w:eastAsia="Times New Roman" w:hAnsi="Times New Roman" w:cs="Times New Roman"/>
        </w:rPr>
        <w:t xml:space="preserve">the determination of the structural changes by FT-IR, Raman, and CP/MAS 13C NMR spectroscopy on retrograded starch of maize tortillas then also a review paper by </w:t>
      </w:r>
      <w:sdt>
        <w:sdtPr>
          <w:rPr>
            <w:rFonts w:ascii="Times New Roman" w:eastAsia="Times New Roman" w:hAnsi="Times New Roman" w:cs="Times New Roman"/>
            <w:color w:val="000000"/>
          </w:rPr>
          <w:tag w:val="MENDELEY_CITATION_v3_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"/>
          <w:id w:val="2022351884"/>
          <w:placeholder>
            <w:docPart w:val="18FEB356CEAA4BC389E463F0D7764DB3"/>
          </w:placeholder>
        </w:sdtPr>
        <w:sdtEndPr/>
        <w:sdtContent>
          <w:r w:rsidR="001B6322" w:rsidRPr="006055B5">
            <w:rPr>
              <w:rFonts w:ascii="Times New Roman" w:eastAsia="Times New Roman" w:hAnsi="Times New Roman" w:cs="Times New Roman"/>
            </w:rPr>
            <w:t>Neme &amp; Mohammed, 2017</w:t>
          </w:r>
        </w:sdtContent>
      </w:sdt>
      <w:r w:rsidR="00CE49E8" w:rsidRPr="006055B5">
        <w:rPr>
          <w:rFonts w:ascii="Times New Roman" w:eastAsia="Times New Roman" w:hAnsi="Times New Roman" w:cs="Times New Roman"/>
          <w:color w:val="000000"/>
        </w:rPr>
        <w:t xml:space="preserve"> about the </w:t>
      </w:r>
      <w:r w:rsidR="00516211" w:rsidRPr="006055B5">
        <w:rPr>
          <w:rFonts w:ascii="Times New Roman" w:eastAsia="Times New Roman" w:hAnsi="Times New Roman" w:cs="Times New Roman"/>
        </w:rPr>
        <w:t>occurrence of mycotoxins in grains and the role of postharvest management as a mitigation strategies</w:t>
      </w:r>
      <w:r w:rsidR="00CE49E8" w:rsidRPr="006055B5">
        <w:rPr>
          <w:rFonts w:ascii="Times New Roman" w:eastAsia="Times New Roman" w:hAnsi="Times New Roman" w:cs="Times New Roman"/>
        </w:rPr>
        <w:t>.</w:t>
      </w:r>
      <w:r w:rsidR="00516211" w:rsidRPr="006055B5">
        <w:rPr>
          <w:rFonts w:ascii="Times New Roman" w:eastAsia="Times New Roman" w:hAnsi="Times New Roman" w:cs="Times New Roman"/>
        </w:rPr>
        <w:t xml:space="preserve"> </w:t>
      </w:r>
      <w:r w:rsidR="00CE49E8" w:rsidRPr="006055B5">
        <w:rPr>
          <w:rFonts w:ascii="Times New Roman" w:eastAsia="Times New Roman" w:hAnsi="Times New Roman" w:cs="Times New Roman"/>
        </w:rPr>
        <w:t xml:space="preserve">None of these three top cited journals had been cited by selected group of 17 documents from Scopus. </w:t>
      </w:r>
    </w:p>
    <w:p w14:paraId="5265B997" w14:textId="77777777" w:rsidR="008C7335" w:rsidRPr="006055B5" w:rsidRDefault="008C7335" w:rsidP="00181038">
      <w:pPr>
        <w:tabs>
          <w:tab w:val="left" w:pos="0"/>
        </w:tabs>
        <w:spacing w:after="0" w:line="240" w:lineRule="auto"/>
        <w:jc w:val="both"/>
        <w:rPr>
          <w:rFonts w:ascii="Times New Roman" w:hAnsi="Times New Roman" w:cs="Times New Roman"/>
        </w:rPr>
      </w:pPr>
    </w:p>
    <w:p w14:paraId="16810D85" w14:textId="16306E27" w:rsidR="00C82DE6" w:rsidRPr="006055B5" w:rsidRDefault="00C912CA" w:rsidP="00ED60AB">
      <w:pPr>
        <w:pStyle w:val="Heading3"/>
        <w:jc w:val="center"/>
        <w:rPr>
          <w:rFonts w:ascii="Times New Roman" w:hAnsi="Times New Roman" w:cs="Times New Roman"/>
          <w:color w:val="auto"/>
          <w:sz w:val="22"/>
          <w:szCs w:val="22"/>
        </w:rPr>
      </w:pPr>
      <w:bookmarkStart w:id="31" w:name="_Toc129119380"/>
      <w:r w:rsidRPr="006055B5">
        <w:rPr>
          <w:rFonts w:ascii="Times New Roman" w:hAnsi="Times New Roman" w:cs="Times New Roman"/>
          <w:b/>
          <w:bCs/>
          <w:color w:val="auto"/>
          <w:sz w:val="22"/>
          <w:szCs w:val="22"/>
        </w:rPr>
        <w:t xml:space="preserve">Table </w:t>
      </w:r>
      <w:r w:rsidR="00834D5C" w:rsidRPr="006055B5">
        <w:rPr>
          <w:rFonts w:ascii="Times New Roman" w:hAnsi="Times New Roman" w:cs="Times New Roman"/>
          <w:b/>
          <w:bCs/>
          <w:color w:val="auto"/>
          <w:sz w:val="22"/>
          <w:szCs w:val="22"/>
        </w:rPr>
        <w:t>7</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 xml:space="preserve">Top documents that have been cited for at least 40 times in </w:t>
      </w:r>
      <w:r w:rsidR="00086501" w:rsidRPr="006055B5">
        <w:rPr>
          <w:rFonts w:ascii="Times New Roman" w:hAnsi="Times New Roman" w:cs="Times New Roman"/>
          <w:color w:val="auto"/>
          <w:sz w:val="22"/>
          <w:szCs w:val="22"/>
        </w:rPr>
        <w:t>Scopus</w:t>
      </w:r>
      <w:bookmarkEnd w:id="31"/>
    </w:p>
    <w:tbl>
      <w:tblPr>
        <w:tblW w:w="8248" w:type="dxa"/>
        <w:jc w:val="center"/>
        <w:tblLook w:val="04A0" w:firstRow="1" w:lastRow="0" w:firstColumn="1" w:lastColumn="0" w:noHBand="0" w:noVBand="1"/>
      </w:tblPr>
      <w:tblGrid>
        <w:gridCol w:w="436"/>
        <w:gridCol w:w="5392"/>
        <w:gridCol w:w="1440"/>
        <w:gridCol w:w="1146"/>
      </w:tblGrid>
      <w:tr w:rsidR="00091ACF" w:rsidRPr="006055B5" w14:paraId="55DEF800" w14:textId="77777777" w:rsidTr="00B1525F">
        <w:trPr>
          <w:trHeight w:val="300"/>
          <w:jc w:val="center"/>
        </w:trPr>
        <w:tc>
          <w:tcPr>
            <w:tcW w:w="270" w:type="dxa"/>
            <w:tcBorders>
              <w:top w:val="single" w:sz="4" w:space="0" w:color="auto"/>
              <w:left w:val="nil"/>
              <w:bottom w:val="single" w:sz="4" w:space="0" w:color="auto"/>
            </w:tcBorders>
            <w:shd w:val="clear" w:color="auto" w:fill="auto"/>
            <w:noWrap/>
            <w:vAlign w:val="bottom"/>
            <w:hideMark/>
          </w:tcPr>
          <w:p w14:paraId="5711D1AE" w14:textId="77777777" w:rsidR="00091ACF" w:rsidRPr="006055B5" w:rsidRDefault="00091ACF" w:rsidP="00C82DE6">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w:t>
            </w:r>
          </w:p>
        </w:tc>
        <w:tc>
          <w:tcPr>
            <w:tcW w:w="5392" w:type="dxa"/>
            <w:tcBorders>
              <w:top w:val="single" w:sz="4" w:space="0" w:color="auto"/>
              <w:bottom w:val="single" w:sz="4" w:space="0" w:color="auto"/>
              <w:right w:val="nil"/>
            </w:tcBorders>
            <w:shd w:val="clear" w:color="auto" w:fill="auto"/>
            <w:noWrap/>
            <w:vAlign w:val="bottom"/>
            <w:hideMark/>
          </w:tcPr>
          <w:p w14:paraId="61A5DACC" w14:textId="77777777" w:rsidR="00091ACF" w:rsidRPr="006055B5" w:rsidRDefault="00091ACF" w:rsidP="00C82DE6">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Documents</w:t>
            </w:r>
          </w:p>
        </w:tc>
        <w:tc>
          <w:tcPr>
            <w:tcW w:w="1440" w:type="dxa"/>
            <w:tcBorders>
              <w:top w:val="single" w:sz="4" w:space="0" w:color="auto"/>
              <w:left w:val="nil"/>
              <w:bottom w:val="single" w:sz="4" w:space="0" w:color="auto"/>
              <w:right w:val="nil"/>
            </w:tcBorders>
            <w:shd w:val="clear" w:color="auto" w:fill="auto"/>
            <w:noWrap/>
            <w:vAlign w:val="bottom"/>
            <w:hideMark/>
          </w:tcPr>
          <w:p w14:paraId="32C7B51A" w14:textId="77777777" w:rsidR="00091ACF" w:rsidRPr="006055B5" w:rsidRDefault="00091ACF" w:rsidP="00C82DE6">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Citations</w:t>
            </w:r>
          </w:p>
        </w:tc>
        <w:tc>
          <w:tcPr>
            <w:tcW w:w="1146" w:type="dxa"/>
            <w:tcBorders>
              <w:top w:val="single" w:sz="4" w:space="0" w:color="auto"/>
              <w:left w:val="nil"/>
              <w:bottom w:val="single" w:sz="4" w:space="0" w:color="auto"/>
              <w:right w:val="nil"/>
            </w:tcBorders>
            <w:shd w:val="clear" w:color="auto" w:fill="auto"/>
            <w:noWrap/>
            <w:vAlign w:val="bottom"/>
            <w:hideMark/>
          </w:tcPr>
          <w:p w14:paraId="327B7CFD" w14:textId="77777777" w:rsidR="00091ACF" w:rsidRPr="006055B5" w:rsidRDefault="00091ACF" w:rsidP="00C82DE6">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Links</w:t>
            </w:r>
          </w:p>
        </w:tc>
      </w:tr>
      <w:tr w:rsidR="00091ACF" w:rsidRPr="006055B5" w14:paraId="225D8B3B" w14:textId="77777777" w:rsidTr="00B1525F">
        <w:trPr>
          <w:trHeight w:val="300"/>
          <w:jc w:val="center"/>
        </w:trPr>
        <w:tc>
          <w:tcPr>
            <w:tcW w:w="270" w:type="dxa"/>
            <w:tcBorders>
              <w:top w:val="single" w:sz="4" w:space="0" w:color="auto"/>
              <w:left w:val="nil"/>
              <w:bottom w:val="nil"/>
              <w:right w:val="single" w:sz="4" w:space="0" w:color="auto"/>
            </w:tcBorders>
            <w:shd w:val="clear" w:color="auto" w:fill="auto"/>
            <w:noWrap/>
            <w:vAlign w:val="bottom"/>
            <w:hideMark/>
          </w:tcPr>
          <w:p w14:paraId="65DCFC1A"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5392" w:type="dxa"/>
            <w:tcBorders>
              <w:top w:val="single" w:sz="4" w:space="0" w:color="auto"/>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2E2ZGU2OGUtODEwMy00ZTlhLThjOTktNTYxNGM4YjZlMDhl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
              <w:id w:val="1628425168"/>
              <w:placeholder>
                <w:docPart w:val="E2FD92FB0F7E417DA8108BEA5E8E9332"/>
              </w:placeholder>
            </w:sdtPr>
            <w:sdtEndPr/>
            <w:sdtContent>
              <w:p w14:paraId="69C0650F" w14:textId="6A146BBC"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rPr>
                  <w:t>Nuss &amp; Tanumihardjo, 2010</w:t>
                </w:r>
              </w:p>
            </w:sdtContent>
          </w:sdt>
        </w:tc>
        <w:tc>
          <w:tcPr>
            <w:tcW w:w="1440" w:type="dxa"/>
            <w:tcBorders>
              <w:top w:val="single" w:sz="4" w:space="0" w:color="auto"/>
              <w:left w:val="nil"/>
              <w:bottom w:val="nil"/>
              <w:right w:val="nil"/>
            </w:tcBorders>
            <w:shd w:val="clear" w:color="auto" w:fill="auto"/>
            <w:noWrap/>
            <w:vAlign w:val="bottom"/>
            <w:hideMark/>
          </w:tcPr>
          <w:p w14:paraId="14F1D4B5"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338</w:t>
            </w:r>
          </w:p>
        </w:tc>
        <w:tc>
          <w:tcPr>
            <w:tcW w:w="1146" w:type="dxa"/>
            <w:tcBorders>
              <w:top w:val="single" w:sz="4" w:space="0" w:color="auto"/>
              <w:left w:val="nil"/>
              <w:bottom w:val="nil"/>
              <w:right w:val="nil"/>
            </w:tcBorders>
            <w:shd w:val="clear" w:color="auto" w:fill="auto"/>
            <w:noWrap/>
            <w:vAlign w:val="bottom"/>
            <w:hideMark/>
          </w:tcPr>
          <w:p w14:paraId="1C79D895"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569C612B"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79B32B66"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ODc2MjE3NTItYjc2Mi00MmNhLTlhMDItY2ViNGMwY2MzMmVk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
              <w:id w:val="1014490054"/>
              <w:placeholder>
                <w:docPart w:val="DefaultPlaceholder_-1854013440"/>
              </w:placeholder>
            </w:sdtPr>
            <w:sdtEndPr/>
            <w:sdtContent>
              <w:p w14:paraId="6994E781" w14:textId="79039CD2"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Flores-Morales et al., 2012</w:t>
                </w:r>
              </w:p>
            </w:sdtContent>
          </w:sdt>
        </w:tc>
        <w:tc>
          <w:tcPr>
            <w:tcW w:w="1440" w:type="dxa"/>
            <w:tcBorders>
              <w:top w:val="nil"/>
              <w:left w:val="nil"/>
              <w:bottom w:val="nil"/>
              <w:right w:val="nil"/>
            </w:tcBorders>
            <w:shd w:val="clear" w:color="auto" w:fill="auto"/>
            <w:noWrap/>
            <w:vAlign w:val="bottom"/>
            <w:hideMark/>
          </w:tcPr>
          <w:p w14:paraId="10823F05"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248</w:t>
            </w:r>
          </w:p>
        </w:tc>
        <w:tc>
          <w:tcPr>
            <w:tcW w:w="1146" w:type="dxa"/>
            <w:tcBorders>
              <w:top w:val="nil"/>
              <w:left w:val="nil"/>
              <w:bottom w:val="nil"/>
              <w:right w:val="nil"/>
            </w:tcBorders>
            <w:shd w:val="clear" w:color="auto" w:fill="auto"/>
            <w:noWrap/>
            <w:vAlign w:val="bottom"/>
            <w:hideMark/>
          </w:tcPr>
          <w:p w14:paraId="6FB85FA8"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2F4C467A"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48488C48"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"/>
              <w:id w:val="700987415"/>
              <w:placeholder>
                <w:docPart w:val="DefaultPlaceholder_-1854013440"/>
              </w:placeholder>
            </w:sdtPr>
            <w:sdtEndPr/>
            <w:sdtContent>
              <w:p w14:paraId="223A81F2" w14:textId="3D3DD972"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rPr>
                  <w:t>Neme &amp; Mohammed, 2017</w:t>
                </w:r>
              </w:p>
            </w:sdtContent>
          </w:sdt>
        </w:tc>
        <w:tc>
          <w:tcPr>
            <w:tcW w:w="1440" w:type="dxa"/>
            <w:tcBorders>
              <w:top w:val="nil"/>
              <w:left w:val="nil"/>
              <w:bottom w:val="nil"/>
              <w:right w:val="nil"/>
            </w:tcBorders>
            <w:shd w:val="clear" w:color="auto" w:fill="auto"/>
            <w:noWrap/>
            <w:vAlign w:val="bottom"/>
            <w:hideMark/>
          </w:tcPr>
          <w:p w14:paraId="3997E7F2"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170</w:t>
            </w:r>
          </w:p>
        </w:tc>
        <w:tc>
          <w:tcPr>
            <w:tcW w:w="1146" w:type="dxa"/>
            <w:tcBorders>
              <w:top w:val="nil"/>
              <w:left w:val="nil"/>
              <w:bottom w:val="nil"/>
              <w:right w:val="nil"/>
            </w:tcBorders>
            <w:shd w:val="clear" w:color="auto" w:fill="auto"/>
            <w:noWrap/>
            <w:vAlign w:val="bottom"/>
            <w:hideMark/>
          </w:tcPr>
          <w:p w14:paraId="13AA1040"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7A26247D"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1C3883B9"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lastRenderedPageBreak/>
              <w:t>4</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TRhYWQ2ZGUtNDJjYi00MzQ4LTg2ZTEtODc2ZmUwYWY0YjM4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
              <w:id w:val="-1921940428"/>
              <w:placeholder>
                <w:docPart w:val="DefaultPlaceholder_-1854013440"/>
              </w:placeholder>
            </w:sdtPr>
            <w:sdtEndPr/>
            <w:sdtContent>
              <w:p w14:paraId="3F221C09" w14:textId="0CAD8F82"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rPr>
                  <w:t>Gwirtz &amp; Nieves Garcia-Casal, 2014</w:t>
                </w:r>
              </w:p>
            </w:sdtContent>
          </w:sdt>
        </w:tc>
        <w:tc>
          <w:tcPr>
            <w:tcW w:w="1440" w:type="dxa"/>
            <w:tcBorders>
              <w:top w:val="nil"/>
              <w:left w:val="nil"/>
              <w:bottom w:val="nil"/>
              <w:right w:val="nil"/>
            </w:tcBorders>
            <w:shd w:val="clear" w:color="auto" w:fill="auto"/>
            <w:noWrap/>
            <w:vAlign w:val="bottom"/>
            <w:hideMark/>
          </w:tcPr>
          <w:p w14:paraId="1A9A5838"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143</w:t>
            </w:r>
          </w:p>
        </w:tc>
        <w:tc>
          <w:tcPr>
            <w:tcW w:w="1146" w:type="dxa"/>
            <w:tcBorders>
              <w:top w:val="nil"/>
              <w:left w:val="nil"/>
              <w:bottom w:val="nil"/>
              <w:right w:val="nil"/>
            </w:tcBorders>
            <w:shd w:val="clear" w:color="auto" w:fill="auto"/>
            <w:noWrap/>
            <w:vAlign w:val="bottom"/>
            <w:hideMark/>
          </w:tcPr>
          <w:p w14:paraId="2E3712BE"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1ECEC0FB"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2452D29D"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TdkMTI1NDUtYWUzNi00ZmJlLWIxNzgtYjZkOWViMjg5Yzk0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80689267"/>
              <w:placeholder>
                <w:docPart w:val="DefaultPlaceholder_-1854013440"/>
              </w:placeholder>
            </w:sdtPr>
            <w:sdtEndPr/>
            <w:sdtContent>
              <w:p w14:paraId="1866869D" w14:textId="4DB70B22"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Mora-Rochin et al., 2010</w:t>
                </w:r>
              </w:p>
            </w:sdtContent>
          </w:sdt>
        </w:tc>
        <w:tc>
          <w:tcPr>
            <w:tcW w:w="1440" w:type="dxa"/>
            <w:tcBorders>
              <w:top w:val="nil"/>
              <w:left w:val="nil"/>
              <w:bottom w:val="nil"/>
              <w:right w:val="nil"/>
            </w:tcBorders>
            <w:shd w:val="clear" w:color="auto" w:fill="auto"/>
            <w:noWrap/>
            <w:vAlign w:val="bottom"/>
            <w:hideMark/>
          </w:tcPr>
          <w:p w14:paraId="3046E3A4"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143</w:t>
            </w:r>
          </w:p>
        </w:tc>
        <w:tc>
          <w:tcPr>
            <w:tcW w:w="1146" w:type="dxa"/>
            <w:tcBorders>
              <w:top w:val="nil"/>
              <w:left w:val="nil"/>
              <w:bottom w:val="nil"/>
              <w:right w:val="nil"/>
            </w:tcBorders>
            <w:shd w:val="clear" w:color="auto" w:fill="auto"/>
            <w:noWrap/>
            <w:vAlign w:val="bottom"/>
            <w:hideMark/>
          </w:tcPr>
          <w:p w14:paraId="2A97E3AB"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r>
      <w:tr w:rsidR="00091ACF" w:rsidRPr="006055B5" w14:paraId="4E2A09F1"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7CCE27A9"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"/>
              <w:id w:val="-1179960777"/>
              <w:placeholder>
                <w:docPart w:val="DefaultPlaceholder_-1854013440"/>
              </w:placeholder>
            </w:sdtPr>
            <w:sdtEndPr/>
            <w:sdtContent>
              <w:p w14:paraId="0BD46D5E" w14:textId="47724E35"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Grenier et al., 2012</w:t>
                </w:r>
              </w:p>
            </w:sdtContent>
          </w:sdt>
        </w:tc>
        <w:tc>
          <w:tcPr>
            <w:tcW w:w="1440" w:type="dxa"/>
            <w:tcBorders>
              <w:top w:val="nil"/>
              <w:left w:val="nil"/>
              <w:bottom w:val="nil"/>
              <w:right w:val="nil"/>
            </w:tcBorders>
            <w:shd w:val="clear" w:color="auto" w:fill="auto"/>
            <w:noWrap/>
            <w:vAlign w:val="bottom"/>
            <w:hideMark/>
          </w:tcPr>
          <w:p w14:paraId="6F746312"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87</w:t>
            </w:r>
          </w:p>
        </w:tc>
        <w:tc>
          <w:tcPr>
            <w:tcW w:w="1146" w:type="dxa"/>
            <w:tcBorders>
              <w:top w:val="nil"/>
              <w:left w:val="nil"/>
              <w:bottom w:val="nil"/>
              <w:right w:val="nil"/>
            </w:tcBorders>
            <w:shd w:val="clear" w:color="auto" w:fill="auto"/>
            <w:noWrap/>
            <w:vAlign w:val="bottom"/>
            <w:hideMark/>
          </w:tcPr>
          <w:p w14:paraId="5F09A505"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608847A7"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3DCC3F8A"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"/>
              <w:id w:val="2067071979"/>
              <w:placeholder>
                <w:docPart w:val="DefaultPlaceholder_-1854013440"/>
              </w:placeholder>
            </w:sdtPr>
            <w:sdtEndPr/>
            <w:sdtContent>
              <w:p w14:paraId="5FAE5491" w14:textId="20E8CCA8"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Wang et al., 2015</w:t>
                </w:r>
              </w:p>
            </w:sdtContent>
          </w:sdt>
        </w:tc>
        <w:tc>
          <w:tcPr>
            <w:tcW w:w="1440" w:type="dxa"/>
            <w:tcBorders>
              <w:top w:val="nil"/>
              <w:left w:val="nil"/>
              <w:bottom w:val="nil"/>
              <w:right w:val="nil"/>
            </w:tcBorders>
            <w:shd w:val="clear" w:color="auto" w:fill="auto"/>
            <w:noWrap/>
            <w:vAlign w:val="bottom"/>
            <w:hideMark/>
          </w:tcPr>
          <w:p w14:paraId="3DEF2ACC"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77</w:t>
            </w:r>
          </w:p>
        </w:tc>
        <w:tc>
          <w:tcPr>
            <w:tcW w:w="1146" w:type="dxa"/>
            <w:tcBorders>
              <w:top w:val="nil"/>
              <w:left w:val="nil"/>
              <w:bottom w:val="nil"/>
              <w:right w:val="nil"/>
            </w:tcBorders>
            <w:shd w:val="clear" w:color="auto" w:fill="auto"/>
            <w:noWrap/>
            <w:vAlign w:val="bottom"/>
            <w:hideMark/>
          </w:tcPr>
          <w:p w14:paraId="1B49B212"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52DCFB05"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6731B47F"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2Y2OTY4Y2EtZWY1MS00ZjlmLWE3MDctZjU4ZTQzZjM1ZTQ4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
              <w:id w:val="-2114354347"/>
              <w:placeholder>
                <w:docPart w:val="DefaultPlaceholder_-1854013440"/>
              </w:placeholder>
            </w:sdtPr>
            <w:sdtEndPr/>
            <w:sdtContent>
              <w:p w14:paraId="78E65C60" w14:textId="233A839A"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rPr>
                  <w:t>Suri &amp; Tanumihardjo, 2016</w:t>
                </w:r>
              </w:p>
            </w:sdtContent>
          </w:sdt>
        </w:tc>
        <w:tc>
          <w:tcPr>
            <w:tcW w:w="1440" w:type="dxa"/>
            <w:tcBorders>
              <w:top w:val="nil"/>
              <w:left w:val="nil"/>
              <w:bottom w:val="nil"/>
              <w:right w:val="nil"/>
            </w:tcBorders>
            <w:shd w:val="clear" w:color="auto" w:fill="auto"/>
            <w:noWrap/>
            <w:vAlign w:val="bottom"/>
            <w:hideMark/>
          </w:tcPr>
          <w:p w14:paraId="3872D2D3"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71</w:t>
            </w:r>
          </w:p>
        </w:tc>
        <w:tc>
          <w:tcPr>
            <w:tcW w:w="1146" w:type="dxa"/>
            <w:tcBorders>
              <w:top w:val="nil"/>
              <w:left w:val="nil"/>
              <w:bottom w:val="nil"/>
              <w:right w:val="nil"/>
            </w:tcBorders>
            <w:shd w:val="clear" w:color="auto" w:fill="auto"/>
            <w:noWrap/>
            <w:vAlign w:val="bottom"/>
            <w:hideMark/>
          </w:tcPr>
          <w:p w14:paraId="280EBD8C"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r>
      <w:tr w:rsidR="00091ACF" w:rsidRPr="006055B5" w14:paraId="57FF8D55"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0296CAAF"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YjNjYjg1ZDMtMTQ4NS00YWY2LWI1NDAtYjIyNTg2N2E1ZGE3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
              <w:id w:val="1425915033"/>
              <w:placeholder>
                <w:docPart w:val="DefaultPlaceholder_-1854013440"/>
              </w:placeholder>
            </w:sdtPr>
            <w:sdtEndPr/>
            <w:sdtContent>
              <w:p w14:paraId="6DEA4335" w14:textId="3B8FF44E"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Lopez-Martinez et al., 2011</w:t>
                </w:r>
              </w:p>
            </w:sdtContent>
          </w:sdt>
        </w:tc>
        <w:tc>
          <w:tcPr>
            <w:tcW w:w="1440" w:type="dxa"/>
            <w:tcBorders>
              <w:top w:val="nil"/>
              <w:left w:val="nil"/>
              <w:bottom w:val="nil"/>
              <w:right w:val="nil"/>
            </w:tcBorders>
            <w:shd w:val="clear" w:color="auto" w:fill="auto"/>
            <w:noWrap/>
            <w:vAlign w:val="bottom"/>
            <w:hideMark/>
          </w:tcPr>
          <w:p w14:paraId="4F214BD4"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67</w:t>
            </w:r>
          </w:p>
        </w:tc>
        <w:tc>
          <w:tcPr>
            <w:tcW w:w="1146" w:type="dxa"/>
            <w:tcBorders>
              <w:top w:val="nil"/>
              <w:left w:val="nil"/>
              <w:bottom w:val="nil"/>
              <w:right w:val="nil"/>
            </w:tcBorders>
            <w:shd w:val="clear" w:color="auto" w:fill="auto"/>
            <w:noWrap/>
            <w:vAlign w:val="bottom"/>
            <w:hideMark/>
          </w:tcPr>
          <w:p w14:paraId="4B66F36F"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7203955C"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01DDE347"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"/>
              <w:id w:val="458926042"/>
              <w:placeholder>
                <w:docPart w:val="DefaultPlaceholder_-1854013440"/>
              </w:placeholder>
            </w:sdtPr>
            <w:sdtEndPr/>
            <w:sdtContent>
              <w:p w14:paraId="3864D5C3" w14:textId="5E8D7960"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Rodriguez-Miranda et al., 2011</w:t>
                </w:r>
              </w:p>
            </w:sdtContent>
          </w:sdt>
        </w:tc>
        <w:tc>
          <w:tcPr>
            <w:tcW w:w="1440" w:type="dxa"/>
            <w:tcBorders>
              <w:top w:val="nil"/>
              <w:left w:val="nil"/>
              <w:bottom w:val="nil"/>
              <w:right w:val="nil"/>
            </w:tcBorders>
            <w:shd w:val="clear" w:color="auto" w:fill="auto"/>
            <w:noWrap/>
            <w:vAlign w:val="bottom"/>
            <w:hideMark/>
          </w:tcPr>
          <w:p w14:paraId="0F6971D0"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66</w:t>
            </w:r>
          </w:p>
        </w:tc>
        <w:tc>
          <w:tcPr>
            <w:tcW w:w="1146" w:type="dxa"/>
            <w:tcBorders>
              <w:top w:val="nil"/>
              <w:left w:val="nil"/>
              <w:bottom w:val="nil"/>
              <w:right w:val="nil"/>
            </w:tcBorders>
            <w:shd w:val="clear" w:color="auto" w:fill="auto"/>
            <w:noWrap/>
            <w:vAlign w:val="bottom"/>
            <w:hideMark/>
          </w:tcPr>
          <w:p w14:paraId="5B3FE61E"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07D6940F"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0E85E7C8"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"/>
              <w:id w:val="1021522120"/>
              <w:placeholder>
                <w:docPart w:val="DefaultPlaceholder_-1854013440"/>
              </w:placeholder>
            </w:sdtPr>
            <w:sdtEndPr/>
            <w:sdtContent>
              <w:p w14:paraId="421992C9" w14:textId="411F52C3"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Torres et al., 2015</w:t>
                </w:r>
              </w:p>
            </w:sdtContent>
          </w:sdt>
        </w:tc>
        <w:tc>
          <w:tcPr>
            <w:tcW w:w="1440" w:type="dxa"/>
            <w:tcBorders>
              <w:top w:val="nil"/>
              <w:left w:val="nil"/>
              <w:bottom w:val="nil"/>
              <w:right w:val="nil"/>
            </w:tcBorders>
            <w:shd w:val="clear" w:color="auto" w:fill="auto"/>
            <w:noWrap/>
            <w:vAlign w:val="bottom"/>
            <w:hideMark/>
          </w:tcPr>
          <w:p w14:paraId="6A210C86"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52</w:t>
            </w:r>
          </w:p>
        </w:tc>
        <w:tc>
          <w:tcPr>
            <w:tcW w:w="1146" w:type="dxa"/>
            <w:tcBorders>
              <w:top w:val="nil"/>
              <w:left w:val="nil"/>
              <w:bottom w:val="nil"/>
              <w:right w:val="nil"/>
            </w:tcBorders>
            <w:shd w:val="clear" w:color="auto" w:fill="auto"/>
            <w:noWrap/>
            <w:vAlign w:val="bottom"/>
            <w:hideMark/>
          </w:tcPr>
          <w:p w14:paraId="10EA52EA"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6C25636C"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4DFAAEE8"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"/>
              <w:id w:val="1858929540"/>
              <w:placeholder>
                <w:docPart w:val="DefaultPlaceholder_-1854013440"/>
              </w:placeholder>
            </w:sdtPr>
            <w:sdtEndPr/>
            <w:sdtContent>
              <w:p w14:paraId="2514E19C" w14:textId="433E8AC1"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Santiago-Ramos, de Dios Figueroa-Cardenas, et al., 2018</w:t>
                </w:r>
              </w:p>
            </w:sdtContent>
          </w:sdt>
        </w:tc>
        <w:tc>
          <w:tcPr>
            <w:tcW w:w="1440" w:type="dxa"/>
            <w:tcBorders>
              <w:top w:val="nil"/>
              <w:left w:val="nil"/>
              <w:bottom w:val="nil"/>
              <w:right w:val="nil"/>
            </w:tcBorders>
            <w:shd w:val="clear" w:color="auto" w:fill="auto"/>
            <w:noWrap/>
            <w:vAlign w:val="bottom"/>
            <w:hideMark/>
          </w:tcPr>
          <w:p w14:paraId="2D1FE3A8"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44</w:t>
            </w:r>
          </w:p>
        </w:tc>
        <w:tc>
          <w:tcPr>
            <w:tcW w:w="1146" w:type="dxa"/>
            <w:tcBorders>
              <w:top w:val="nil"/>
              <w:left w:val="nil"/>
              <w:bottom w:val="nil"/>
              <w:right w:val="nil"/>
            </w:tcBorders>
            <w:shd w:val="clear" w:color="auto" w:fill="auto"/>
            <w:noWrap/>
            <w:vAlign w:val="bottom"/>
            <w:hideMark/>
          </w:tcPr>
          <w:p w14:paraId="3B6D7089"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555DB822"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716424EF"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"/>
              <w:id w:val="1946815173"/>
              <w:placeholder>
                <w:docPart w:val="DefaultPlaceholder_-1854013440"/>
              </w:placeholder>
            </w:sdtPr>
            <w:sdtEndPr/>
            <w:sdtContent>
              <w:p w14:paraId="29E9EB06" w14:textId="6CBFA9FF"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Grenier et al., 2014</w:t>
                </w:r>
              </w:p>
            </w:sdtContent>
          </w:sdt>
        </w:tc>
        <w:tc>
          <w:tcPr>
            <w:tcW w:w="1440" w:type="dxa"/>
            <w:tcBorders>
              <w:top w:val="nil"/>
              <w:left w:val="nil"/>
              <w:bottom w:val="nil"/>
              <w:right w:val="nil"/>
            </w:tcBorders>
            <w:shd w:val="clear" w:color="auto" w:fill="auto"/>
            <w:noWrap/>
            <w:vAlign w:val="bottom"/>
            <w:hideMark/>
          </w:tcPr>
          <w:p w14:paraId="0DEA04F2"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43</w:t>
            </w:r>
          </w:p>
        </w:tc>
        <w:tc>
          <w:tcPr>
            <w:tcW w:w="1146" w:type="dxa"/>
            <w:tcBorders>
              <w:top w:val="nil"/>
              <w:left w:val="nil"/>
              <w:bottom w:val="nil"/>
              <w:right w:val="nil"/>
            </w:tcBorders>
            <w:shd w:val="clear" w:color="auto" w:fill="auto"/>
            <w:noWrap/>
            <w:vAlign w:val="bottom"/>
            <w:hideMark/>
          </w:tcPr>
          <w:p w14:paraId="65CC817E"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73077CAC"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076DE060"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"/>
              <w:id w:val="-1793117014"/>
              <w:placeholder>
                <w:docPart w:val="DefaultPlaceholder_-1854013440"/>
              </w:placeholder>
            </w:sdtPr>
            <w:sdtEndPr/>
            <w:sdtContent>
              <w:p w14:paraId="1D456532" w14:textId="0BEF2224"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Cornejo-Villegas et al., 2010</w:t>
                </w:r>
              </w:p>
            </w:sdtContent>
          </w:sdt>
        </w:tc>
        <w:tc>
          <w:tcPr>
            <w:tcW w:w="1440" w:type="dxa"/>
            <w:tcBorders>
              <w:top w:val="nil"/>
              <w:left w:val="nil"/>
              <w:bottom w:val="nil"/>
              <w:right w:val="nil"/>
            </w:tcBorders>
            <w:shd w:val="clear" w:color="auto" w:fill="auto"/>
            <w:noWrap/>
            <w:vAlign w:val="bottom"/>
            <w:hideMark/>
          </w:tcPr>
          <w:p w14:paraId="0A47E9FD"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43</w:t>
            </w:r>
          </w:p>
        </w:tc>
        <w:tc>
          <w:tcPr>
            <w:tcW w:w="1146" w:type="dxa"/>
            <w:tcBorders>
              <w:top w:val="nil"/>
              <w:left w:val="nil"/>
              <w:bottom w:val="nil"/>
              <w:right w:val="nil"/>
            </w:tcBorders>
            <w:shd w:val="clear" w:color="auto" w:fill="auto"/>
            <w:noWrap/>
            <w:vAlign w:val="bottom"/>
            <w:hideMark/>
          </w:tcPr>
          <w:p w14:paraId="03E83294"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0EA3D08D" w14:textId="77777777" w:rsidTr="00B1525F">
        <w:trPr>
          <w:trHeight w:val="300"/>
          <w:jc w:val="center"/>
        </w:trPr>
        <w:tc>
          <w:tcPr>
            <w:tcW w:w="270" w:type="dxa"/>
            <w:tcBorders>
              <w:top w:val="nil"/>
              <w:left w:val="nil"/>
              <w:bottom w:val="nil"/>
              <w:right w:val="single" w:sz="4" w:space="0" w:color="auto"/>
            </w:tcBorders>
            <w:shd w:val="clear" w:color="auto" w:fill="auto"/>
            <w:noWrap/>
            <w:vAlign w:val="bottom"/>
            <w:hideMark/>
          </w:tcPr>
          <w:p w14:paraId="0146C4E7"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5392"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"/>
              <w:id w:val="-851802746"/>
              <w:placeholder>
                <w:docPart w:val="DefaultPlaceholder_-1854013440"/>
              </w:placeholder>
            </w:sdtPr>
            <w:sdtEndPr/>
            <w:sdtContent>
              <w:p w14:paraId="12FC937C" w14:textId="0D2194AD"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Chávez-Santoscoy et al., 2016</w:t>
                </w:r>
              </w:p>
            </w:sdtContent>
          </w:sdt>
        </w:tc>
        <w:tc>
          <w:tcPr>
            <w:tcW w:w="1440" w:type="dxa"/>
            <w:tcBorders>
              <w:top w:val="nil"/>
              <w:left w:val="nil"/>
              <w:bottom w:val="nil"/>
              <w:right w:val="nil"/>
            </w:tcBorders>
            <w:shd w:val="clear" w:color="auto" w:fill="auto"/>
            <w:noWrap/>
            <w:vAlign w:val="bottom"/>
            <w:hideMark/>
          </w:tcPr>
          <w:p w14:paraId="7EB2AD0C"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42</w:t>
            </w:r>
          </w:p>
        </w:tc>
        <w:tc>
          <w:tcPr>
            <w:tcW w:w="1146" w:type="dxa"/>
            <w:tcBorders>
              <w:top w:val="nil"/>
              <w:left w:val="nil"/>
              <w:bottom w:val="nil"/>
              <w:right w:val="nil"/>
            </w:tcBorders>
            <w:shd w:val="clear" w:color="auto" w:fill="auto"/>
            <w:noWrap/>
            <w:vAlign w:val="bottom"/>
            <w:hideMark/>
          </w:tcPr>
          <w:p w14:paraId="27A5A91F"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55CD8AC4" w14:textId="77777777" w:rsidTr="00B1525F">
        <w:trPr>
          <w:trHeight w:val="300"/>
          <w:jc w:val="center"/>
        </w:trPr>
        <w:tc>
          <w:tcPr>
            <w:tcW w:w="270" w:type="dxa"/>
            <w:tcBorders>
              <w:top w:val="nil"/>
              <w:left w:val="nil"/>
              <w:right w:val="single" w:sz="4" w:space="0" w:color="auto"/>
            </w:tcBorders>
            <w:shd w:val="clear" w:color="auto" w:fill="auto"/>
            <w:noWrap/>
            <w:vAlign w:val="bottom"/>
            <w:hideMark/>
          </w:tcPr>
          <w:p w14:paraId="3D8477E1"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c>
          <w:tcPr>
            <w:tcW w:w="5392" w:type="dxa"/>
            <w:tcBorders>
              <w:top w:val="nil"/>
              <w:left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"/>
              <w:id w:val="1135529355"/>
              <w:placeholder>
                <w:docPart w:val="DefaultPlaceholder_-1854013440"/>
              </w:placeholder>
            </w:sdtPr>
            <w:sdtEndPr/>
            <w:sdtContent>
              <w:p w14:paraId="1DF7D798" w14:textId="14645D7F"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Palacios-Fonseca et al., 2013</w:t>
                </w:r>
              </w:p>
            </w:sdtContent>
          </w:sdt>
        </w:tc>
        <w:tc>
          <w:tcPr>
            <w:tcW w:w="1440" w:type="dxa"/>
            <w:tcBorders>
              <w:top w:val="nil"/>
              <w:left w:val="nil"/>
              <w:right w:val="nil"/>
            </w:tcBorders>
            <w:shd w:val="clear" w:color="auto" w:fill="auto"/>
            <w:noWrap/>
            <w:vAlign w:val="bottom"/>
            <w:hideMark/>
          </w:tcPr>
          <w:p w14:paraId="4816A86D"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41</w:t>
            </w:r>
          </w:p>
        </w:tc>
        <w:tc>
          <w:tcPr>
            <w:tcW w:w="1146" w:type="dxa"/>
            <w:tcBorders>
              <w:top w:val="nil"/>
              <w:left w:val="nil"/>
              <w:right w:val="nil"/>
            </w:tcBorders>
            <w:shd w:val="clear" w:color="auto" w:fill="auto"/>
            <w:noWrap/>
            <w:vAlign w:val="bottom"/>
            <w:hideMark/>
          </w:tcPr>
          <w:p w14:paraId="28483F02"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359F5155" w14:textId="77777777" w:rsidTr="00B1525F">
        <w:trPr>
          <w:trHeight w:val="300"/>
          <w:jc w:val="center"/>
        </w:trPr>
        <w:tc>
          <w:tcPr>
            <w:tcW w:w="270" w:type="dxa"/>
            <w:tcBorders>
              <w:top w:val="nil"/>
              <w:left w:val="nil"/>
              <w:bottom w:val="single" w:sz="4" w:space="0" w:color="auto"/>
              <w:right w:val="single" w:sz="4" w:space="0" w:color="auto"/>
            </w:tcBorders>
            <w:shd w:val="clear" w:color="auto" w:fill="auto"/>
            <w:noWrap/>
            <w:vAlign w:val="bottom"/>
            <w:hideMark/>
          </w:tcPr>
          <w:p w14:paraId="4951756B" w14:textId="77777777" w:rsidR="00091ACF" w:rsidRPr="006055B5" w:rsidRDefault="00091ACF"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5392" w:type="dxa"/>
            <w:tcBorders>
              <w:top w:val="nil"/>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"/>
              <w:id w:val="-366519979"/>
              <w:placeholder>
                <w:docPart w:val="DefaultPlaceholder_-1854013440"/>
              </w:placeholder>
            </w:sdtPr>
            <w:sdtEndPr/>
            <w:sdtContent>
              <w:p w14:paraId="55125925" w14:textId="4791F134" w:rsidR="00091ACF" w:rsidRPr="006055B5" w:rsidRDefault="001B6322" w:rsidP="00C82DE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Gutierrez-Cortez et al., 2010</w:t>
                </w:r>
              </w:p>
            </w:sdtContent>
          </w:sdt>
        </w:tc>
        <w:tc>
          <w:tcPr>
            <w:tcW w:w="1440" w:type="dxa"/>
            <w:tcBorders>
              <w:top w:val="nil"/>
              <w:left w:val="nil"/>
              <w:bottom w:val="single" w:sz="4" w:space="0" w:color="auto"/>
              <w:right w:val="nil"/>
            </w:tcBorders>
            <w:shd w:val="clear" w:color="auto" w:fill="auto"/>
            <w:noWrap/>
            <w:vAlign w:val="bottom"/>
            <w:hideMark/>
          </w:tcPr>
          <w:p w14:paraId="3BF2C106"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41</w:t>
            </w:r>
          </w:p>
        </w:tc>
        <w:tc>
          <w:tcPr>
            <w:tcW w:w="1146" w:type="dxa"/>
            <w:tcBorders>
              <w:top w:val="nil"/>
              <w:left w:val="nil"/>
              <w:bottom w:val="single" w:sz="4" w:space="0" w:color="auto"/>
              <w:right w:val="nil"/>
            </w:tcBorders>
            <w:shd w:val="clear" w:color="auto" w:fill="auto"/>
            <w:noWrap/>
            <w:vAlign w:val="bottom"/>
            <w:hideMark/>
          </w:tcPr>
          <w:p w14:paraId="6AE3E230" w14:textId="77777777" w:rsidR="00091ACF" w:rsidRPr="006055B5" w:rsidRDefault="00091ACF" w:rsidP="00C912C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bl>
    <w:p w14:paraId="54C0565B" w14:textId="44A92E8A" w:rsidR="00181038" w:rsidRPr="006055B5" w:rsidRDefault="00181038" w:rsidP="00DB39E4">
      <w:pPr>
        <w:tabs>
          <w:tab w:val="left" w:pos="1900"/>
        </w:tabs>
        <w:spacing w:after="0" w:line="240" w:lineRule="auto"/>
        <w:jc w:val="both"/>
        <w:rPr>
          <w:rFonts w:ascii="Times New Roman" w:hAnsi="Times New Roman" w:cs="Times New Roman"/>
        </w:rPr>
      </w:pPr>
    </w:p>
    <w:p w14:paraId="570931C3" w14:textId="273C33F2" w:rsidR="00952763" w:rsidRPr="006055B5" w:rsidRDefault="006055B5" w:rsidP="00952763">
      <w:pPr>
        <w:spacing w:after="0" w:line="240" w:lineRule="auto"/>
        <w:ind w:firstLine="720"/>
        <w:jc w:val="both"/>
        <w:rPr>
          <w:rFonts w:ascii="Times New Roman" w:eastAsia="Times New Roman" w:hAnsi="Times New Roman" w:cs="Times New Roman"/>
          <w:color w:val="000000"/>
        </w:rPr>
      </w:pPr>
      <w:sdt>
        <w:sdtPr>
          <w:rPr>
            <w:rFonts w:ascii="Times New Roman" w:eastAsia="Times New Roman" w:hAnsi="Times New Roman" w:cs="Times New Roman"/>
            <w:color w:val="000000"/>
          </w:rPr>
          <w:tag w:val="MENDELEY_CITATION_v3_eyJjaXRhdGlvbklEIjoiTUVOREVMRVlfQ0lUQVRJT05fMGE1MDBiMzEtNjZlYi00Y2Y5LThhMmItMDBiMGMzMmVmYjgw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
          <w:id w:val="-588377305"/>
          <w:placeholder>
            <w:docPart w:val="9A93C4B11C1B413D88BFAF0162DCC989"/>
          </w:placeholder>
        </w:sdtPr>
        <w:sdtEndPr/>
        <w:sdtContent>
          <w:r w:rsidR="001B6322" w:rsidRPr="006055B5">
            <w:rPr>
              <w:rFonts w:ascii="Times New Roman" w:eastAsia="Times New Roman" w:hAnsi="Times New Roman" w:cs="Times New Roman"/>
            </w:rPr>
            <w:t>Suri &amp; Tanumihardjo, 2016</w:t>
          </w:r>
        </w:sdtContent>
      </w:sdt>
      <w:r w:rsidR="00181038" w:rsidRPr="006055B5">
        <w:rPr>
          <w:rFonts w:ascii="Times New Roman" w:eastAsia="Times New Roman" w:hAnsi="Times New Roman" w:cs="Times New Roman"/>
          <w:color w:val="000000"/>
        </w:rPr>
        <w:t xml:space="preserve"> </w:t>
      </w:r>
      <w:r w:rsidR="00652C1E" w:rsidRPr="006055B5">
        <w:rPr>
          <w:rFonts w:ascii="Times New Roman" w:eastAsia="Times New Roman" w:hAnsi="Times New Roman" w:cs="Times New Roman"/>
          <w:color w:val="000000"/>
        </w:rPr>
        <w:t xml:space="preserve">with the study about </w:t>
      </w:r>
      <w:r w:rsidR="00112AC5" w:rsidRPr="006055B5">
        <w:rPr>
          <w:rFonts w:ascii="Times New Roman" w:eastAsia="Times New Roman" w:hAnsi="Times New Roman" w:cs="Times New Roman"/>
          <w:color w:val="000000"/>
        </w:rPr>
        <w:t xml:space="preserve">the </w:t>
      </w:r>
      <w:r w:rsidR="00112AC5" w:rsidRPr="006055B5">
        <w:rPr>
          <w:rFonts w:ascii="Times New Roman" w:eastAsia="Times New Roman" w:hAnsi="Times New Roman" w:cs="Times New Roman"/>
        </w:rPr>
        <w:t>effects of different processing methods on the micronutrient and phytochemical contents of maize from A to Z</w:t>
      </w:r>
      <w:r w:rsidR="00112AC5" w:rsidRPr="006055B5">
        <w:rPr>
          <w:rFonts w:ascii="Times New Roman" w:eastAsia="Times New Roman" w:hAnsi="Times New Roman" w:cs="Times New Roman"/>
          <w:color w:val="000000"/>
        </w:rPr>
        <w:t xml:space="preserve"> </w:t>
      </w:r>
      <w:r w:rsidR="00181038" w:rsidRPr="006055B5">
        <w:rPr>
          <w:rFonts w:ascii="Times New Roman" w:eastAsia="Times New Roman" w:hAnsi="Times New Roman" w:cs="Times New Roman"/>
          <w:color w:val="000000"/>
        </w:rPr>
        <w:t xml:space="preserve">had been cited the most with </w:t>
      </w:r>
      <w:r w:rsidR="00853D40" w:rsidRPr="006055B5">
        <w:rPr>
          <w:rFonts w:ascii="Times New Roman" w:eastAsia="Times New Roman" w:hAnsi="Times New Roman" w:cs="Times New Roman"/>
          <w:color w:val="000000"/>
        </w:rPr>
        <w:t>four</w:t>
      </w:r>
      <w:r w:rsidR="00181038" w:rsidRPr="006055B5">
        <w:rPr>
          <w:rFonts w:ascii="Times New Roman" w:eastAsia="Times New Roman" w:hAnsi="Times New Roman" w:cs="Times New Roman"/>
          <w:color w:val="000000"/>
        </w:rPr>
        <w:t xml:space="preserve"> times seen in Figure 10 supported by cluster 1</w:t>
      </w:r>
      <w:r w:rsidR="00853D40" w:rsidRPr="006055B5">
        <w:rPr>
          <w:rFonts w:ascii="Times New Roman" w:eastAsia="Times New Roman" w:hAnsi="Times New Roman" w:cs="Times New Roman"/>
          <w:color w:val="000000"/>
        </w:rPr>
        <w:t xml:space="preserve"> while </w:t>
      </w:r>
      <w:sdt>
        <w:sdtPr>
          <w:rPr>
            <w:rFonts w:ascii="Times New Roman" w:eastAsia="Times New Roman" w:hAnsi="Times New Roman" w:cs="Times New Roman"/>
            <w:color w:val="000000"/>
          </w:rPr>
          <w:tag w:val="MENDELEY_CITATION_v3_eyJjaXRhdGlvbklEIjoiTUVOREVMRVlfQ0lUQVRJT05fY2ViNmJhMjItODY3OC00ZDgxLTk1ZTAtNWViNGQ0YTBlZDIy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966206613"/>
          <w:placeholder>
            <w:docPart w:val="E4511E5135D644128126DD58F3256DF9"/>
          </w:placeholder>
        </w:sdtPr>
        <w:sdtEndPr/>
        <w:sdtContent>
          <w:r w:rsidR="001B6322" w:rsidRPr="006055B5">
            <w:rPr>
              <w:rFonts w:ascii="Times New Roman" w:eastAsia="Times New Roman" w:hAnsi="Times New Roman" w:cs="Times New Roman"/>
              <w:color w:val="000000"/>
            </w:rPr>
            <w:t>Mora-Rochin et al., 2010</w:t>
          </w:r>
        </w:sdtContent>
      </w:sdt>
      <w:r w:rsidR="00853D40" w:rsidRPr="006055B5">
        <w:rPr>
          <w:rFonts w:ascii="Times New Roman" w:eastAsia="Times New Roman" w:hAnsi="Times New Roman" w:cs="Times New Roman"/>
          <w:color w:val="000000"/>
        </w:rPr>
        <w:t xml:space="preserve"> had been cited twice suppor</w:t>
      </w:r>
      <w:r w:rsidR="00D0773F" w:rsidRPr="006055B5">
        <w:rPr>
          <w:rFonts w:ascii="Times New Roman" w:eastAsia="Times New Roman" w:hAnsi="Times New Roman" w:cs="Times New Roman"/>
          <w:color w:val="000000"/>
        </w:rPr>
        <w:t>t</w:t>
      </w:r>
      <w:r w:rsidR="00853D40" w:rsidRPr="006055B5">
        <w:rPr>
          <w:rFonts w:ascii="Times New Roman" w:eastAsia="Times New Roman" w:hAnsi="Times New Roman" w:cs="Times New Roman"/>
          <w:color w:val="000000"/>
        </w:rPr>
        <w:t xml:space="preserve">ed by cluster 3. </w:t>
      </w:r>
      <w:r w:rsidR="00D0773F" w:rsidRPr="006055B5">
        <w:rPr>
          <w:rFonts w:ascii="Times New Roman" w:eastAsia="Times New Roman" w:hAnsi="Times New Roman" w:cs="Times New Roman"/>
          <w:color w:val="000000"/>
        </w:rPr>
        <w:t xml:space="preserve">It can also be observed in Figure 10 that there are two distinct highly interconnected clusters </w:t>
      </w:r>
      <w:r w:rsidR="001312A4" w:rsidRPr="006055B5">
        <w:rPr>
          <w:rFonts w:ascii="Times New Roman" w:eastAsia="Times New Roman" w:hAnsi="Times New Roman" w:cs="Times New Roman"/>
          <w:color w:val="000000"/>
        </w:rPr>
        <w:t xml:space="preserve">(red and blue nodes) </w:t>
      </w:r>
      <w:r w:rsidR="00D0773F" w:rsidRPr="006055B5">
        <w:rPr>
          <w:rFonts w:ascii="Times New Roman" w:eastAsia="Times New Roman" w:hAnsi="Times New Roman" w:cs="Times New Roman"/>
          <w:color w:val="000000"/>
        </w:rPr>
        <w:t xml:space="preserve">wherein the first group, the document from  </w:t>
      </w:r>
      <w:sdt>
        <w:sdtPr>
          <w:rPr>
            <w:rFonts w:ascii="Times New Roman" w:eastAsia="Times New Roman" w:hAnsi="Times New Roman" w:cs="Times New Roman"/>
            <w:color w:val="000000"/>
          </w:rPr>
          <w:tag w:val="MENDELEY_CITATION_v3_eyJjaXRhdGlvbklEIjoiTUVOREVMRVlfQ0lUQVRJT05fYmI1YmRmNjMtMzM4MC00YmNhLWI3Y2MtMTUwMTdmYjA4ZWEw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
          <w:id w:val="-454094054"/>
          <w:placeholder>
            <w:docPart w:val="0BFBD5DE421B4C469AEFBEFFD1AC0751"/>
          </w:placeholder>
        </w:sdtPr>
        <w:sdtEndPr/>
        <w:sdtContent>
          <w:r w:rsidR="001B6322" w:rsidRPr="006055B5">
            <w:rPr>
              <w:rFonts w:ascii="Times New Roman" w:eastAsia="Times New Roman" w:hAnsi="Times New Roman" w:cs="Times New Roman"/>
            </w:rPr>
            <w:t>Nuss &amp; Tanumihardjo, 2010</w:t>
          </w:r>
        </w:sdtContent>
      </w:sdt>
      <w:r w:rsidR="00D0773F" w:rsidRPr="006055B5">
        <w:rPr>
          <w:rFonts w:ascii="Times New Roman" w:eastAsia="Times New Roman" w:hAnsi="Times New Roman" w:cs="Times New Roman"/>
          <w:color w:val="000000"/>
        </w:rPr>
        <w:t xml:space="preserve"> was the most cited publication with 338 citations followed by </w:t>
      </w:r>
      <w:sdt>
        <w:sdtPr>
          <w:rPr>
            <w:rFonts w:ascii="Times New Roman" w:eastAsia="Times New Roman" w:hAnsi="Times New Roman" w:cs="Times New Roman"/>
            <w:color w:val="000000"/>
          </w:rPr>
          <w:tag w:val="MENDELEY_CITATION_v3_eyJjaXRhdGlvbklEIjoiTUVOREVMRVlfQ0lUQVRJT05fODVjOWU0N2MtMDBhZi00MzFlLThiMDEtOTJhMmVjNjI5MjFj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
          <w:id w:val="1414585022"/>
          <w:placeholder>
            <w:docPart w:val="C486F568881F471FA9E2FBE0A27596F0"/>
          </w:placeholder>
        </w:sdtPr>
        <w:sdtEndPr/>
        <w:sdtContent>
          <w:r w:rsidR="001B6322" w:rsidRPr="006055B5">
            <w:rPr>
              <w:rFonts w:ascii="Times New Roman" w:eastAsia="Times New Roman" w:hAnsi="Times New Roman" w:cs="Times New Roman"/>
            </w:rPr>
            <w:t>Gwirtz &amp; Nieves Garcia-Casal, 2014</w:t>
          </w:r>
        </w:sdtContent>
      </w:sdt>
      <w:r w:rsidR="00D0773F" w:rsidRPr="006055B5">
        <w:rPr>
          <w:rFonts w:ascii="Times New Roman" w:eastAsia="Times New Roman" w:hAnsi="Times New Roman" w:cs="Times New Roman"/>
          <w:color w:val="000000"/>
        </w:rPr>
        <w:t xml:space="preserve"> (143) and in the second group it was </w:t>
      </w:r>
      <w:sdt>
        <w:sdtPr>
          <w:rPr>
            <w:rFonts w:ascii="Times New Roman" w:eastAsia="Times New Roman" w:hAnsi="Times New Roman" w:cs="Times New Roman"/>
            <w:color w:val="000000"/>
          </w:rPr>
          <w:tag w:val="MENDELEY_CITATION_v3_eyJjaXRhdGlvbklEIjoiTUVOREVMRVlfQ0lUQVRJT05fZDNlYzE0MmItYTFlMy00ZTRhLTg3ZTQtZjFmZjJkYjE2OGY0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481627197"/>
          <w:placeholder>
            <w:docPart w:val="E1F752A7D59C4D3C897D09783FFDBEC9"/>
          </w:placeholder>
        </w:sdtPr>
        <w:sdtEndPr/>
        <w:sdtContent>
          <w:r w:rsidR="001B6322" w:rsidRPr="006055B5">
            <w:rPr>
              <w:rFonts w:ascii="Times New Roman" w:eastAsia="Times New Roman" w:hAnsi="Times New Roman" w:cs="Times New Roman"/>
              <w:color w:val="000000"/>
            </w:rPr>
            <w:t>Mora-Rochin et al., 2010</w:t>
          </w:r>
        </w:sdtContent>
      </w:sdt>
      <w:r w:rsidR="00D0773F" w:rsidRPr="006055B5">
        <w:rPr>
          <w:rFonts w:ascii="Times New Roman" w:eastAsia="Times New Roman" w:hAnsi="Times New Roman" w:cs="Times New Roman"/>
          <w:color w:val="000000"/>
        </w:rPr>
        <w:t xml:space="preserve"> (143).</w:t>
      </w:r>
      <w:r w:rsidR="00925593" w:rsidRPr="006055B5">
        <w:rPr>
          <w:rFonts w:ascii="Times New Roman" w:eastAsia="Times New Roman" w:hAnsi="Times New Roman" w:cs="Times New Roman"/>
          <w:color w:val="000000"/>
        </w:rPr>
        <w:t xml:space="preserve"> </w:t>
      </w:r>
      <w:sdt>
        <w:sdtPr>
          <w:rPr>
            <w:rFonts w:ascii="Times New Roman" w:eastAsia="Times New Roman" w:hAnsi="Times New Roman" w:cs="Times New Roman"/>
            <w:color w:val="000000"/>
          </w:rPr>
          <w:tag w:val="MENDELEY_CITATION_v3_eyJjaXRhdGlvbklEIjoiTUVOREVMRVlfQ0lUQVRJT05fN2JmZGFmZDEtNDdiZS00OGU1LTlhOTQtNzc2MDJmN2IyMDUx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
          <w:id w:val="1097533717"/>
          <w:placeholder>
            <w:docPart w:val="DD045027763C41F887933735CE24C4BB"/>
          </w:placeholder>
        </w:sdtPr>
        <w:sdtEndPr/>
        <w:sdtContent>
          <w:r w:rsidR="001B6322" w:rsidRPr="006055B5">
            <w:rPr>
              <w:rFonts w:ascii="Times New Roman" w:eastAsia="Times New Roman" w:hAnsi="Times New Roman" w:cs="Times New Roman"/>
              <w:color w:val="000000"/>
            </w:rPr>
            <w:t>Flores-Morales et al., 2012</w:t>
          </w:r>
        </w:sdtContent>
      </w:sdt>
      <w:r w:rsidR="00925593" w:rsidRPr="006055B5">
        <w:rPr>
          <w:rFonts w:ascii="Times New Roman" w:eastAsia="Times New Roman" w:hAnsi="Times New Roman" w:cs="Times New Roman"/>
          <w:color w:val="000000"/>
        </w:rPr>
        <w:t xml:space="preserve"> and </w:t>
      </w:r>
      <w:sdt>
        <w:sdtPr>
          <w:rPr>
            <w:rFonts w:ascii="Times New Roman" w:eastAsia="Times New Roman" w:hAnsi="Times New Roman" w:cs="Times New Roman"/>
            <w:color w:val="000000"/>
          </w:rPr>
          <w:tag w:val="MENDELEY_CITATION_v3_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"/>
          <w:id w:val="-316727266"/>
          <w:placeholder>
            <w:docPart w:val="4381E0BB11764118A38968CDD8A88774"/>
          </w:placeholder>
        </w:sdtPr>
        <w:sdtEndPr/>
        <w:sdtContent>
          <w:r w:rsidR="001B6322" w:rsidRPr="006055B5">
            <w:rPr>
              <w:rFonts w:ascii="Times New Roman" w:eastAsia="Times New Roman" w:hAnsi="Times New Roman" w:cs="Times New Roman"/>
            </w:rPr>
            <w:t>Neme &amp; Mohammed, 2017</w:t>
          </w:r>
        </w:sdtContent>
      </w:sdt>
      <w:r w:rsidR="00925593" w:rsidRPr="006055B5">
        <w:rPr>
          <w:rFonts w:ascii="Times New Roman" w:eastAsia="Times New Roman" w:hAnsi="Times New Roman" w:cs="Times New Roman"/>
          <w:color w:val="000000"/>
        </w:rPr>
        <w:t xml:space="preserve"> citations of 248 and 170, respectively are not interconnected with other publications.</w:t>
      </w:r>
      <w:r w:rsidR="003B0885" w:rsidRPr="006055B5">
        <w:rPr>
          <w:rFonts w:ascii="Times New Roman" w:eastAsia="Times New Roman" w:hAnsi="Times New Roman" w:cs="Times New Roman"/>
          <w:color w:val="000000"/>
        </w:rPr>
        <w:t xml:space="preserve"> </w:t>
      </w:r>
      <w:sdt>
        <w:sdtPr>
          <w:rPr>
            <w:rFonts w:ascii="Times New Roman" w:eastAsia="Times New Roman" w:hAnsi="Times New Roman" w:cs="Times New Roman"/>
            <w:color w:val="000000"/>
          </w:rPr>
          <w:tag w:val="MENDELEY_CITATION_v3_eyJjaXRhdGlvbklEIjoiTUVOREVMRVlfQ0lUQVRJT05fNzRkMGE5YzMtZTA4Zi00MGU2LTgwOWUtY2RkMTQyZDYyZGNi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
          <w:id w:val="876277667"/>
          <w:placeholder>
            <w:docPart w:val="723F0AA4251541AE926FB0A1A5263375"/>
          </w:placeholder>
        </w:sdtPr>
        <w:sdtEndPr/>
        <w:sdtContent>
          <w:r w:rsidR="001B6322" w:rsidRPr="006055B5">
            <w:rPr>
              <w:rFonts w:ascii="Times New Roman" w:eastAsia="Times New Roman" w:hAnsi="Times New Roman" w:cs="Times New Roman"/>
            </w:rPr>
            <w:t>Gwirtz &amp; Nieves Garcia-Casal, 2014</w:t>
          </w:r>
        </w:sdtContent>
      </w:sdt>
      <w:r w:rsidR="003B0885" w:rsidRPr="006055B5">
        <w:rPr>
          <w:rFonts w:ascii="Times New Roman" w:eastAsia="Times New Roman" w:hAnsi="Times New Roman" w:cs="Times New Roman"/>
          <w:color w:val="000000"/>
        </w:rPr>
        <w:t xml:space="preserve"> study is about </w:t>
      </w:r>
      <w:r w:rsidR="003B0885" w:rsidRPr="006055B5">
        <w:rPr>
          <w:rFonts w:ascii="Times New Roman" w:eastAsia="Times New Roman" w:hAnsi="Times New Roman" w:cs="Times New Roman"/>
        </w:rPr>
        <w:t xml:space="preserve">processing of maize flour and corn meal food products while </w:t>
      </w:r>
      <w:sdt>
        <w:sdtPr>
          <w:rPr>
            <w:rFonts w:ascii="Times New Roman" w:eastAsia="Times New Roman" w:hAnsi="Times New Roman" w:cs="Times New Roman"/>
            <w:color w:val="000000"/>
          </w:rPr>
          <w:tag w:val="MENDELEY_CITATION_v3_eyJjaXRhdGlvbklEIjoiTUVOREVMRVlfQ0lUQVRJT05fMjcyZmJiM2QtNGRhZS00ZmYzLWJkYjMtZWMwYTIxZGE1Y2Rh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147291128"/>
          <w:placeholder>
            <w:docPart w:val="995E0E1C0F77418FB868211D985FF1AA"/>
          </w:placeholder>
        </w:sdtPr>
        <w:sdtEndPr/>
        <w:sdtContent>
          <w:r w:rsidR="001B6322" w:rsidRPr="006055B5">
            <w:rPr>
              <w:rFonts w:ascii="Times New Roman" w:eastAsia="Times New Roman" w:hAnsi="Times New Roman" w:cs="Times New Roman"/>
              <w:color w:val="000000"/>
            </w:rPr>
            <w:t>Mora-Rochin et al., 2010</w:t>
          </w:r>
        </w:sdtContent>
      </w:sdt>
      <w:r w:rsidR="003B0885" w:rsidRPr="006055B5">
        <w:rPr>
          <w:rFonts w:ascii="Times New Roman" w:eastAsia="Times New Roman" w:hAnsi="Times New Roman" w:cs="Times New Roman"/>
          <w:color w:val="000000"/>
        </w:rPr>
        <w:t xml:space="preserve"> was </w:t>
      </w:r>
      <w:r w:rsidR="003B0885" w:rsidRPr="006055B5">
        <w:rPr>
          <w:rFonts w:ascii="Times New Roman" w:eastAsia="Times New Roman" w:hAnsi="Times New Roman" w:cs="Times New Roman"/>
        </w:rPr>
        <w:t xml:space="preserve">phenolic content and antioxidant activity of tortillas produced from pigmented maize processed by conventional nixtamalization or extrusion cooking. </w:t>
      </w:r>
      <w:sdt>
        <w:sdtPr>
          <w:rPr>
            <w:rFonts w:ascii="Times New Roman" w:eastAsia="Times New Roman" w:hAnsi="Times New Roman" w:cs="Times New Roman"/>
            <w:color w:val="000000"/>
          </w:rPr>
          <w:tag w:val="MENDELEY_CITATION_v3_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"/>
          <w:id w:val="480667251"/>
          <w:placeholder>
            <w:docPart w:val="46A54F542E7744F09172DA308A57B7E6"/>
          </w:placeholder>
        </w:sdtPr>
        <w:sdtEndPr/>
        <w:sdtContent>
          <w:r w:rsidR="001B6322" w:rsidRPr="006055B5">
            <w:rPr>
              <w:rFonts w:ascii="Times New Roman" w:eastAsia="Times New Roman" w:hAnsi="Times New Roman" w:cs="Times New Roman"/>
              <w:color w:val="000000"/>
            </w:rPr>
            <w:t>Chávez-Santoscoy et al., 2016</w:t>
          </w:r>
        </w:sdtContent>
      </w:sdt>
      <w:r w:rsidR="00952763" w:rsidRPr="006055B5">
        <w:rPr>
          <w:rFonts w:ascii="Times New Roman" w:eastAsia="Times New Roman" w:hAnsi="Times New Roman" w:cs="Times New Roman"/>
          <w:color w:val="000000"/>
        </w:rPr>
        <w:t xml:space="preserve"> had the same cluster with </w:t>
      </w:r>
      <w:sdt>
        <w:sdtPr>
          <w:rPr>
            <w:rFonts w:ascii="Times New Roman" w:eastAsia="Times New Roman" w:hAnsi="Times New Roman" w:cs="Times New Roman"/>
            <w:color w:val="000000"/>
          </w:rPr>
          <w:tag w:val="MENDELEY_CITATION_v3_eyJjaXRhdGlvbklEIjoiTUVOREVMRVlfQ0lUQVRJT05fMzExYzA2ZWItOWE2Mi00ZjViLTkyYjgtYzY5NzZmM2M1ZjEz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1727030398"/>
          <w:placeholder>
            <w:docPart w:val="A6634A7AE0FA48CDA91BA31CE05327E1"/>
          </w:placeholder>
        </w:sdtPr>
        <w:sdtEndPr/>
        <w:sdtContent>
          <w:r w:rsidR="001B6322" w:rsidRPr="006055B5">
            <w:rPr>
              <w:rFonts w:ascii="Times New Roman" w:eastAsia="Times New Roman" w:hAnsi="Times New Roman" w:cs="Times New Roman"/>
              <w:color w:val="000000"/>
            </w:rPr>
            <w:t>Mora-Rochin et al., 2010</w:t>
          </w:r>
        </w:sdtContent>
      </w:sdt>
      <w:r w:rsidR="00952763" w:rsidRPr="006055B5">
        <w:rPr>
          <w:rFonts w:ascii="Times New Roman" w:eastAsia="Times New Roman" w:hAnsi="Times New Roman" w:cs="Times New Roman"/>
          <w:color w:val="000000"/>
        </w:rPr>
        <w:t xml:space="preserve"> where the cited document is </w:t>
      </w:r>
      <w:r w:rsidR="00952763" w:rsidRPr="006055B5">
        <w:rPr>
          <w:rFonts w:ascii="Times New Roman" w:eastAsia="Times New Roman" w:hAnsi="Times New Roman" w:cs="Times New Roman"/>
        </w:rPr>
        <w:t xml:space="preserve">production of maize tortillas and cookies from nixtamalized flour enriched with anthocyanins, flavonoids and saponins extracted from black bean (Phaseolus vulgaris) seed coats. </w:t>
      </w:r>
    </w:p>
    <w:p w14:paraId="2976E026" w14:textId="372AE504" w:rsidR="00623B8B" w:rsidRPr="006055B5" w:rsidRDefault="00FF6062" w:rsidP="00FF6062">
      <w:pPr>
        <w:spacing w:after="0" w:line="240" w:lineRule="auto"/>
        <w:ind w:firstLine="720"/>
        <w:jc w:val="center"/>
        <w:rPr>
          <w:rFonts w:ascii="Times New Roman" w:eastAsia="Times New Roman" w:hAnsi="Times New Roman" w:cs="Times New Roman"/>
          <w:color w:val="000000"/>
        </w:rPr>
      </w:pPr>
      <w:r w:rsidRPr="006055B5">
        <w:rPr>
          <w:rFonts w:ascii="Times New Roman" w:eastAsia="Times New Roman" w:hAnsi="Times New Roman" w:cs="Times New Roman"/>
          <w:noProof/>
          <w:color w:val="000000"/>
        </w:rPr>
        <w:lastRenderedPageBreak/>
        <mc:AlternateContent>
          <mc:Choice Requires="wpg">
            <w:drawing>
              <wp:inline distT="0" distB="0" distL="0" distR="0" wp14:anchorId="5FBC0F9F" wp14:editId="7DE51BEA">
                <wp:extent cx="4404167" cy="4056927"/>
                <wp:effectExtent l="0" t="0" r="0" b="1270"/>
                <wp:docPr id="229" name="Group 229"/>
                <wp:cNvGraphicFramePr/>
                <a:graphic xmlns:a="http://schemas.openxmlformats.org/drawingml/2006/main">
                  <a:graphicData uri="http://schemas.microsoft.com/office/word/2010/wordprocessingGroup">
                    <wpg:wgp>
                      <wpg:cNvGrpSpPr/>
                      <wpg:grpSpPr>
                        <a:xfrm>
                          <a:off x="0" y="0"/>
                          <a:ext cx="4404167" cy="4056927"/>
                          <a:chOff x="0" y="0"/>
                          <a:chExt cx="5308600" cy="4817745"/>
                        </a:xfrm>
                      </wpg:grpSpPr>
                      <pic:pic xmlns:pic="http://schemas.openxmlformats.org/drawingml/2006/picture">
                        <pic:nvPicPr>
                          <pic:cNvPr id="30" name="Picture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8600" cy="4817745"/>
                          </a:xfrm>
                          <a:prstGeom prst="rect">
                            <a:avLst/>
                          </a:prstGeom>
                          <a:noFill/>
                          <a:ln>
                            <a:noFill/>
                          </a:ln>
                        </pic:spPr>
                      </pic:pic>
                      <pic:pic xmlns:pic="http://schemas.openxmlformats.org/drawingml/2006/picture">
                        <pic:nvPicPr>
                          <pic:cNvPr id="214" name="Picture 2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4583574"/>
                            <a:ext cx="645795" cy="233680"/>
                          </a:xfrm>
                          <a:prstGeom prst="rect">
                            <a:avLst/>
                          </a:prstGeom>
                        </pic:spPr>
                      </pic:pic>
                    </wpg:wgp>
                  </a:graphicData>
                </a:graphic>
              </wp:inline>
            </w:drawing>
          </mc:Choice>
          <mc:Fallback xmlns:oel="http://schemas.microsoft.com/office/2019/extlst">
            <w:pict>
              <v:group w14:anchorId="26A2DB2A" id="Group 229" o:spid="_x0000_s1026" style="width:346.8pt;height:319.45pt;mso-position-horizontal-relative:char;mso-position-vertical-relative:line" coordsize="53086,48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">
                <v:shape id="Picture 30" o:spid="_x0000_s1027" type="#_x0000_t75" style="position:absolute;width:53086;height:48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">
                  <v:imagedata r:id="rId30" o:title=""/>
                </v:shape>
                <v:shape id="Picture 214" o:spid="_x0000_s1028" type="#_x0000_t75" style="position:absolute;top:45835;width:6457;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">
                  <v:imagedata r:id="rId22" o:title=""/>
                </v:shape>
                <w10:anchorlock/>
              </v:group>
            </w:pict>
          </mc:Fallback>
        </mc:AlternateContent>
      </w:r>
    </w:p>
    <w:p w14:paraId="7D9CBDD1" w14:textId="0352854E" w:rsidR="00086501" w:rsidRPr="006055B5" w:rsidRDefault="00086501" w:rsidP="00834D5C">
      <w:pPr>
        <w:pStyle w:val="Heading3"/>
        <w:rPr>
          <w:rFonts w:ascii="Times New Roman" w:hAnsi="Times New Roman" w:cs="Times New Roman"/>
          <w:b/>
          <w:bCs/>
          <w:color w:val="auto"/>
          <w:sz w:val="22"/>
          <w:szCs w:val="22"/>
        </w:rPr>
      </w:pPr>
      <w:bookmarkStart w:id="32" w:name="_Toc129119381"/>
      <w:r w:rsidRPr="006055B5">
        <w:rPr>
          <w:rFonts w:ascii="Times New Roman" w:hAnsi="Times New Roman" w:cs="Times New Roman"/>
          <w:b/>
          <w:bCs/>
          <w:color w:val="auto"/>
          <w:sz w:val="22"/>
          <w:szCs w:val="22"/>
        </w:rPr>
        <w:t xml:space="preserve">Figure </w:t>
      </w:r>
      <w:r w:rsidR="00991C07" w:rsidRPr="006055B5">
        <w:rPr>
          <w:rFonts w:ascii="Times New Roman" w:hAnsi="Times New Roman" w:cs="Times New Roman"/>
          <w:b/>
          <w:bCs/>
          <w:color w:val="auto"/>
          <w:sz w:val="22"/>
          <w:szCs w:val="22"/>
        </w:rPr>
        <w:t>10.</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Citation-document cooperation network on corn nixtamalization from Scopus database. (Out of 364 documents searched, 17 documents have been cited for at least 40 times were considered.)</w:t>
      </w:r>
      <w:bookmarkEnd w:id="32"/>
    </w:p>
    <w:p w14:paraId="3FF11BA6" w14:textId="77777777" w:rsidR="004164AE" w:rsidRPr="006055B5" w:rsidRDefault="004164AE" w:rsidP="004164AE">
      <w:pPr>
        <w:spacing w:after="0" w:line="240" w:lineRule="auto"/>
        <w:ind w:firstLine="720"/>
        <w:jc w:val="both"/>
        <w:rPr>
          <w:rFonts w:ascii="Times New Roman" w:hAnsi="Times New Roman" w:cs="Times New Roman"/>
        </w:rPr>
      </w:pPr>
    </w:p>
    <w:p w14:paraId="504E5DCC" w14:textId="1AB94769" w:rsidR="004164AE" w:rsidRPr="006055B5" w:rsidRDefault="004164AE" w:rsidP="004164AE">
      <w:pPr>
        <w:spacing w:after="0" w:line="240" w:lineRule="auto"/>
        <w:ind w:firstLine="720"/>
        <w:jc w:val="both"/>
        <w:rPr>
          <w:rFonts w:ascii="Times New Roman" w:hAnsi="Times New Roman" w:cs="Times New Roman"/>
        </w:rPr>
      </w:pPr>
      <w:r w:rsidRPr="006055B5">
        <w:rPr>
          <w:rFonts w:ascii="Times New Roman" w:hAnsi="Times New Roman" w:cs="Times New Roman"/>
        </w:rPr>
        <w:t>The results of visualization of research mapping related to corn nixtamalization shows 17 items with a total of 364 documents with at least forty times had been cited which are divided into 11 clusters in Scopus, namely:</w:t>
      </w:r>
    </w:p>
    <w:p w14:paraId="50F54ABB" w14:textId="77777777" w:rsidR="004164AE" w:rsidRPr="006055B5" w:rsidRDefault="004164AE" w:rsidP="004164AE">
      <w:pPr>
        <w:spacing w:after="0" w:line="240" w:lineRule="auto"/>
        <w:ind w:firstLine="720"/>
        <w:jc w:val="both"/>
        <w:rPr>
          <w:rFonts w:ascii="Times New Roman" w:hAnsi="Times New Roman" w:cs="Times New Roman"/>
        </w:rPr>
      </w:pPr>
    </w:p>
    <w:p w14:paraId="69714608" w14:textId="165F8DF4" w:rsidR="004164AE" w:rsidRPr="006055B5" w:rsidRDefault="004164AE" w:rsidP="004164AE">
      <w:pPr>
        <w:pStyle w:val="ListParagraph"/>
        <w:numPr>
          <w:ilvl w:val="0"/>
          <w:numId w:val="15"/>
        </w:numPr>
        <w:spacing w:after="0" w:line="240" w:lineRule="auto"/>
        <w:rPr>
          <w:rFonts w:ascii="Times New Roman" w:eastAsia="Times New Roman" w:hAnsi="Times New Roman" w:cs="Times New Roman"/>
          <w:color w:val="000000"/>
        </w:rPr>
      </w:pPr>
      <w:r w:rsidRPr="006055B5">
        <w:rPr>
          <w:rFonts w:ascii="Times New Roman" w:hAnsi="Times New Roman" w:cs="Times New Roman"/>
        </w:rPr>
        <w:t xml:space="preserve">Cluster 1 consists of 4 items including </w:t>
      </w:r>
      <w:sdt>
        <w:sdtPr>
          <w:rPr>
            <w:rFonts w:ascii="Times New Roman" w:eastAsia="Times New Roman" w:hAnsi="Times New Roman" w:cs="Times New Roman"/>
            <w:color w:val="000000"/>
          </w:rPr>
          <w:tag w:val="MENDELEY_CITATION_v3_eyJjaXRhdGlvbklEIjoiTUVOREVMRVlfQ0lUQVRJT05fNTJiY2I0YTItMmExZC00Mzk1LTliZmMtMjQ2NTQ4ZmVjM2Yy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
          <w:id w:val="-1589461605"/>
          <w:placeholder>
            <w:docPart w:val="C43AE8DCB8934F599F5DC50290F3448B"/>
          </w:placeholder>
        </w:sdtPr>
        <w:sdtEndPr/>
        <w:sdtContent>
          <w:r w:rsidR="001B6322" w:rsidRPr="006055B5">
            <w:rPr>
              <w:rFonts w:ascii="Times New Roman" w:eastAsia="Times New Roman" w:hAnsi="Times New Roman" w:cs="Times New Roman"/>
            </w:rPr>
            <w:t>Gwirtz &amp; Nieves Garcia-Casal, 2014</w:t>
          </w:r>
        </w:sdtContent>
      </w:sdt>
      <w:r w:rsidRPr="006055B5">
        <w:rPr>
          <w:rFonts w:ascii="Times New Roman" w:eastAsia="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GE0MTAxOGEtZjQ4MS00OWNiLTliNWYtMjllZWQyMTViMDQ5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
          <w:id w:val="344602387"/>
          <w:placeholder>
            <w:docPart w:val="DF8E478D9A9C4635AADC1F9156959431"/>
          </w:placeholder>
        </w:sdtPr>
        <w:sdtEndPr/>
        <w:sdtContent>
          <w:r w:rsidR="001B6322" w:rsidRPr="006055B5">
            <w:rPr>
              <w:rFonts w:ascii="Times New Roman" w:eastAsia="Times New Roman" w:hAnsi="Times New Roman" w:cs="Times New Roman"/>
              <w:color w:val="000000"/>
            </w:rPr>
            <w:t>Lopez-Martinez et al., 2011</w:t>
          </w:r>
        </w:sdtContent>
      </w:sdt>
      <w:r w:rsidRPr="006055B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M5ZmNmZmMtZGQwMi00ZDY3LWJiMTItNzQ1M2I4ZDhhNjVi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
          <w:id w:val="-402921942"/>
          <w:placeholder>
            <w:docPart w:val="8686A90FF1504F978FBE99373640EB7B"/>
          </w:placeholder>
        </w:sdtPr>
        <w:sdtEndPr/>
        <w:sdtContent>
          <w:r w:rsidR="001B6322" w:rsidRPr="006055B5">
            <w:rPr>
              <w:rFonts w:ascii="Times New Roman" w:eastAsia="Times New Roman" w:hAnsi="Times New Roman" w:cs="Times New Roman"/>
            </w:rPr>
            <w:t>Nuss &amp; Tanumihardjo, 2010</w:t>
          </w:r>
        </w:sdtContent>
      </w:sdt>
      <w:r w:rsidRPr="006055B5">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zZiZmIzOGYtZjE3NS00ZmFlLWEzN2MtZjJkNmQxNzllZmQ3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
          <w:id w:val="-1203547231"/>
          <w:placeholder>
            <w:docPart w:val="0198CF7AFC1846969953FA5A66A112E4"/>
          </w:placeholder>
        </w:sdtPr>
        <w:sdtEndPr/>
        <w:sdtContent>
          <w:r w:rsidR="001B6322" w:rsidRPr="006055B5">
            <w:rPr>
              <w:rFonts w:ascii="Times New Roman" w:eastAsia="Times New Roman" w:hAnsi="Times New Roman" w:cs="Times New Roman"/>
            </w:rPr>
            <w:t>Suri &amp; Tanumihardjo, 2016</w:t>
          </w:r>
        </w:sdtContent>
      </w:sdt>
      <w:r w:rsidRPr="006055B5">
        <w:rPr>
          <w:rFonts w:ascii="Times New Roman" w:hAnsi="Times New Roman" w:cs="Times New Roman"/>
        </w:rPr>
        <w:t xml:space="preserve"> </w:t>
      </w:r>
    </w:p>
    <w:p w14:paraId="39988277" w14:textId="151DB087" w:rsidR="004164AE" w:rsidRPr="006055B5" w:rsidRDefault="004164AE" w:rsidP="004164AE">
      <w:pPr>
        <w:pStyle w:val="ListParagraph"/>
        <w:numPr>
          <w:ilvl w:val="0"/>
          <w:numId w:val="15"/>
        </w:numPr>
        <w:spacing w:after="0" w:line="240" w:lineRule="auto"/>
        <w:rPr>
          <w:rFonts w:ascii="Times New Roman" w:eastAsia="Times New Roman" w:hAnsi="Times New Roman" w:cs="Times New Roman"/>
          <w:color w:val="000000"/>
        </w:rPr>
      </w:pPr>
      <w:r w:rsidRPr="006055B5">
        <w:rPr>
          <w:rFonts w:ascii="Times New Roman" w:hAnsi="Times New Roman" w:cs="Times New Roman"/>
        </w:rPr>
        <w:t xml:space="preserve">Cluster 2 consists of 2 items including </w:t>
      </w:r>
      <w:sdt>
        <w:sdtPr>
          <w:rPr>
            <w:rFonts w:ascii="Times New Roman" w:eastAsia="Times New Roman" w:hAnsi="Times New Roman" w:cs="Times New Roman"/>
            <w:color w:val="000000"/>
          </w:rPr>
          <w:tag w:val="MENDELEY_CITATION_v3_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"/>
          <w:id w:val="411595789"/>
          <w:placeholder>
            <w:docPart w:val="DFE9BBFF30E5487E857B0794C9A5E8C0"/>
          </w:placeholder>
        </w:sdtPr>
        <w:sdtEndPr/>
        <w:sdtContent>
          <w:r w:rsidR="001B6322" w:rsidRPr="006055B5">
            <w:rPr>
              <w:rFonts w:ascii="Times New Roman" w:eastAsia="Times New Roman" w:hAnsi="Times New Roman" w:cs="Times New Roman"/>
              <w:color w:val="000000"/>
            </w:rPr>
            <w:t>Gutierrez-Cortez et al., 2010</w:t>
          </w:r>
        </w:sdtContent>
      </w:sdt>
      <w:r w:rsidRPr="006055B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"/>
          <w:id w:val="564064217"/>
          <w:placeholder>
            <w:docPart w:val="6E13D375C7B84B39A8134CFF317B55A3"/>
          </w:placeholder>
        </w:sdtPr>
        <w:sdtEndPr/>
        <w:sdtContent>
          <w:r w:rsidR="001B6322" w:rsidRPr="006055B5">
            <w:rPr>
              <w:rFonts w:ascii="Times New Roman" w:eastAsia="Times New Roman" w:hAnsi="Times New Roman" w:cs="Times New Roman"/>
              <w:color w:val="000000"/>
            </w:rPr>
            <w:t>Santiago-Ramos, de Dios Figueroa-Cardenas, et al., 2018</w:t>
          </w:r>
        </w:sdtContent>
      </w:sdt>
    </w:p>
    <w:p w14:paraId="2AD1D5BD" w14:textId="0AB20C29" w:rsidR="004164AE" w:rsidRPr="006055B5" w:rsidRDefault="004164AE" w:rsidP="004164AE">
      <w:pPr>
        <w:pStyle w:val="ListParagraph"/>
        <w:numPr>
          <w:ilvl w:val="0"/>
          <w:numId w:val="15"/>
        </w:numPr>
        <w:spacing w:after="0" w:line="240" w:lineRule="auto"/>
        <w:rPr>
          <w:rFonts w:ascii="Times New Roman" w:eastAsia="Times New Roman" w:hAnsi="Times New Roman" w:cs="Times New Roman"/>
          <w:color w:val="000000"/>
        </w:rPr>
      </w:pPr>
      <w:r w:rsidRPr="006055B5">
        <w:rPr>
          <w:rFonts w:ascii="Times New Roman" w:hAnsi="Times New Roman" w:cs="Times New Roman"/>
        </w:rPr>
        <w:t xml:space="preserve">Cluster 3 consists of 2 items including </w:t>
      </w:r>
      <w:sdt>
        <w:sdtPr>
          <w:rPr>
            <w:rFonts w:ascii="Times New Roman" w:eastAsia="Times New Roman" w:hAnsi="Times New Roman" w:cs="Times New Roman"/>
            <w:color w:val="000000"/>
          </w:rPr>
          <w:tag w:val="MENDELEY_CITATION_v3_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"/>
          <w:id w:val="1252554155"/>
          <w:placeholder>
            <w:docPart w:val="B465E612B8C542609D2AF41708B67B7F"/>
          </w:placeholder>
        </w:sdtPr>
        <w:sdtEndPr/>
        <w:sdtContent>
          <w:r w:rsidR="001B6322" w:rsidRPr="006055B5">
            <w:rPr>
              <w:rFonts w:ascii="Times New Roman" w:eastAsia="Times New Roman" w:hAnsi="Times New Roman" w:cs="Times New Roman"/>
              <w:color w:val="000000"/>
            </w:rPr>
            <w:t>Chávez-Santoscoy et al., 2016</w:t>
          </w:r>
        </w:sdtContent>
      </w:sdt>
      <w:r w:rsidRPr="006055B5">
        <w:rPr>
          <w:rFonts w:ascii="Times New Roman" w:eastAsia="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mQ4YzIwMTQtOGVhNS00MmYyLTgwMzgtMzExNzAwNTc3MGVh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2080891011"/>
          <w:placeholder>
            <w:docPart w:val="3F87A640E7514A6B9A79B7103E4AA664"/>
          </w:placeholder>
        </w:sdtPr>
        <w:sdtEndPr/>
        <w:sdtContent>
          <w:r w:rsidR="001B6322" w:rsidRPr="006055B5">
            <w:rPr>
              <w:rFonts w:ascii="Times New Roman" w:eastAsia="Times New Roman" w:hAnsi="Times New Roman" w:cs="Times New Roman"/>
              <w:color w:val="000000"/>
            </w:rPr>
            <w:t>Mora-Rochin et al., 2010</w:t>
          </w:r>
        </w:sdtContent>
      </w:sdt>
    </w:p>
    <w:p w14:paraId="4F018A94" w14:textId="7E06B7F8" w:rsidR="004164AE" w:rsidRPr="006055B5" w:rsidRDefault="004164AE" w:rsidP="004164AE">
      <w:pPr>
        <w:pStyle w:val="ListParagraph"/>
        <w:numPr>
          <w:ilvl w:val="0"/>
          <w:numId w:val="15"/>
        </w:numPr>
        <w:spacing w:after="0" w:line="240" w:lineRule="auto"/>
        <w:rPr>
          <w:rFonts w:ascii="Times New Roman" w:eastAsia="Times New Roman" w:hAnsi="Times New Roman" w:cs="Times New Roman"/>
          <w:color w:val="000000"/>
        </w:rPr>
      </w:pPr>
      <w:r w:rsidRPr="006055B5">
        <w:rPr>
          <w:rFonts w:ascii="Times New Roman" w:hAnsi="Times New Roman" w:cs="Times New Roman"/>
        </w:rPr>
        <w:t xml:space="preserve">Cluster 4 consists of 2 items including </w:t>
      </w:r>
      <w:sdt>
        <w:sdtPr>
          <w:rPr>
            <w:rFonts w:ascii="Times New Roman" w:eastAsia="Times New Roman" w:hAnsi="Times New Roman" w:cs="Times New Roman"/>
            <w:color w:val="000000"/>
          </w:rPr>
          <w:tag w:val="MENDELEY_CITATION_v3_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"/>
          <w:id w:val="25771504"/>
          <w:placeholder>
            <w:docPart w:val="F7FBCA420D2842FCA10A499849B00F96"/>
          </w:placeholder>
        </w:sdtPr>
        <w:sdtEndPr/>
        <w:sdtContent>
          <w:r w:rsidR="001B6322" w:rsidRPr="006055B5">
            <w:rPr>
              <w:rFonts w:ascii="Times New Roman" w:eastAsia="Times New Roman" w:hAnsi="Times New Roman" w:cs="Times New Roman"/>
              <w:color w:val="000000"/>
            </w:rPr>
            <w:t>Grenier et al., 2014</w:t>
          </w:r>
        </w:sdtContent>
      </w:sdt>
      <w:r w:rsidRPr="006055B5">
        <w:rPr>
          <w:rFonts w:ascii="Times New Roman" w:eastAsia="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"/>
          <w:id w:val="-1255051069"/>
          <w:placeholder>
            <w:docPart w:val="55BD2CF61A5A4FA489519DEB7C563139"/>
          </w:placeholder>
        </w:sdtPr>
        <w:sdtEndPr/>
        <w:sdtContent>
          <w:r w:rsidR="001B6322" w:rsidRPr="006055B5">
            <w:rPr>
              <w:rFonts w:ascii="Times New Roman" w:eastAsia="Times New Roman" w:hAnsi="Times New Roman" w:cs="Times New Roman"/>
              <w:color w:val="000000"/>
            </w:rPr>
            <w:t>Wang et al., 2015</w:t>
          </w:r>
        </w:sdtContent>
      </w:sdt>
    </w:p>
    <w:p w14:paraId="092E1E38" w14:textId="4F39F9BD" w:rsidR="004164AE" w:rsidRPr="006055B5" w:rsidRDefault="004164AE" w:rsidP="004164AE">
      <w:pPr>
        <w:pStyle w:val="ListParagraph"/>
        <w:numPr>
          <w:ilvl w:val="0"/>
          <w:numId w:val="15"/>
        </w:numPr>
        <w:spacing w:after="0" w:line="240" w:lineRule="auto"/>
        <w:rPr>
          <w:rFonts w:ascii="Times New Roman" w:eastAsia="Times New Roman" w:hAnsi="Times New Roman" w:cs="Times New Roman"/>
          <w:color w:val="000000"/>
        </w:rPr>
      </w:pPr>
      <w:r w:rsidRPr="006055B5">
        <w:rPr>
          <w:rFonts w:ascii="Times New Roman" w:hAnsi="Times New Roman" w:cs="Times New Roman"/>
        </w:rPr>
        <w:t xml:space="preserve">Cluster 5 consists of 1 item including </w:t>
      </w:r>
      <w:sdt>
        <w:sdtPr>
          <w:rPr>
            <w:rFonts w:ascii="Times New Roman" w:eastAsia="Times New Roman" w:hAnsi="Times New Roman" w:cs="Times New Roman"/>
            <w:color w:val="000000"/>
          </w:rPr>
          <w:tag w:val="MENDELEY_CITATION_v3_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"/>
          <w:id w:val="-372388438"/>
          <w:placeholder>
            <w:docPart w:val="D0B51DF3A51F4094AEC9A7DB126EBC32"/>
          </w:placeholder>
        </w:sdtPr>
        <w:sdtEndPr/>
        <w:sdtContent>
          <w:r w:rsidR="001B6322" w:rsidRPr="006055B5">
            <w:rPr>
              <w:rFonts w:ascii="Times New Roman" w:eastAsia="Times New Roman" w:hAnsi="Times New Roman" w:cs="Times New Roman"/>
            </w:rPr>
            <w:t>Neme &amp; Mohammed, 2017</w:t>
          </w:r>
        </w:sdtContent>
      </w:sdt>
    </w:p>
    <w:p w14:paraId="494A04A3" w14:textId="50C06C4C" w:rsidR="004164AE" w:rsidRPr="006055B5" w:rsidRDefault="004164AE" w:rsidP="004164AE">
      <w:pPr>
        <w:pStyle w:val="ListParagraph"/>
        <w:numPr>
          <w:ilvl w:val="0"/>
          <w:numId w:val="15"/>
        </w:numPr>
        <w:spacing w:after="0" w:line="240" w:lineRule="auto"/>
        <w:rPr>
          <w:rFonts w:ascii="Times New Roman" w:eastAsia="Times New Roman" w:hAnsi="Times New Roman" w:cs="Times New Roman"/>
          <w:color w:val="000000"/>
        </w:rPr>
      </w:pPr>
      <w:r w:rsidRPr="006055B5">
        <w:rPr>
          <w:rFonts w:ascii="Times New Roman" w:hAnsi="Times New Roman" w:cs="Times New Roman"/>
        </w:rPr>
        <w:t xml:space="preserve">Cluster 6 consists of 1 item including </w:t>
      </w:r>
      <w:sdt>
        <w:sdtPr>
          <w:rPr>
            <w:rFonts w:ascii="Times New Roman" w:eastAsia="Times New Roman" w:hAnsi="Times New Roman" w:cs="Times New Roman"/>
            <w:color w:val="000000"/>
          </w:rPr>
          <w:tag w:val="MENDELEY_CITATION_v3_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"/>
          <w:id w:val="140012296"/>
          <w:placeholder>
            <w:docPart w:val="BFE16F8448164FC19715209BBD09E4D3"/>
          </w:placeholder>
        </w:sdtPr>
        <w:sdtEndPr/>
        <w:sdtContent>
          <w:r w:rsidR="001B6322" w:rsidRPr="006055B5">
            <w:rPr>
              <w:rFonts w:ascii="Times New Roman" w:eastAsia="Times New Roman" w:hAnsi="Times New Roman" w:cs="Times New Roman"/>
              <w:color w:val="000000"/>
            </w:rPr>
            <w:t>Torres et al., 2015</w:t>
          </w:r>
        </w:sdtContent>
      </w:sdt>
    </w:p>
    <w:p w14:paraId="37A0C731" w14:textId="5AB4497A" w:rsidR="004164AE" w:rsidRPr="006055B5" w:rsidRDefault="004164AE" w:rsidP="004164AE">
      <w:pPr>
        <w:pStyle w:val="ListParagraph"/>
        <w:numPr>
          <w:ilvl w:val="0"/>
          <w:numId w:val="15"/>
        </w:numPr>
        <w:spacing w:after="0" w:line="240" w:lineRule="auto"/>
        <w:rPr>
          <w:rFonts w:ascii="Times New Roman" w:eastAsia="Times New Roman" w:hAnsi="Times New Roman" w:cs="Times New Roman"/>
          <w:color w:val="000000"/>
        </w:rPr>
      </w:pPr>
      <w:r w:rsidRPr="006055B5">
        <w:rPr>
          <w:rFonts w:ascii="Times New Roman" w:hAnsi="Times New Roman" w:cs="Times New Roman"/>
        </w:rPr>
        <w:t xml:space="preserve">Cluster 7 consists of 1 item including </w:t>
      </w:r>
      <w:sdt>
        <w:sdtPr>
          <w:rPr>
            <w:rFonts w:ascii="Times New Roman" w:eastAsia="Times New Roman" w:hAnsi="Times New Roman" w:cs="Times New Roman"/>
            <w:color w:val="000000"/>
          </w:rPr>
          <w:tag w:val="MENDELEY_CITATION_v3_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"/>
          <w:id w:val="1549272441"/>
          <w:placeholder>
            <w:docPart w:val="C267F3BC45154970B93D702313A08297"/>
          </w:placeholder>
        </w:sdtPr>
        <w:sdtEndPr/>
        <w:sdtContent>
          <w:r w:rsidR="001B6322" w:rsidRPr="006055B5">
            <w:rPr>
              <w:rFonts w:ascii="Times New Roman" w:eastAsia="Times New Roman" w:hAnsi="Times New Roman" w:cs="Times New Roman"/>
              <w:color w:val="000000"/>
            </w:rPr>
            <w:t>Grenier et al., 2012</w:t>
          </w:r>
        </w:sdtContent>
      </w:sdt>
    </w:p>
    <w:p w14:paraId="2E0684CF" w14:textId="5BBB0542" w:rsidR="004164AE" w:rsidRPr="006055B5" w:rsidRDefault="004164AE" w:rsidP="004164AE">
      <w:pPr>
        <w:pStyle w:val="ListParagraph"/>
        <w:numPr>
          <w:ilvl w:val="0"/>
          <w:numId w:val="15"/>
        </w:numPr>
        <w:spacing w:after="0" w:line="240" w:lineRule="auto"/>
        <w:rPr>
          <w:rFonts w:ascii="Times New Roman" w:eastAsia="Times New Roman" w:hAnsi="Times New Roman" w:cs="Times New Roman"/>
          <w:color w:val="000000"/>
        </w:rPr>
      </w:pPr>
      <w:r w:rsidRPr="006055B5">
        <w:rPr>
          <w:rFonts w:ascii="Times New Roman" w:hAnsi="Times New Roman" w:cs="Times New Roman"/>
        </w:rPr>
        <w:t xml:space="preserve">Cluster 8 consists of 1 item including </w:t>
      </w:r>
      <w:sdt>
        <w:sdtPr>
          <w:rPr>
            <w:rFonts w:ascii="Times New Roman" w:eastAsia="Times New Roman" w:hAnsi="Times New Roman" w:cs="Times New Roman"/>
            <w:color w:val="000000"/>
          </w:rPr>
          <w:tag w:val="MENDELEY_CITATION_v3_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"/>
          <w:id w:val="-2115049773"/>
          <w:placeholder>
            <w:docPart w:val="E48928A4495D4DBBAF1AD6F27B1C9627"/>
          </w:placeholder>
        </w:sdtPr>
        <w:sdtEndPr/>
        <w:sdtContent>
          <w:r w:rsidR="001B6322" w:rsidRPr="006055B5">
            <w:rPr>
              <w:rFonts w:ascii="Times New Roman" w:eastAsia="Times New Roman" w:hAnsi="Times New Roman" w:cs="Times New Roman"/>
              <w:color w:val="000000"/>
            </w:rPr>
            <w:t>Palacios-Fonseca et al., 2013</w:t>
          </w:r>
        </w:sdtContent>
      </w:sdt>
    </w:p>
    <w:p w14:paraId="4B21C327" w14:textId="5167B2BE" w:rsidR="004164AE" w:rsidRPr="006055B5" w:rsidRDefault="004164AE" w:rsidP="004164AE">
      <w:pPr>
        <w:pStyle w:val="ListParagraph"/>
        <w:numPr>
          <w:ilvl w:val="0"/>
          <w:numId w:val="15"/>
        </w:numPr>
        <w:spacing w:after="0" w:line="240" w:lineRule="auto"/>
        <w:rPr>
          <w:rFonts w:ascii="Times New Roman" w:eastAsia="Times New Roman" w:hAnsi="Times New Roman" w:cs="Times New Roman"/>
          <w:color w:val="000000"/>
        </w:rPr>
      </w:pPr>
      <w:r w:rsidRPr="006055B5">
        <w:rPr>
          <w:rFonts w:ascii="Times New Roman" w:hAnsi="Times New Roman" w:cs="Times New Roman"/>
        </w:rPr>
        <w:t xml:space="preserve">Cluster 9 consists of 1 item including </w:t>
      </w:r>
      <w:sdt>
        <w:sdtPr>
          <w:rPr>
            <w:rFonts w:ascii="Times New Roman" w:eastAsia="Times New Roman" w:hAnsi="Times New Roman" w:cs="Times New Roman"/>
            <w:color w:val="000000"/>
          </w:rPr>
          <w:tag w:val="MENDELEY_CITATION_v3_eyJjaXRhdGlvbklEIjoiTUVOREVMRVlfQ0lUQVRJT05fMDZjY2I3N2EtNGNmYS00YmY3LTlkNDgtZDI2NTY3YjhkMWNi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
          <w:id w:val="1671290203"/>
          <w:placeholder>
            <w:docPart w:val="6968E2696F234F7988B955C5AAC15B1B"/>
          </w:placeholder>
        </w:sdtPr>
        <w:sdtEndPr/>
        <w:sdtContent>
          <w:r w:rsidR="001B6322" w:rsidRPr="006055B5">
            <w:rPr>
              <w:rFonts w:ascii="Times New Roman" w:eastAsia="Times New Roman" w:hAnsi="Times New Roman" w:cs="Times New Roman"/>
              <w:color w:val="000000"/>
            </w:rPr>
            <w:t>Flores-Morales et al., 2012</w:t>
          </w:r>
        </w:sdtContent>
      </w:sdt>
    </w:p>
    <w:p w14:paraId="694893B8" w14:textId="0CCF115A" w:rsidR="004164AE" w:rsidRPr="006055B5" w:rsidRDefault="004164AE" w:rsidP="004164AE">
      <w:pPr>
        <w:pStyle w:val="ListParagraph"/>
        <w:numPr>
          <w:ilvl w:val="0"/>
          <w:numId w:val="15"/>
        </w:numPr>
        <w:spacing w:after="0" w:line="240" w:lineRule="auto"/>
        <w:rPr>
          <w:rFonts w:ascii="Times New Roman" w:eastAsia="Times New Roman" w:hAnsi="Times New Roman" w:cs="Times New Roman"/>
          <w:color w:val="000000"/>
        </w:rPr>
      </w:pPr>
      <w:r w:rsidRPr="006055B5">
        <w:rPr>
          <w:rFonts w:ascii="Times New Roman" w:hAnsi="Times New Roman" w:cs="Times New Roman"/>
        </w:rPr>
        <w:t xml:space="preserve">Cluster 10 consists of 1 item including </w:t>
      </w:r>
      <w:sdt>
        <w:sdtPr>
          <w:rPr>
            <w:rFonts w:ascii="Times New Roman" w:eastAsia="Times New Roman" w:hAnsi="Times New Roman" w:cs="Times New Roman"/>
            <w:color w:val="000000"/>
          </w:rPr>
          <w:tag w:val="MENDELEY_CITATION_v3_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"/>
          <w:id w:val="1959069270"/>
          <w:placeholder>
            <w:docPart w:val="F243EF97B02A404BBA28DD16246E8561"/>
          </w:placeholder>
        </w:sdtPr>
        <w:sdtEndPr/>
        <w:sdtContent>
          <w:r w:rsidR="001B6322" w:rsidRPr="006055B5">
            <w:rPr>
              <w:rFonts w:ascii="Times New Roman" w:eastAsia="Times New Roman" w:hAnsi="Times New Roman" w:cs="Times New Roman"/>
              <w:color w:val="000000"/>
            </w:rPr>
            <w:t>Rodriguez-Miranda et al., 2011</w:t>
          </w:r>
        </w:sdtContent>
      </w:sdt>
    </w:p>
    <w:p w14:paraId="2057F0E8" w14:textId="415C6E14" w:rsidR="004164AE" w:rsidRPr="006055B5" w:rsidRDefault="004164AE" w:rsidP="004164AE">
      <w:pPr>
        <w:pStyle w:val="ListParagraph"/>
        <w:numPr>
          <w:ilvl w:val="0"/>
          <w:numId w:val="15"/>
        </w:numPr>
        <w:spacing w:after="0" w:line="240" w:lineRule="auto"/>
        <w:rPr>
          <w:rFonts w:ascii="Times New Roman" w:eastAsia="Times New Roman" w:hAnsi="Times New Roman" w:cs="Times New Roman"/>
          <w:color w:val="000000"/>
        </w:rPr>
      </w:pPr>
      <w:r w:rsidRPr="006055B5">
        <w:rPr>
          <w:rFonts w:ascii="Times New Roman" w:hAnsi="Times New Roman" w:cs="Times New Roman"/>
        </w:rPr>
        <w:t xml:space="preserve">Cluster 11 consists of 1 item including </w:t>
      </w:r>
      <w:sdt>
        <w:sdtPr>
          <w:rPr>
            <w:rFonts w:ascii="Times New Roman" w:eastAsia="Times New Roman" w:hAnsi="Times New Roman" w:cs="Times New Roman"/>
            <w:color w:val="000000"/>
          </w:rPr>
          <w:tag w:val="MENDELEY_CITATION_v3_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"/>
          <w:id w:val="1475568024"/>
          <w:placeholder>
            <w:docPart w:val="53E860A1C924474B8CB6629A337081C0"/>
          </w:placeholder>
        </w:sdtPr>
        <w:sdtEndPr/>
        <w:sdtContent>
          <w:r w:rsidR="001B6322" w:rsidRPr="006055B5">
            <w:rPr>
              <w:rFonts w:ascii="Times New Roman" w:eastAsia="Times New Roman" w:hAnsi="Times New Roman" w:cs="Times New Roman"/>
              <w:color w:val="000000"/>
            </w:rPr>
            <w:t>Cornejo-Villegas et al., 2010</w:t>
          </w:r>
        </w:sdtContent>
      </w:sdt>
    </w:p>
    <w:p w14:paraId="5AE964E9" w14:textId="32588C24" w:rsidR="00101D6E" w:rsidRPr="006055B5" w:rsidRDefault="00101D6E" w:rsidP="00DB39E4">
      <w:pPr>
        <w:tabs>
          <w:tab w:val="left" w:pos="1900"/>
        </w:tabs>
        <w:spacing w:after="0" w:line="240" w:lineRule="auto"/>
        <w:jc w:val="both"/>
        <w:rPr>
          <w:rFonts w:ascii="Times New Roman" w:hAnsi="Times New Roman" w:cs="Times New Roman"/>
        </w:rPr>
      </w:pPr>
    </w:p>
    <w:p w14:paraId="69520950" w14:textId="725E914B" w:rsidR="00652C1E" w:rsidRPr="006055B5" w:rsidRDefault="00652C1E" w:rsidP="005123EB">
      <w:pPr>
        <w:spacing w:after="0" w:line="240" w:lineRule="auto"/>
        <w:jc w:val="both"/>
        <w:rPr>
          <w:rFonts w:ascii="Times New Roman" w:eastAsia="Times New Roman" w:hAnsi="Times New Roman" w:cs="Times New Roman"/>
          <w:color w:val="000000"/>
        </w:rPr>
      </w:pPr>
      <w:r w:rsidRPr="006055B5">
        <w:rPr>
          <w:rFonts w:ascii="Times New Roman" w:hAnsi="Times New Roman" w:cs="Times New Roman"/>
        </w:rPr>
        <w:tab/>
        <w:t xml:space="preserve">364 documents have found in Scopus while 370 documents in Web of Science. Table 8 shows the data from WOS wherein the top cited documents were </w:t>
      </w:r>
      <w:sdt>
        <w:sdtPr>
          <w:rPr>
            <w:rFonts w:ascii="Times New Roman" w:eastAsia="Times New Roman" w:hAnsi="Times New Roman" w:cs="Times New Roman"/>
            <w:color w:val="000000"/>
          </w:rPr>
          <w:tag w:val="MENDELEY_CITATION_v3_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"/>
          <w:id w:val="-1632324372"/>
          <w:placeholder>
            <w:docPart w:val="4BDAE368EEED4FC18C012C7F20820D60"/>
          </w:placeholder>
        </w:sdtPr>
        <w:sdtEndPr/>
        <w:sdtContent>
          <w:r w:rsidR="001B6322" w:rsidRPr="006055B5">
            <w:rPr>
              <w:rFonts w:ascii="Times New Roman" w:eastAsia="Times New Roman" w:hAnsi="Times New Roman" w:cs="Times New Roman"/>
            </w:rPr>
            <w:t>Nuss &amp; Tanumihardjo, 2010</w:t>
          </w:r>
        </w:sdtContent>
      </w:sdt>
      <w:r w:rsidRPr="006055B5">
        <w:rPr>
          <w:rFonts w:ascii="Times New Roman" w:eastAsia="Times New Roman" w:hAnsi="Times New Roman" w:cs="Times New Roman"/>
          <w:color w:val="000000"/>
        </w:rPr>
        <w:t xml:space="preserve"> with 306 citations followed by </w:t>
      </w:r>
      <w:sdt>
        <w:sdtPr>
          <w:rPr>
            <w:rFonts w:ascii="Times New Roman" w:eastAsia="Times New Roman" w:hAnsi="Times New Roman" w:cs="Times New Roman"/>
            <w:color w:val="000000"/>
          </w:rPr>
          <w:tag w:val="MENDELEY_CITATION_v3_eyJjaXRhdGlvbklEIjoiTUVOREVMRVlfQ0lUQVRJT05fNTA4MmE4MTItY2RlNy00YmEwLTk5NzQtYzY5OGQ3MjBjMDky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
          <w:id w:val="-1161153564"/>
          <w:placeholder>
            <w:docPart w:val="7CC1D2B6170C40E4A51AA70496049C4D"/>
          </w:placeholder>
        </w:sdtPr>
        <w:sdtEndPr/>
        <w:sdtContent>
          <w:r w:rsidR="001B6322" w:rsidRPr="006055B5">
            <w:rPr>
              <w:rFonts w:ascii="Times New Roman" w:eastAsia="Times New Roman" w:hAnsi="Times New Roman" w:cs="Times New Roman"/>
              <w:color w:val="000000"/>
            </w:rPr>
            <w:t>Flores-Morales et al., 2012</w:t>
          </w:r>
        </w:sdtContent>
      </w:sdt>
      <w:r w:rsidRPr="006055B5">
        <w:rPr>
          <w:rFonts w:ascii="Times New Roman" w:eastAsia="Times New Roman" w:hAnsi="Times New Roman" w:cs="Times New Roman"/>
          <w:color w:val="000000"/>
        </w:rPr>
        <w:t xml:space="preserve"> (234) and </w:t>
      </w:r>
      <w:sdt>
        <w:sdtPr>
          <w:rPr>
            <w:rFonts w:ascii="Times New Roman" w:eastAsia="Times New Roman" w:hAnsi="Times New Roman" w:cs="Times New Roman"/>
            <w:color w:val="000000"/>
          </w:rPr>
          <w:tag w:val="MENDELEY_CITATION_v3_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"/>
          <w:id w:val="1215243330"/>
          <w:placeholder>
            <w:docPart w:val="87F95CD942B045B383FF1527EDEF4E81"/>
          </w:placeholder>
        </w:sdtPr>
        <w:sdtEndPr/>
        <w:sdtContent>
          <w:r w:rsidR="001B6322" w:rsidRPr="006055B5">
            <w:rPr>
              <w:rFonts w:ascii="Times New Roman" w:eastAsia="Times New Roman" w:hAnsi="Times New Roman" w:cs="Times New Roman"/>
            </w:rPr>
            <w:t>Neme &amp; Mohammed 2017</w:t>
          </w:r>
        </w:sdtContent>
      </w:sdt>
      <w:r w:rsidRPr="006055B5">
        <w:rPr>
          <w:rFonts w:ascii="Times New Roman" w:eastAsia="Times New Roman" w:hAnsi="Times New Roman" w:cs="Times New Roman"/>
          <w:color w:val="000000"/>
        </w:rPr>
        <w:t xml:space="preserve"> (149). It was the same with Scopus shown in </w:t>
      </w:r>
      <w:r w:rsidRPr="006055B5">
        <w:rPr>
          <w:rFonts w:ascii="Times New Roman" w:eastAsia="Times New Roman" w:hAnsi="Times New Roman" w:cs="Times New Roman"/>
          <w:color w:val="000000"/>
        </w:rPr>
        <w:lastRenderedPageBreak/>
        <w:t xml:space="preserve">Table 7 while with the slight difference in the citations of </w:t>
      </w:r>
      <w:sdt>
        <w:sdtPr>
          <w:rPr>
            <w:rFonts w:ascii="Times New Roman" w:eastAsia="Times New Roman" w:hAnsi="Times New Roman" w:cs="Times New Roman"/>
            <w:color w:val="000000"/>
          </w:rPr>
          <w:tag w:val="MENDELEY_CITATION_v3_eyJjaXRhdGlvbklEIjoiTUVOREVMRVlfQ0lUQVRJT05fZGNiODdmZTUtMmY3Ny00N2Q5LTg5NGEtMmM4ZmQ5MzNlZmJm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1605075929"/>
          <w:placeholder>
            <w:docPart w:val="455EDC3A83C54D4B9D0A5806FE663F01"/>
          </w:placeholder>
        </w:sdtPr>
        <w:sdtEndPr/>
        <w:sdtContent>
          <w:r w:rsidR="001B6322" w:rsidRPr="006055B5">
            <w:rPr>
              <w:rFonts w:ascii="Times New Roman" w:eastAsia="Times New Roman" w:hAnsi="Times New Roman" w:cs="Times New Roman"/>
              <w:color w:val="000000"/>
            </w:rPr>
            <w:t>Mora-Rochin et al., 2010</w:t>
          </w:r>
        </w:sdtContent>
      </w:sdt>
      <w:r w:rsidRPr="006055B5">
        <w:rPr>
          <w:rFonts w:ascii="Times New Roman" w:eastAsia="Times New Roman" w:hAnsi="Times New Roman" w:cs="Times New Roman"/>
          <w:color w:val="000000"/>
        </w:rPr>
        <w:t xml:space="preserve"> and </w:t>
      </w:r>
      <w:sdt>
        <w:sdtPr>
          <w:rPr>
            <w:rFonts w:ascii="Times New Roman" w:eastAsia="Times New Roman" w:hAnsi="Times New Roman" w:cs="Times New Roman"/>
            <w:color w:val="000000"/>
          </w:rPr>
          <w:tag w:val="MENDELEY_CITATION_v3_eyJjaXRhdGlvbklEIjoiTUVOREVMRVlfQ0lUQVRJT05fNmVhMWEyMGQtMzc2NS00Y2VmLThjNTctNGJiZDAzODlhODM4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
          <w:id w:val="-238324380"/>
          <w:placeholder>
            <w:docPart w:val="598C63DED0BD4EBB9DE1B2592D28BF9E"/>
          </w:placeholder>
        </w:sdtPr>
        <w:sdtEndPr/>
        <w:sdtContent>
          <w:r w:rsidR="001B6322" w:rsidRPr="006055B5">
            <w:rPr>
              <w:rFonts w:ascii="Times New Roman" w:eastAsia="Times New Roman" w:hAnsi="Times New Roman" w:cs="Times New Roman"/>
            </w:rPr>
            <w:t>Gwirtz &amp; Nieves Garcia-Casal, 2014</w:t>
          </w:r>
        </w:sdtContent>
      </w:sdt>
      <w:r w:rsidRPr="006055B5">
        <w:rPr>
          <w:rFonts w:ascii="Times New Roman" w:eastAsia="Times New Roman" w:hAnsi="Times New Roman" w:cs="Times New Roman"/>
          <w:color w:val="000000"/>
        </w:rPr>
        <w:t xml:space="preserve">. </w:t>
      </w:r>
    </w:p>
    <w:p w14:paraId="0A051CCB" w14:textId="044F1C31" w:rsidR="006749FC" w:rsidRPr="006055B5" w:rsidRDefault="006749FC" w:rsidP="00652C1E">
      <w:pPr>
        <w:spacing w:after="0" w:line="240" w:lineRule="auto"/>
        <w:jc w:val="both"/>
        <w:rPr>
          <w:rFonts w:ascii="Times New Roman" w:hAnsi="Times New Roman" w:cs="Times New Roman"/>
        </w:rPr>
      </w:pPr>
    </w:p>
    <w:p w14:paraId="69EB85A6" w14:textId="07FA909F" w:rsidR="006749FC" w:rsidRPr="006055B5" w:rsidRDefault="006749FC" w:rsidP="00ED60AB">
      <w:pPr>
        <w:pStyle w:val="Heading3"/>
        <w:jc w:val="center"/>
        <w:rPr>
          <w:rFonts w:ascii="Times New Roman" w:hAnsi="Times New Roman" w:cs="Times New Roman"/>
          <w:b/>
          <w:bCs/>
          <w:color w:val="auto"/>
          <w:sz w:val="22"/>
          <w:szCs w:val="22"/>
        </w:rPr>
      </w:pPr>
      <w:bookmarkStart w:id="33" w:name="_Toc129119382"/>
      <w:r w:rsidRPr="006055B5">
        <w:rPr>
          <w:rFonts w:ascii="Times New Roman" w:hAnsi="Times New Roman" w:cs="Times New Roman"/>
          <w:b/>
          <w:bCs/>
          <w:color w:val="auto"/>
          <w:sz w:val="22"/>
          <w:szCs w:val="22"/>
        </w:rPr>
        <w:t xml:space="preserve">Table </w:t>
      </w:r>
      <w:r w:rsidR="00834D5C" w:rsidRPr="006055B5">
        <w:rPr>
          <w:rFonts w:ascii="Times New Roman" w:hAnsi="Times New Roman" w:cs="Times New Roman"/>
          <w:b/>
          <w:bCs/>
          <w:color w:val="auto"/>
          <w:sz w:val="22"/>
          <w:szCs w:val="22"/>
        </w:rPr>
        <w:t>8</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Top documents that have been cited for at least 40 times in WOS</w:t>
      </w:r>
      <w:bookmarkEnd w:id="33"/>
    </w:p>
    <w:tbl>
      <w:tblPr>
        <w:tblW w:w="7434" w:type="dxa"/>
        <w:jc w:val="center"/>
        <w:tblLook w:val="04A0" w:firstRow="1" w:lastRow="0" w:firstColumn="1" w:lastColumn="0" w:noHBand="0" w:noVBand="1"/>
      </w:tblPr>
      <w:tblGrid>
        <w:gridCol w:w="436"/>
        <w:gridCol w:w="4126"/>
        <w:gridCol w:w="1620"/>
        <w:gridCol w:w="1252"/>
      </w:tblGrid>
      <w:tr w:rsidR="00091ACF" w:rsidRPr="006055B5" w14:paraId="562D458F" w14:textId="77777777" w:rsidTr="00112AC5">
        <w:trPr>
          <w:trHeight w:val="300"/>
          <w:jc w:val="center"/>
        </w:trPr>
        <w:tc>
          <w:tcPr>
            <w:tcW w:w="436" w:type="dxa"/>
            <w:tcBorders>
              <w:top w:val="single" w:sz="4" w:space="0" w:color="auto"/>
              <w:left w:val="nil"/>
              <w:bottom w:val="single" w:sz="4" w:space="0" w:color="auto"/>
              <w:right w:val="nil"/>
            </w:tcBorders>
            <w:shd w:val="clear" w:color="auto" w:fill="auto"/>
            <w:noWrap/>
            <w:vAlign w:val="bottom"/>
            <w:hideMark/>
          </w:tcPr>
          <w:p w14:paraId="3F718761" w14:textId="77777777" w:rsidR="00091ACF" w:rsidRPr="006055B5" w:rsidRDefault="00091ACF" w:rsidP="006749FC">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w:t>
            </w:r>
          </w:p>
        </w:tc>
        <w:tc>
          <w:tcPr>
            <w:tcW w:w="4126" w:type="dxa"/>
            <w:tcBorders>
              <w:top w:val="single" w:sz="4" w:space="0" w:color="auto"/>
              <w:left w:val="nil"/>
              <w:bottom w:val="single" w:sz="4" w:space="0" w:color="auto"/>
              <w:right w:val="nil"/>
            </w:tcBorders>
            <w:shd w:val="clear" w:color="auto" w:fill="auto"/>
            <w:noWrap/>
            <w:vAlign w:val="bottom"/>
            <w:hideMark/>
          </w:tcPr>
          <w:p w14:paraId="016360BF" w14:textId="77777777" w:rsidR="00091ACF" w:rsidRPr="006055B5" w:rsidRDefault="00091ACF" w:rsidP="006749FC">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Document</w:t>
            </w:r>
          </w:p>
        </w:tc>
        <w:tc>
          <w:tcPr>
            <w:tcW w:w="1620" w:type="dxa"/>
            <w:tcBorders>
              <w:top w:val="single" w:sz="4" w:space="0" w:color="auto"/>
              <w:left w:val="nil"/>
              <w:bottom w:val="single" w:sz="4" w:space="0" w:color="auto"/>
              <w:right w:val="nil"/>
            </w:tcBorders>
            <w:shd w:val="clear" w:color="auto" w:fill="auto"/>
            <w:noWrap/>
            <w:vAlign w:val="bottom"/>
            <w:hideMark/>
          </w:tcPr>
          <w:p w14:paraId="5C831DF5" w14:textId="77777777" w:rsidR="00091ACF" w:rsidRPr="006055B5" w:rsidRDefault="00091ACF" w:rsidP="006749FC">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Citations</w:t>
            </w:r>
          </w:p>
        </w:tc>
        <w:tc>
          <w:tcPr>
            <w:tcW w:w="1252" w:type="dxa"/>
            <w:tcBorders>
              <w:top w:val="single" w:sz="4" w:space="0" w:color="auto"/>
              <w:left w:val="nil"/>
              <w:bottom w:val="single" w:sz="4" w:space="0" w:color="auto"/>
              <w:right w:val="nil"/>
            </w:tcBorders>
            <w:shd w:val="clear" w:color="auto" w:fill="auto"/>
            <w:noWrap/>
            <w:vAlign w:val="bottom"/>
            <w:hideMark/>
          </w:tcPr>
          <w:p w14:paraId="2D211E0B" w14:textId="77777777" w:rsidR="00091ACF" w:rsidRPr="006055B5" w:rsidRDefault="00091ACF" w:rsidP="006749FC">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Links</w:t>
            </w:r>
          </w:p>
        </w:tc>
      </w:tr>
      <w:tr w:rsidR="00091ACF" w:rsidRPr="006055B5" w14:paraId="1272E32F" w14:textId="77777777" w:rsidTr="00112AC5">
        <w:trPr>
          <w:trHeight w:val="300"/>
          <w:jc w:val="center"/>
        </w:trPr>
        <w:tc>
          <w:tcPr>
            <w:tcW w:w="436" w:type="dxa"/>
            <w:tcBorders>
              <w:top w:val="single" w:sz="4" w:space="0" w:color="auto"/>
              <w:left w:val="nil"/>
              <w:bottom w:val="nil"/>
              <w:right w:val="single" w:sz="4" w:space="0" w:color="auto"/>
            </w:tcBorders>
            <w:shd w:val="clear" w:color="auto" w:fill="auto"/>
            <w:noWrap/>
            <w:vAlign w:val="bottom"/>
            <w:hideMark/>
          </w:tcPr>
          <w:p w14:paraId="21D25173"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4126" w:type="dxa"/>
            <w:tcBorders>
              <w:top w:val="single" w:sz="4" w:space="0" w:color="auto"/>
              <w:left w:val="single" w:sz="4" w:space="0" w:color="auto"/>
              <w:bottom w:val="nil"/>
              <w:right w:val="nil"/>
            </w:tcBorders>
            <w:shd w:val="clear" w:color="auto" w:fill="auto"/>
            <w:noWrap/>
            <w:vAlign w:val="bottom"/>
            <w:hideMark/>
          </w:tcPr>
          <w:p w14:paraId="1C8B5BBB" w14:textId="61948EC1" w:rsidR="00091ACF" w:rsidRPr="006055B5" w:rsidRDefault="006055B5" w:rsidP="006749FC">
            <w:pPr>
              <w:spacing w:after="0" w:line="240" w:lineRule="auto"/>
              <w:rPr>
                <w:rFonts w:ascii="Times New Roman" w:eastAsia="Times New Roman" w:hAnsi="Times New Roman" w:cs="Times New Roman"/>
                <w:color w:val="000000"/>
              </w:rPr>
            </w:pPr>
            <w:sdt>
              <w:sdtPr>
                <w:rPr>
                  <w:rFonts w:ascii="Times New Roman" w:eastAsia="Times New Roman" w:hAnsi="Times New Roman" w:cs="Times New Roman"/>
                  <w:color w:val="000000"/>
                </w:rPr>
                <w:tag w:val="MENDELEY_CITATION_v3_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"/>
                <w:id w:val="-1267151239"/>
                <w:placeholder>
                  <w:docPart w:val="DefaultPlaceholder_-1854013440"/>
                </w:placeholder>
              </w:sdtPr>
              <w:sdtEndPr/>
              <w:sdtContent>
                <w:r w:rsidR="001B6322" w:rsidRPr="006055B5">
                  <w:rPr>
                    <w:rFonts w:ascii="Times New Roman" w:eastAsia="Times New Roman" w:hAnsi="Times New Roman" w:cs="Times New Roman"/>
                  </w:rPr>
                  <w:t>Nuss &amp; Tanumihardjo, 2010</w:t>
                </w:r>
              </w:sdtContent>
            </w:sdt>
          </w:p>
        </w:tc>
        <w:tc>
          <w:tcPr>
            <w:tcW w:w="1620" w:type="dxa"/>
            <w:tcBorders>
              <w:top w:val="single" w:sz="4" w:space="0" w:color="auto"/>
              <w:left w:val="nil"/>
              <w:bottom w:val="nil"/>
              <w:right w:val="nil"/>
            </w:tcBorders>
            <w:shd w:val="clear" w:color="auto" w:fill="auto"/>
            <w:noWrap/>
            <w:vAlign w:val="bottom"/>
            <w:hideMark/>
          </w:tcPr>
          <w:p w14:paraId="294ADC31"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306</w:t>
            </w:r>
          </w:p>
        </w:tc>
        <w:tc>
          <w:tcPr>
            <w:tcW w:w="1252" w:type="dxa"/>
            <w:tcBorders>
              <w:top w:val="single" w:sz="4" w:space="0" w:color="auto"/>
              <w:left w:val="nil"/>
              <w:bottom w:val="nil"/>
              <w:right w:val="nil"/>
            </w:tcBorders>
            <w:shd w:val="clear" w:color="auto" w:fill="auto"/>
            <w:noWrap/>
            <w:vAlign w:val="bottom"/>
            <w:hideMark/>
          </w:tcPr>
          <w:p w14:paraId="37EE13AD"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058E6575"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5C8244D5"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2VkNTUzOGItYzM4ZC00MGU5LWIwZGEtZTFmMjA0ODhjNGVl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
              <w:id w:val="-1067875787"/>
              <w:placeholder>
                <w:docPart w:val="DefaultPlaceholder_-1854013440"/>
              </w:placeholder>
            </w:sdtPr>
            <w:sdtEndPr/>
            <w:sdtContent>
              <w:p w14:paraId="0C979984" w14:textId="605E9595"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Flores-Morales et al., 2012</w:t>
                </w:r>
              </w:p>
            </w:sdtContent>
          </w:sdt>
        </w:tc>
        <w:tc>
          <w:tcPr>
            <w:tcW w:w="1620" w:type="dxa"/>
            <w:tcBorders>
              <w:top w:val="nil"/>
              <w:left w:val="nil"/>
              <w:bottom w:val="nil"/>
              <w:right w:val="nil"/>
            </w:tcBorders>
            <w:shd w:val="clear" w:color="auto" w:fill="auto"/>
            <w:noWrap/>
            <w:vAlign w:val="bottom"/>
            <w:hideMark/>
          </w:tcPr>
          <w:p w14:paraId="2EE91347"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234</w:t>
            </w:r>
          </w:p>
        </w:tc>
        <w:tc>
          <w:tcPr>
            <w:tcW w:w="1252" w:type="dxa"/>
            <w:tcBorders>
              <w:top w:val="nil"/>
              <w:left w:val="nil"/>
              <w:bottom w:val="nil"/>
              <w:right w:val="nil"/>
            </w:tcBorders>
            <w:shd w:val="clear" w:color="auto" w:fill="auto"/>
            <w:noWrap/>
            <w:vAlign w:val="bottom"/>
            <w:hideMark/>
          </w:tcPr>
          <w:p w14:paraId="3E9558B8"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705891BC"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42D6F287"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"/>
              <w:id w:val="1295486884"/>
              <w:placeholder>
                <w:docPart w:val="DefaultPlaceholder_-1854013440"/>
              </w:placeholder>
            </w:sdtPr>
            <w:sdtEndPr/>
            <w:sdtContent>
              <w:p w14:paraId="4B22F847" w14:textId="0DDEB1CC"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rPr>
                  <w:t>Neme &amp; Mohammed 2017</w:t>
                </w:r>
              </w:p>
            </w:sdtContent>
          </w:sdt>
        </w:tc>
        <w:tc>
          <w:tcPr>
            <w:tcW w:w="1620" w:type="dxa"/>
            <w:tcBorders>
              <w:top w:val="nil"/>
              <w:left w:val="nil"/>
              <w:bottom w:val="nil"/>
              <w:right w:val="nil"/>
            </w:tcBorders>
            <w:shd w:val="clear" w:color="auto" w:fill="auto"/>
            <w:noWrap/>
            <w:vAlign w:val="bottom"/>
            <w:hideMark/>
          </w:tcPr>
          <w:p w14:paraId="179BA525"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149</w:t>
            </w:r>
          </w:p>
        </w:tc>
        <w:tc>
          <w:tcPr>
            <w:tcW w:w="1252" w:type="dxa"/>
            <w:tcBorders>
              <w:top w:val="nil"/>
              <w:left w:val="nil"/>
              <w:bottom w:val="nil"/>
              <w:right w:val="nil"/>
            </w:tcBorders>
            <w:shd w:val="clear" w:color="auto" w:fill="auto"/>
            <w:noWrap/>
            <w:vAlign w:val="bottom"/>
            <w:hideMark/>
          </w:tcPr>
          <w:p w14:paraId="491B3EC1"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5B6099ED"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10DBCB57"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N2M2ZjE4YTgtOWE5Ny00ZWYyLWJjOWYtNTM4YTNjZDMxNzlh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255264522"/>
              <w:placeholder>
                <w:docPart w:val="DefaultPlaceholder_-1854013440"/>
              </w:placeholder>
            </w:sdtPr>
            <w:sdtEndPr/>
            <w:sdtContent>
              <w:p w14:paraId="5B148DC3" w14:textId="781471DB"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Mora-Rochin et al., 2010</w:t>
                </w:r>
              </w:p>
            </w:sdtContent>
          </w:sdt>
        </w:tc>
        <w:tc>
          <w:tcPr>
            <w:tcW w:w="1620" w:type="dxa"/>
            <w:tcBorders>
              <w:top w:val="nil"/>
              <w:left w:val="nil"/>
              <w:bottom w:val="nil"/>
              <w:right w:val="nil"/>
            </w:tcBorders>
            <w:shd w:val="clear" w:color="auto" w:fill="auto"/>
            <w:noWrap/>
            <w:vAlign w:val="bottom"/>
            <w:hideMark/>
          </w:tcPr>
          <w:p w14:paraId="3E8F64C8"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134</w:t>
            </w:r>
          </w:p>
        </w:tc>
        <w:tc>
          <w:tcPr>
            <w:tcW w:w="1252" w:type="dxa"/>
            <w:tcBorders>
              <w:top w:val="nil"/>
              <w:left w:val="nil"/>
              <w:bottom w:val="nil"/>
              <w:right w:val="nil"/>
            </w:tcBorders>
            <w:shd w:val="clear" w:color="auto" w:fill="auto"/>
            <w:noWrap/>
            <w:vAlign w:val="bottom"/>
            <w:hideMark/>
          </w:tcPr>
          <w:p w14:paraId="1E1A1890"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r>
      <w:tr w:rsidR="00091ACF" w:rsidRPr="006055B5" w14:paraId="7CA02BE5"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23FDEE5E"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NTQ3ZTA2MjItMDFjZS00Yzk2LTg4NGUtYWIwYTRiNzUxOTc2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
              <w:id w:val="-165943656"/>
              <w:placeholder>
                <w:docPart w:val="DefaultPlaceholder_-1854013440"/>
              </w:placeholder>
            </w:sdtPr>
            <w:sdtEndPr/>
            <w:sdtContent>
              <w:p w14:paraId="5FAE5ABF" w14:textId="399E6355"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rPr>
                  <w:t>Gwirtz &amp; Nieves Garcia-Casal, 2014</w:t>
                </w:r>
              </w:p>
            </w:sdtContent>
          </w:sdt>
        </w:tc>
        <w:tc>
          <w:tcPr>
            <w:tcW w:w="1620" w:type="dxa"/>
            <w:tcBorders>
              <w:top w:val="nil"/>
              <w:left w:val="nil"/>
              <w:bottom w:val="nil"/>
              <w:right w:val="nil"/>
            </w:tcBorders>
            <w:shd w:val="clear" w:color="auto" w:fill="auto"/>
            <w:noWrap/>
            <w:vAlign w:val="bottom"/>
            <w:hideMark/>
          </w:tcPr>
          <w:p w14:paraId="3EDC3FFB"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129</w:t>
            </w:r>
          </w:p>
        </w:tc>
        <w:tc>
          <w:tcPr>
            <w:tcW w:w="1252" w:type="dxa"/>
            <w:tcBorders>
              <w:top w:val="nil"/>
              <w:left w:val="nil"/>
              <w:bottom w:val="nil"/>
              <w:right w:val="nil"/>
            </w:tcBorders>
            <w:shd w:val="clear" w:color="auto" w:fill="auto"/>
            <w:noWrap/>
            <w:vAlign w:val="bottom"/>
            <w:hideMark/>
          </w:tcPr>
          <w:p w14:paraId="228F5DEC"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662619D4"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27C0F857"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"/>
              <w:id w:val="-1698843270"/>
              <w:placeholder>
                <w:docPart w:val="DefaultPlaceholder_-1854013440"/>
              </w:placeholder>
            </w:sdtPr>
            <w:sdtEndPr/>
            <w:sdtContent>
              <w:p w14:paraId="3103D6BB" w14:textId="6C6DC2E2"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Grenier et al., 2012</w:t>
                </w:r>
              </w:p>
            </w:sdtContent>
          </w:sdt>
        </w:tc>
        <w:tc>
          <w:tcPr>
            <w:tcW w:w="1620" w:type="dxa"/>
            <w:tcBorders>
              <w:top w:val="nil"/>
              <w:left w:val="nil"/>
              <w:bottom w:val="nil"/>
              <w:right w:val="nil"/>
            </w:tcBorders>
            <w:shd w:val="clear" w:color="auto" w:fill="auto"/>
            <w:noWrap/>
            <w:vAlign w:val="bottom"/>
            <w:hideMark/>
          </w:tcPr>
          <w:p w14:paraId="7B519574"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86</w:t>
            </w:r>
          </w:p>
        </w:tc>
        <w:tc>
          <w:tcPr>
            <w:tcW w:w="1252" w:type="dxa"/>
            <w:tcBorders>
              <w:top w:val="nil"/>
              <w:left w:val="nil"/>
              <w:bottom w:val="nil"/>
              <w:right w:val="nil"/>
            </w:tcBorders>
            <w:shd w:val="clear" w:color="auto" w:fill="auto"/>
            <w:noWrap/>
            <w:vAlign w:val="bottom"/>
            <w:hideMark/>
          </w:tcPr>
          <w:p w14:paraId="03DF74F6"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4B6FB253"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5EB9CF47"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"/>
              <w:id w:val="-1343081750"/>
              <w:placeholder>
                <w:docPart w:val="DefaultPlaceholder_-1854013440"/>
              </w:placeholder>
            </w:sdtPr>
            <w:sdtEndPr/>
            <w:sdtContent>
              <w:p w14:paraId="1951BAE6" w14:textId="0A144137"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Suarez Meraz et al., 2016</w:t>
                </w:r>
              </w:p>
            </w:sdtContent>
          </w:sdt>
        </w:tc>
        <w:tc>
          <w:tcPr>
            <w:tcW w:w="1620" w:type="dxa"/>
            <w:tcBorders>
              <w:top w:val="nil"/>
              <w:left w:val="nil"/>
              <w:bottom w:val="nil"/>
              <w:right w:val="nil"/>
            </w:tcBorders>
            <w:shd w:val="clear" w:color="auto" w:fill="auto"/>
            <w:noWrap/>
            <w:vAlign w:val="bottom"/>
            <w:hideMark/>
          </w:tcPr>
          <w:p w14:paraId="6F7BD6CE"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82</w:t>
            </w:r>
          </w:p>
        </w:tc>
        <w:tc>
          <w:tcPr>
            <w:tcW w:w="1252" w:type="dxa"/>
            <w:tcBorders>
              <w:top w:val="nil"/>
              <w:left w:val="nil"/>
              <w:bottom w:val="nil"/>
              <w:right w:val="nil"/>
            </w:tcBorders>
            <w:shd w:val="clear" w:color="auto" w:fill="auto"/>
            <w:noWrap/>
            <w:vAlign w:val="bottom"/>
            <w:hideMark/>
          </w:tcPr>
          <w:p w14:paraId="7CEC8116"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03AD3F47"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1718F4D2"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"/>
              <w:id w:val="564150990"/>
              <w:placeholder>
                <w:docPart w:val="DefaultPlaceholder_-1854013440"/>
              </w:placeholder>
            </w:sdtPr>
            <w:sdtEndPr/>
            <w:sdtContent>
              <w:p w14:paraId="3374C786" w14:textId="40389BD4"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rPr>
                  <w:t>Milani &amp; Maleki, 2014</w:t>
                </w:r>
              </w:p>
            </w:sdtContent>
          </w:sdt>
        </w:tc>
        <w:tc>
          <w:tcPr>
            <w:tcW w:w="1620" w:type="dxa"/>
            <w:tcBorders>
              <w:top w:val="nil"/>
              <w:left w:val="nil"/>
              <w:bottom w:val="nil"/>
              <w:right w:val="nil"/>
            </w:tcBorders>
            <w:shd w:val="clear" w:color="auto" w:fill="auto"/>
            <w:noWrap/>
            <w:vAlign w:val="bottom"/>
            <w:hideMark/>
          </w:tcPr>
          <w:p w14:paraId="2217321A"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80</w:t>
            </w:r>
          </w:p>
        </w:tc>
        <w:tc>
          <w:tcPr>
            <w:tcW w:w="1252" w:type="dxa"/>
            <w:tcBorders>
              <w:top w:val="nil"/>
              <w:left w:val="nil"/>
              <w:bottom w:val="nil"/>
              <w:right w:val="nil"/>
            </w:tcBorders>
            <w:shd w:val="clear" w:color="auto" w:fill="auto"/>
            <w:noWrap/>
            <w:vAlign w:val="bottom"/>
            <w:hideMark/>
          </w:tcPr>
          <w:p w14:paraId="6EE9E1CA"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6F3CCFDC"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28613D7E"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"/>
              <w:id w:val="1388368552"/>
              <w:placeholder>
                <w:docPart w:val="DefaultPlaceholder_-1854013440"/>
              </w:placeholder>
            </w:sdtPr>
            <w:sdtEndPr/>
            <w:sdtContent>
              <w:p w14:paraId="3580D52E" w14:textId="6DB591B2"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Wang et al., 2016</w:t>
                </w:r>
              </w:p>
            </w:sdtContent>
          </w:sdt>
        </w:tc>
        <w:tc>
          <w:tcPr>
            <w:tcW w:w="1620" w:type="dxa"/>
            <w:tcBorders>
              <w:top w:val="nil"/>
              <w:left w:val="nil"/>
              <w:bottom w:val="nil"/>
              <w:right w:val="nil"/>
            </w:tcBorders>
            <w:shd w:val="clear" w:color="auto" w:fill="auto"/>
            <w:noWrap/>
            <w:vAlign w:val="bottom"/>
            <w:hideMark/>
          </w:tcPr>
          <w:p w14:paraId="2A7F075A"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75</w:t>
            </w:r>
          </w:p>
        </w:tc>
        <w:tc>
          <w:tcPr>
            <w:tcW w:w="1252" w:type="dxa"/>
            <w:tcBorders>
              <w:top w:val="nil"/>
              <w:left w:val="nil"/>
              <w:bottom w:val="nil"/>
              <w:right w:val="nil"/>
            </w:tcBorders>
            <w:shd w:val="clear" w:color="auto" w:fill="auto"/>
            <w:noWrap/>
            <w:vAlign w:val="bottom"/>
            <w:hideMark/>
          </w:tcPr>
          <w:p w14:paraId="6649BFAA"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091ACF" w:rsidRPr="006055B5" w14:paraId="70F54ABF"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0AFF0FA1"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WRiNzg1YWMtMDk5Zi00MTI2LWJhMmQtYzRkYzlhM2RiNzBh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
              <w:id w:val="-549229520"/>
              <w:placeholder>
                <w:docPart w:val="DefaultPlaceholder_-1854013440"/>
              </w:placeholder>
            </w:sdtPr>
            <w:sdtEndPr/>
            <w:sdtContent>
              <w:p w14:paraId="76074BC2" w14:textId="532F3E5C"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rPr>
                  <w:t>Suri &amp; Tanumihardjo, 2016</w:t>
                </w:r>
              </w:p>
            </w:sdtContent>
          </w:sdt>
        </w:tc>
        <w:tc>
          <w:tcPr>
            <w:tcW w:w="1620" w:type="dxa"/>
            <w:tcBorders>
              <w:top w:val="nil"/>
              <w:left w:val="nil"/>
              <w:bottom w:val="nil"/>
              <w:right w:val="nil"/>
            </w:tcBorders>
            <w:shd w:val="clear" w:color="auto" w:fill="auto"/>
            <w:noWrap/>
            <w:vAlign w:val="bottom"/>
            <w:hideMark/>
          </w:tcPr>
          <w:p w14:paraId="10F23B21"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61</w:t>
            </w:r>
          </w:p>
        </w:tc>
        <w:tc>
          <w:tcPr>
            <w:tcW w:w="1252" w:type="dxa"/>
            <w:tcBorders>
              <w:top w:val="nil"/>
              <w:left w:val="nil"/>
              <w:bottom w:val="nil"/>
              <w:right w:val="nil"/>
            </w:tcBorders>
            <w:shd w:val="clear" w:color="auto" w:fill="auto"/>
            <w:noWrap/>
            <w:vAlign w:val="bottom"/>
            <w:hideMark/>
          </w:tcPr>
          <w:p w14:paraId="37D318F6"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r>
      <w:tr w:rsidR="00091ACF" w:rsidRPr="006055B5" w14:paraId="5F33E722"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0D416618"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"/>
              <w:id w:val="-270859699"/>
              <w:placeholder>
                <w:docPart w:val="DefaultPlaceholder_-1854013440"/>
              </w:placeholder>
            </w:sdtPr>
            <w:sdtEndPr/>
            <w:sdtContent>
              <w:p w14:paraId="20F65EFE" w14:textId="3609D165"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rPr>
                  <w:t>Castro-Munoz &amp; Yanez-Fernandez, 2015</w:t>
                </w:r>
              </w:p>
            </w:sdtContent>
          </w:sdt>
        </w:tc>
        <w:tc>
          <w:tcPr>
            <w:tcW w:w="1620" w:type="dxa"/>
            <w:tcBorders>
              <w:top w:val="nil"/>
              <w:left w:val="nil"/>
              <w:bottom w:val="nil"/>
              <w:right w:val="nil"/>
            </w:tcBorders>
            <w:shd w:val="clear" w:color="auto" w:fill="auto"/>
            <w:noWrap/>
            <w:vAlign w:val="bottom"/>
            <w:hideMark/>
          </w:tcPr>
          <w:p w14:paraId="26A6F990"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58</w:t>
            </w:r>
          </w:p>
        </w:tc>
        <w:tc>
          <w:tcPr>
            <w:tcW w:w="1252" w:type="dxa"/>
            <w:tcBorders>
              <w:top w:val="nil"/>
              <w:left w:val="nil"/>
              <w:bottom w:val="nil"/>
              <w:right w:val="nil"/>
            </w:tcBorders>
            <w:shd w:val="clear" w:color="auto" w:fill="auto"/>
            <w:noWrap/>
            <w:vAlign w:val="bottom"/>
            <w:hideMark/>
          </w:tcPr>
          <w:p w14:paraId="6EC0C122"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1A3842A6"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6536E761"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ZDQ4NTZhMDYtMTAwZS00YmU0LWE5Y2YtYmZiMzRlOWYyNDY1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
              <w:id w:val="-1734998146"/>
              <w:placeholder>
                <w:docPart w:val="DefaultPlaceholder_-1854013440"/>
              </w:placeholder>
            </w:sdtPr>
            <w:sdtEndPr/>
            <w:sdtContent>
              <w:p w14:paraId="065760E3" w14:textId="49588596"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Lopez-Martinez et al., 2011</w:t>
                </w:r>
              </w:p>
            </w:sdtContent>
          </w:sdt>
        </w:tc>
        <w:tc>
          <w:tcPr>
            <w:tcW w:w="1620" w:type="dxa"/>
            <w:tcBorders>
              <w:top w:val="nil"/>
              <w:left w:val="nil"/>
              <w:bottom w:val="nil"/>
              <w:right w:val="nil"/>
            </w:tcBorders>
            <w:shd w:val="clear" w:color="auto" w:fill="auto"/>
            <w:noWrap/>
            <w:vAlign w:val="bottom"/>
            <w:hideMark/>
          </w:tcPr>
          <w:p w14:paraId="612CA67A"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56</w:t>
            </w:r>
          </w:p>
        </w:tc>
        <w:tc>
          <w:tcPr>
            <w:tcW w:w="1252" w:type="dxa"/>
            <w:tcBorders>
              <w:top w:val="nil"/>
              <w:left w:val="nil"/>
              <w:bottom w:val="nil"/>
              <w:right w:val="nil"/>
            </w:tcBorders>
            <w:shd w:val="clear" w:color="auto" w:fill="auto"/>
            <w:noWrap/>
            <w:vAlign w:val="bottom"/>
            <w:hideMark/>
          </w:tcPr>
          <w:p w14:paraId="08FB7123"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r>
      <w:tr w:rsidR="00091ACF" w:rsidRPr="006055B5" w14:paraId="6CC79194"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7B618709"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"/>
              <w:id w:val="148097074"/>
              <w:placeholder>
                <w:docPart w:val="DefaultPlaceholder_-1854013440"/>
              </w:placeholder>
            </w:sdtPr>
            <w:sdtEndPr/>
            <w:sdtContent>
              <w:p w14:paraId="67864EF7" w14:textId="03CDECD4"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Torres et al., 2015</w:t>
                </w:r>
              </w:p>
            </w:sdtContent>
          </w:sdt>
        </w:tc>
        <w:tc>
          <w:tcPr>
            <w:tcW w:w="1620" w:type="dxa"/>
            <w:tcBorders>
              <w:top w:val="nil"/>
              <w:left w:val="nil"/>
              <w:bottom w:val="nil"/>
              <w:right w:val="nil"/>
            </w:tcBorders>
            <w:shd w:val="clear" w:color="auto" w:fill="auto"/>
            <w:noWrap/>
            <w:vAlign w:val="bottom"/>
            <w:hideMark/>
          </w:tcPr>
          <w:p w14:paraId="26904CBF"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53</w:t>
            </w:r>
          </w:p>
        </w:tc>
        <w:tc>
          <w:tcPr>
            <w:tcW w:w="1252" w:type="dxa"/>
            <w:tcBorders>
              <w:top w:val="nil"/>
              <w:left w:val="nil"/>
              <w:bottom w:val="nil"/>
              <w:right w:val="nil"/>
            </w:tcBorders>
            <w:shd w:val="clear" w:color="auto" w:fill="auto"/>
            <w:noWrap/>
            <w:vAlign w:val="bottom"/>
            <w:hideMark/>
          </w:tcPr>
          <w:p w14:paraId="08DD0E43"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1F096A13"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3F28D2E0"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"/>
              <w:id w:val="358631562"/>
              <w:placeholder>
                <w:docPart w:val="DefaultPlaceholder_-1854013440"/>
              </w:placeholder>
            </w:sdtPr>
            <w:sdtEndPr/>
            <w:sdtContent>
              <w:p w14:paraId="1C2EBBCF" w14:textId="5BAB6D35"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Aguayo-Rojas et al., 2012</w:t>
                </w:r>
              </w:p>
            </w:sdtContent>
          </w:sdt>
        </w:tc>
        <w:tc>
          <w:tcPr>
            <w:tcW w:w="1620" w:type="dxa"/>
            <w:tcBorders>
              <w:top w:val="nil"/>
              <w:left w:val="nil"/>
              <w:bottom w:val="nil"/>
              <w:right w:val="nil"/>
            </w:tcBorders>
            <w:shd w:val="clear" w:color="auto" w:fill="auto"/>
            <w:noWrap/>
            <w:vAlign w:val="bottom"/>
            <w:hideMark/>
          </w:tcPr>
          <w:p w14:paraId="47E7C545"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49</w:t>
            </w:r>
          </w:p>
        </w:tc>
        <w:tc>
          <w:tcPr>
            <w:tcW w:w="1252" w:type="dxa"/>
            <w:tcBorders>
              <w:top w:val="nil"/>
              <w:left w:val="nil"/>
              <w:bottom w:val="nil"/>
              <w:right w:val="nil"/>
            </w:tcBorders>
            <w:shd w:val="clear" w:color="auto" w:fill="auto"/>
            <w:noWrap/>
            <w:vAlign w:val="bottom"/>
            <w:hideMark/>
          </w:tcPr>
          <w:p w14:paraId="2187D670"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r>
      <w:tr w:rsidR="00091ACF" w:rsidRPr="006055B5" w14:paraId="6D83AED7"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47371CC4"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4126" w:type="dxa"/>
            <w:tcBorders>
              <w:top w:val="nil"/>
              <w:left w:val="single" w:sz="4" w:space="0" w:color="auto"/>
              <w:bottom w:val="nil"/>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"/>
              <w:id w:val="-868300091"/>
              <w:placeholder>
                <w:docPart w:val="DefaultPlaceholder_-1854013440"/>
              </w:placeholder>
            </w:sdtPr>
            <w:sdtEndPr/>
            <w:sdtContent>
              <w:p w14:paraId="28575815" w14:textId="08FC4D2C"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Fernandez Suarez et al., 2013</w:t>
                </w:r>
              </w:p>
            </w:sdtContent>
          </w:sdt>
        </w:tc>
        <w:tc>
          <w:tcPr>
            <w:tcW w:w="1620" w:type="dxa"/>
            <w:tcBorders>
              <w:top w:val="nil"/>
              <w:left w:val="nil"/>
              <w:bottom w:val="nil"/>
              <w:right w:val="nil"/>
            </w:tcBorders>
            <w:shd w:val="clear" w:color="auto" w:fill="auto"/>
            <w:noWrap/>
            <w:vAlign w:val="bottom"/>
            <w:hideMark/>
          </w:tcPr>
          <w:p w14:paraId="39DADF0B"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46</w:t>
            </w:r>
          </w:p>
        </w:tc>
        <w:tc>
          <w:tcPr>
            <w:tcW w:w="1252" w:type="dxa"/>
            <w:tcBorders>
              <w:top w:val="nil"/>
              <w:left w:val="nil"/>
              <w:bottom w:val="nil"/>
              <w:right w:val="nil"/>
            </w:tcBorders>
            <w:shd w:val="clear" w:color="auto" w:fill="auto"/>
            <w:noWrap/>
            <w:vAlign w:val="bottom"/>
            <w:hideMark/>
          </w:tcPr>
          <w:p w14:paraId="1CAB726E"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r>
      <w:tr w:rsidR="00091ACF" w:rsidRPr="006055B5" w14:paraId="55F3B4BF" w14:textId="77777777" w:rsidTr="00112AC5">
        <w:trPr>
          <w:trHeight w:val="300"/>
          <w:jc w:val="center"/>
        </w:trPr>
        <w:tc>
          <w:tcPr>
            <w:tcW w:w="436" w:type="dxa"/>
            <w:tcBorders>
              <w:top w:val="nil"/>
              <w:left w:val="nil"/>
              <w:bottom w:val="nil"/>
              <w:right w:val="single" w:sz="4" w:space="0" w:color="auto"/>
            </w:tcBorders>
            <w:shd w:val="clear" w:color="auto" w:fill="auto"/>
            <w:noWrap/>
            <w:vAlign w:val="bottom"/>
            <w:hideMark/>
          </w:tcPr>
          <w:p w14:paraId="6FD75D85"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sdt>
          <w:sdtPr>
            <w:rPr>
              <w:rFonts w:ascii="Times New Roman" w:eastAsia="Times New Roman" w:hAnsi="Times New Roman" w:cs="Times New Roman"/>
              <w:color w:val="000000"/>
            </w:rPr>
            <w:tag w:val="MENDELEY_CITATION_v3_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"/>
            <w:id w:val="-2051833360"/>
            <w:placeholder>
              <w:docPart w:val="DefaultPlaceholder_-1854013440"/>
            </w:placeholder>
          </w:sdtPr>
          <w:sdtEndPr/>
          <w:sdtContent>
            <w:tc>
              <w:tcPr>
                <w:tcW w:w="4126" w:type="dxa"/>
                <w:tcBorders>
                  <w:top w:val="nil"/>
                  <w:left w:val="single" w:sz="4" w:space="0" w:color="auto"/>
                  <w:bottom w:val="nil"/>
                  <w:right w:val="nil"/>
                </w:tcBorders>
                <w:shd w:val="clear" w:color="auto" w:fill="auto"/>
                <w:noWrap/>
                <w:vAlign w:val="bottom"/>
                <w:hideMark/>
              </w:tcPr>
              <w:p w14:paraId="342BBB6B" w14:textId="2ED62447"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Rodriguez-Miranda et al., 2011</w:t>
                </w:r>
              </w:p>
            </w:tc>
          </w:sdtContent>
        </w:sdt>
        <w:tc>
          <w:tcPr>
            <w:tcW w:w="1620" w:type="dxa"/>
            <w:tcBorders>
              <w:top w:val="nil"/>
              <w:left w:val="nil"/>
              <w:bottom w:val="nil"/>
              <w:right w:val="nil"/>
            </w:tcBorders>
            <w:shd w:val="clear" w:color="auto" w:fill="auto"/>
            <w:noWrap/>
            <w:vAlign w:val="bottom"/>
            <w:hideMark/>
          </w:tcPr>
          <w:p w14:paraId="0CC1B457"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46</w:t>
            </w:r>
          </w:p>
        </w:tc>
        <w:tc>
          <w:tcPr>
            <w:tcW w:w="1252" w:type="dxa"/>
            <w:tcBorders>
              <w:top w:val="nil"/>
              <w:left w:val="nil"/>
              <w:bottom w:val="nil"/>
              <w:right w:val="nil"/>
            </w:tcBorders>
            <w:shd w:val="clear" w:color="auto" w:fill="auto"/>
            <w:noWrap/>
            <w:vAlign w:val="bottom"/>
            <w:hideMark/>
          </w:tcPr>
          <w:p w14:paraId="7E30377B"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49367959" w14:textId="77777777" w:rsidTr="00112AC5">
        <w:trPr>
          <w:trHeight w:val="300"/>
          <w:jc w:val="center"/>
        </w:trPr>
        <w:tc>
          <w:tcPr>
            <w:tcW w:w="436" w:type="dxa"/>
            <w:tcBorders>
              <w:top w:val="nil"/>
              <w:left w:val="nil"/>
              <w:right w:val="single" w:sz="4" w:space="0" w:color="auto"/>
            </w:tcBorders>
            <w:shd w:val="clear" w:color="auto" w:fill="auto"/>
            <w:noWrap/>
            <w:vAlign w:val="bottom"/>
            <w:hideMark/>
          </w:tcPr>
          <w:p w14:paraId="0169D583"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4126" w:type="dxa"/>
            <w:tcBorders>
              <w:top w:val="nil"/>
              <w:left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"/>
              <w:id w:val="1621721184"/>
              <w:placeholder>
                <w:docPart w:val="DefaultPlaceholder_-1854013440"/>
              </w:placeholder>
            </w:sdtPr>
            <w:sdtEndPr/>
            <w:sdtContent>
              <w:p w14:paraId="5430B910" w14:textId="1C5D5426"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Grenier et al., 2014</w:t>
                </w:r>
              </w:p>
            </w:sdtContent>
          </w:sdt>
        </w:tc>
        <w:tc>
          <w:tcPr>
            <w:tcW w:w="1620" w:type="dxa"/>
            <w:tcBorders>
              <w:top w:val="nil"/>
              <w:left w:val="nil"/>
              <w:right w:val="nil"/>
            </w:tcBorders>
            <w:shd w:val="clear" w:color="auto" w:fill="auto"/>
            <w:noWrap/>
            <w:vAlign w:val="bottom"/>
            <w:hideMark/>
          </w:tcPr>
          <w:p w14:paraId="6C3876AC"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41</w:t>
            </w:r>
          </w:p>
        </w:tc>
        <w:tc>
          <w:tcPr>
            <w:tcW w:w="1252" w:type="dxa"/>
            <w:tcBorders>
              <w:top w:val="nil"/>
              <w:left w:val="nil"/>
              <w:right w:val="nil"/>
            </w:tcBorders>
            <w:shd w:val="clear" w:color="auto" w:fill="auto"/>
            <w:noWrap/>
            <w:vAlign w:val="bottom"/>
            <w:hideMark/>
          </w:tcPr>
          <w:p w14:paraId="4D2DA450"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91ACF" w:rsidRPr="006055B5" w14:paraId="38FF39C8" w14:textId="77777777" w:rsidTr="00112AC5">
        <w:trPr>
          <w:trHeight w:val="300"/>
          <w:jc w:val="center"/>
        </w:trPr>
        <w:tc>
          <w:tcPr>
            <w:tcW w:w="436" w:type="dxa"/>
            <w:tcBorders>
              <w:top w:val="nil"/>
              <w:left w:val="nil"/>
              <w:bottom w:val="single" w:sz="4" w:space="0" w:color="auto"/>
              <w:right w:val="single" w:sz="4" w:space="0" w:color="auto"/>
            </w:tcBorders>
            <w:shd w:val="clear" w:color="auto" w:fill="auto"/>
            <w:noWrap/>
            <w:vAlign w:val="bottom"/>
            <w:hideMark/>
          </w:tcPr>
          <w:p w14:paraId="49DA35F4"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w:t>
            </w:r>
          </w:p>
        </w:tc>
        <w:tc>
          <w:tcPr>
            <w:tcW w:w="4126" w:type="dxa"/>
            <w:tcBorders>
              <w:top w:val="nil"/>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"/>
              <w:id w:val="843052165"/>
              <w:placeholder>
                <w:docPart w:val="DefaultPlaceholder_-1854013440"/>
              </w:placeholder>
            </w:sdtPr>
            <w:sdtEndPr/>
            <w:sdtContent>
              <w:p w14:paraId="5354BDB0" w14:textId="7973624E" w:rsidR="00091ACF" w:rsidRPr="006055B5" w:rsidRDefault="001B6322"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Pérez-Flores et al., 2011</w:t>
                </w:r>
              </w:p>
            </w:sdtContent>
          </w:sdt>
        </w:tc>
        <w:tc>
          <w:tcPr>
            <w:tcW w:w="1620" w:type="dxa"/>
            <w:tcBorders>
              <w:top w:val="nil"/>
              <w:left w:val="nil"/>
              <w:bottom w:val="single" w:sz="4" w:space="0" w:color="auto"/>
              <w:right w:val="nil"/>
            </w:tcBorders>
            <w:shd w:val="clear" w:color="auto" w:fill="auto"/>
            <w:noWrap/>
            <w:vAlign w:val="bottom"/>
            <w:hideMark/>
          </w:tcPr>
          <w:p w14:paraId="74FDDFED"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40</w:t>
            </w:r>
          </w:p>
        </w:tc>
        <w:tc>
          <w:tcPr>
            <w:tcW w:w="1252" w:type="dxa"/>
            <w:tcBorders>
              <w:top w:val="nil"/>
              <w:left w:val="nil"/>
              <w:bottom w:val="single" w:sz="4" w:space="0" w:color="auto"/>
              <w:right w:val="nil"/>
            </w:tcBorders>
            <w:shd w:val="clear" w:color="auto" w:fill="auto"/>
            <w:noWrap/>
            <w:vAlign w:val="bottom"/>
            <w:hideMark/>
          </w:tcPr>
          <w:p w14:paraId="4A8482E1" w14:textId="77777777" w:rsidR="00091ACF" w:rsidRPr="006055B5" w:rsidRDefault="00091ACF" w:rsidP="006749FC">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bl>
    <w:p w14:paraId="556701C8" w14:textId="77777777" w:rsidR="006964AD" w:rsidRPr="006055B5" w:rsidRDefault="006964AD" w:rsidP="006964AD">
      <w:pPr>
        <w:spacing w:after="0" w:line="240" w:lineRule="auto"/>
        <w:ind w:firstLine="720"/>
        <w:jc w:val="both"/>
        <w:rPr>
          <w:rFonts w:ascii="Times New Roman" w:eastAsia="Times New Roman" w:hAnsi="Times New Roman" w:cs="Times New Roman"/>
          <w:color w:val="000000"/>
        </w:rPr>
      </w:pPr>
    </w:p>
    <w:p w14:paraId="16DFBFE6" w14:textId="2C89FF73" w:rsidR="00101D6E" w:rsidRPr="006055B5" w:rsidRDefault="006055B5" w:rsidP="006964AD">
      <w:pPr>
        <w:spacing w:after="0" w:line="240" w:lineRule="auto"/>
        <w:ind w:firstLine="720"/>
        <w:jc w:val="both"/>
        <w:rPr>
          <w:rFonts w:ascii="Times New Roman" w:eastAsia="Times New Roman" w:hAnsi="Times New Roman" w:cs="Times New Roman"/>
          <w:color w:val="000000"/>
        </w:rPr>
      </w:pPr>
      <w:sdt>
        <w:sdtPr>
          <w:rPr>
            <w:rFonts w:ascii="Times New Roman" w:eastAsia="Times New Roman" w:hAnsi="Times New Roman" w:cs="Times New Roman"/>
            <w:color w:val="000000"/>
          </w:rPr>
          <w:tag w:val="MENDELEY_CITATION_v3_eyJjaXRhdGlvbklEIjoiTUVOREVMRVlfQ0lUQVRJT05fNmNmMjQ0MTItOWMyMC00YjYxLWE2ZWItYmQ1YzJkMTgwMDM2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
          <w:id w:val="-506974960"/>
          <w:placeholder>
            <w:docPart w:val="B3E2C5CC86DB413C8364B0CBEE537C51"/>
          </w:placeholder>
        </w:sdtPr>
        <w:sdtEndPr/>
        <w:sdtContent>
          <w:r w:rsidR="001B6322" w:rsidRPr="006055B5">
            <w:rPr>
              <w:rFonts w:ascii="Times New Roman" w:eastAsia="Times New Roman" w:hAnsi="Times New Roman" w:cs="Times New Roman"/>
            </w:rPr>
            <w:t>Suri &amp; Tanumihardjo, 2016</w:t>
          </w:r>
        </w:sdtContent>
      </w:sdt>
      <w:r w:rsidR="00112AC5" w:rsidRPr="006055B5">
        <w:rPr>
          <w:rFonts w:ascii="Times New Roman" w:eastAsia="Times New Roman" w:hAnsi="Times New Roman" w:cs="Times New Roman"/>
          <w:color w:val="000000"/>
        </w:rPr>
        <w:t xml:space="preserve"> also had been the most cited with four times followed by </w:t>
      </w:r>
      <w:sdt>
        <w:sdtPr>
          <w:rPr>
            <w:rFonts w:ascii="Times New Roman" w:eastAsia="Times New Roman" w:hAnsi="Times New Roman" w:cs="Times New Roman"/>
            <w:color w:val="000000"/>
          </w:rPr>
          <w:tag w:val="MENDELEY_CITATION_v3_eyJjaXRhdGlvbklEIjoiTUVOREVMRVlfQ0lUQVRJT05fYWI0YWYwNWEtMDJlYy00M2EzLWFmMjEtODFhZDgzYzFiYWJm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1037736807"/>
          <w:placeholder>
            <w:docPart w:val="2C8975B128B947559718D5B72830118A"/>
          </w:placeholder>
        </w:sdtPr>
        <w:sdtEndPr/>
        <w:sdtContent>
          <w:r w:rsidR="001B6322" w:rsidRPr="006055B5">
            <w:rPr>
              <w:rFonts w:ascii="Times New Roman" w:eastAsia="Times New Roman" w:hAnsi="Times New Roman" w:cs="Times New Roman"/>
              <w:color w:val="000000"/>
            </w:rPr>
            <w:t>Mora-Rochin et al., 2010</w:t>
          </w:r>
        </w:sdtContent>
      </w:sdt>
      <w:r w:rsidR="00112AC5" w:rsidRPr="006055B5">
        <w:rPr>
          <w:rFonts w:ascii="Times New Roman" w:eastAsia="Times New Roman" w:hAnsi="Times New Roman" w:cs="Times New Roman"/>
          <w:color w:val="000000"/>
        </w:rPr>
        <w:t xml:space="preserve"> and </w:t>
      </w:r>
      <w:sdt>
        <w:sdtPr>
          <w:rPr>
            <w:rFonts w:ascii="Times New Roman" w:eastAsia="Times New Roman" w:hAnsi="Times New Roman" w:cs="Times New Roman"/>
            <w:color w:val="000000"/>
          </w:rPr>
          <w:tag w:val="MENDELEY_CITATION_v3_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"/>
          <w:id w:val="-581137681"/>
          <w:placeholder>
            <w:docPart w:val="C92C8C09A7654EF6A6C1B580615A9A16"/>
          </w:placeholder>
        </w:sdtPr>
        <w:sdtEndPr/>
        <w:sdtContent>
          <w:r w:rsidR="001B6322" w:rsidRPr="006055B5">
            <w:rPr>
              <w:rFonts w:ascii="Times New Roman" w:eastAsia="Times New Roman" w:hAnsi="Times New Roman" w:cs="Times New Roman"/>
              <w:color w:val="000000"/>
            </w:rPr>
            <w:t>Aguayo-Rojas et al., 2012</w:t>
          </w:r>
        </w:sdtContent>
      </w:sdt>
      <w:r w:rsidR="00112AC5" w:rsidRPr="006055B5">
        <w:rPr>
          <w:rFonts w:ascii="Times New Roman" w:eastAsia="Times New Roman" w:hAnsi="Times New Roman" w:cs="Times New Roman"/>
          <w:color w:val="000000"/>
        </w:rPr>
        <w:t xml:space="preserve"> cited three times while </w:t>
      </w:r>
      <w:sdt>
        <w:sdtPr>
          <w:rPr>
            <w:rFonts w:ascii="Times New Roman" w:eastAsia="Times New Roman" w:hAnsi="Times New Roman" w:cs="Times New Roman"/>
            <w:color w:val="000000"/>
          </w:rPr>
          <w:tag w:val="MENDELEY_CITATION_v3_eyJjaXRhdGlvbklEIjoiTUVOREVMRVlfQ0lUQVRJT05fM2IwYzM1ZTUtYmM3ZS00NzVjLWE3MmQtOTdjNWJjNWYyMDY4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
          <w:id w:val="-45676271"/>
          <w:placeholder>
            <w:docPart w:val="E137D817A6FA4F5A93D5E30C3C38945E"/>
          </w:placeholder>
        </w:sdtPr>
        <w:sdtEndPr/>
        <w:sdtContent>
          <w:r w:rsidR="001B6322" w:rsidRPr="006055B5">
            <w:rPr>
              <w:rFonts w:ascii="Times New Roman" w:eastAsia="Times New Roman" w:hAnsi="Times New Roman" w:cs="Times New Roman"/>
              <w:color w:val="000000"/>
            </w:rPr>
            <w:t>Lopez-Martinez et al., 2011</w:t>
          </w:r>
        </w:sdtContent>
      </w:sdt>
      <w:r w:rsidR="00112AC5" w:rsidRPr="006055B5">
        <w:rPr>
          <w:rFonts w:ascii="Times New Roman" w:eastAsia="Times New Roman" w:hAnsi="Times New Roman" w:cs="Times New Roman"/>
          <w:color w:val="000000"/>
        </w:rPr>
        <w:t xml:space="preserve"> and </w:t>
      </w:r>
      <w:sdt>
        <w:sdtPr>
          <w:rPr>
            <w:rFonts w:ascii="Times New Roman" w:eastAsia="Times New Roman" w:hAnsi="Times New Roman" w:cs="Times New Roman"/>
            <w:color w:val="000000"/>
          </w:rPr>
          <w:tag w:val="MENDELEY_CITATION_v3_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"/>
          <w:id w:val="-1880847984"/>
          <w:placeholder>
            <w:docPart w:val="A749F2787E7646C1BAA44DBD0CEB73F5"/>
          </w:placeholder>
        </w:sdtPr>
        <w:sdtEndPr/>
        <w:sdtContent>
          <w:r w:rsidR="001B6322" w:rsidRPr="006055B5">
            <w:rPr>
              <w:rFonts w:ascii="Times New Roman" w:eastAsia="Times New Roman" w:hAnsi="Times New Roman" w:cs="Times New Roman"/>
              <w:color w:val="000000"/>
            </w:rPr>
            <w:t>Fernandez Suarez et al., 2013</w:t>
          </w:r>
        </w:sdtContent>
      </w:sdt>
      <w:r w:rsidR="00112AC5" w:rsidRPr="006055B5">
        <w:rPr>
          <w:rFonts w:ascii="Times New Roman" w:eastAsia="Times New Roman" w:hAnsi="Times New Roman" w:cs="Times New Roman"/>
          <w:color w:val="000000"/>
        </w:rPr>
        <w:t xml:space="preserve"> cited twice with other </w:t>
      </w:r>
      <w:r w:rsidR="00112AC5" w:rsidRPr="006055B5">
        <w:rPr>
          <w:rFonts w:ascii="Times New Roman" w:eastAsia="Times New Roman" w:hAnsi="Times New Roman" w:cs="Times New Roman"/>
        </w:rPr>
        <w:t>selected group of 7 documents from WOS</w:t>
      </w:r>
      <w:r w:rsidR="006964AD" w:rsidRPr="006055B5">
        <w:rPr>
          <w:rFonts w:ascii="Times New Roman" w:eastAsia="Times New Roman" w:hAnsi="Times New Roman" w:cs="Times New Roman"/>
        </w:rPr>
        <w:t xml:space="preserve"> shown in Figure 11</w:t>
      </w:r>
      <w:r w:rsidR="00112AC5" w:rsidRPr="006055B5">
        <w:rPr>
          <w:rFonts w:ascii="Times New Roman" w:eastAsia="Times New Roman" w:hAnsi="Times New Roman" w:cs="Times New Roman"/>
        </w:rPr>
        <w:t xml:space="preserve">. The study of </w:t>
      </w:r>
      <w:sdt>
        <w:sdtPr>
          <w:rPr>
            <w:rFonts w:ascii="Times New Roman" w:eastAsia="Times New Roman" w:hAnsi="Times New Roman" w:cs="Times New Roman"/>
            <w:color w:val="000000"/>
          </w:rPr>
          <w:tag w:val="MENDELEY_CITATION_v3_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"/>
          <w:id w:val="2008862731"/>
          <w:placeholder>
            <w:docPart w:val="32D80ACDDE9041959C4ADC7D166ABE2D"/>
          </w:placeholder>
        </w:sdtPr>
        <w:sdtEndPr/>
        <w:sdtContent>
          <w:r w:rsidR="001B6322" w:rsidRPr="006055B5">
            <w:rPr>
              <w:rFonts w:ascii="Times New Roman" w:eastAsia="Times New Roman" w:hAnsi="Times New Roman" w:cs="Times New Roman"/>
              <w:color w:val="000000"/>
            </w:rPr>
            <w:t>Aguayo-Rojas et al., 2012</w:t>
          </w:r>
        </w:sdtContent>
      </w:sdt>
      <w:r w:rsidR="00112AC5" w:rsidRPr="006055B5">
        <w:rPr>
          <w:rFonts w:ascii="Times New Roman" w:eastAsia="Times New Roman" w:hAnsi="Times New Roman" w:cs="Times New Roman"/>
          <w:color w:val="000000"/>
        </w:rPr>
        <w:t xml:space="preserve"> is about </w:t>
      </w:r>
      <w:r w:rsidR="00112AC5" w:rsidRPr="006055B5">
        <w:rPr>
          <w:rFonts w:ascii="Times New Roman" w:eastAsia="Times New Roman" w:hAnsi="Times New Roman" w:cs="Times New Roman"/>
        </w:rPr>
        <w:t xml:space="preserve">phytochemicals and antioxidant capacity of tortillas obtained after lime-cooking extrusion process of whole pigmented </w:t>
      </w:r>
      <w:r w:rsidR="00BA1095" w:rsidRPr="006055B5">
        <w:rPr>
          <w:rFonts w:ascii="Times New Roman" w:eastAsia="Times New Roman" w:hAnsi="Times New Roman" w:cs="Times New Roman"/>
        </w:rPr>
        <w:t>M</w:t>
      </w:r>
      <w:r w:rsidR="00112AC5" w:rsidRPr="006055B5">
        <w:rPr>
          <w:rFonts w:ascii="Times New Roman" w:eastAsia="Times New Roman" w:hAnsi="Times New Roman" w:cs="Times New Roman"/>
        </w:rPr>
        <w:t>exican maize</w:t>
      </w:r>
      <w:r w:rsidR="00BA1095" w:rsidRPr="006055B5">
        <w:rPr>
          <w:rFonts w:ascii="Times New Roman" w:eastAsia="Times New Roman" w:hAnsi="Times New Roman" w:cs="Times New Roman"/>
        </w:rPr>
        <w:t xml:space="preserve"> while </w:t>
      </w:r>
      <w:sdt>
        <w:sdtPr>
          <w:rPr>
            <w:rFonts w:ascii="Times New Roman" w:eastAsia="Times New Roman" w:hAnsi="Times New Roman" w:cs="Times New Roman"/>
            <w:color w:val="000000"/>
          </w:rPr>
          <w:tag w:val="MENDELEY_CITATION_v3_eyJjaXRhdGlvbklEIjoiTUVOREVMRVlfQ0lUQVRJT05fYmUwZWIzM2UtNTBkZi00ZGZmLWIxYzEtZWVjZmJjN2I4MDA5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
          <w:id w:val="-1927794442"/>
          <w:placeholder>
            <w:docPart w:val="B3CF75943CF147D6ABCF34DC0E462B9A"/>
          </w:placeholder>
        </w:sdtPr>
        <w:sdtEndPr/>
        <w:sdtContent>
          <w:r w:rsidR="001B6322" w:rsidRPr="006055B5">
            <w:rPr>
              <w:rFonts w:ascii="Times New Roman" w:eastAsia="Times New Roman" w:hAnsi="Times New Roman" w:cs="Times New Roman"/>
              <w:color w:val="000000"/>
            </w:rPr>
            <w:t>Lopez-Martinez et al., 2011</w:t>
          </w:r>
        </w:sdtContent>
      </w:sdt>
      <w:r w:rsidR="00BA1095" w:rsidRPr="006055B5">
        <w:rPr>
          <w:rFonts w:ascii="Times New Roman" w:eastAsia="Times New Roman" w:hAnsi="Times New Roman" w:cs="Times New Roman"/>
          <w:color w:val="000000"/>
        </w:rPr>
        <w:t xml:space="preserve"> was </w:t>
      </w:r>
      <w:r w:rsidR="00BA1095" w:rsidRPr="006055B5">
        <w:rPr>
          <w:rFonts w:ascii="Times New Roman" w:eastAsia="Times New Roman" w:hAnsi="Times New Roman" w:cs="Times New Roman"/>
        </w:rPr>
        <w:t xml:space="preserve">phase II-inducing, polyphenols content and antioxidant capacity of corn (Zea mays L.) from phenotypes of white, blue, red and purple colors processed into masa and tortillas and </w:t>
      </w:r>
      <w:sdt>
        <w:sdtPr>
          <w:rPr>
            <w:rFonts w:ascii="Times New Roman" w:eastAsia="Times New Roman" w:hAnsi="Times New Roman" w:cs="Times New Roman"/>
            <w:color w:val="000000"/>
          </w:rPr>
          <w:tag w:val="MENDELEY_CITATION_v3_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"/>
          <w:id w:val="1010948050"/>
          <w:placeholder>
            <w:docPart w:val="445E08C919EB416FA41D5F41872014BE"/>
          </w:placeholder>
        </w:sdtPr>
        <w:sdtEndPr/>
        <w:sdtContent>
          <w:r w:rsidR="001B6322" w:rsidRPr="006055B5">
            <w:rPr>
              <w:rFonts w:ascii="Times New Roman" w:eastAsia="Times New Roman" w:hAnsi="Times New Roman" w:cs="Times New Roman"/>
              <w:color w:val="000000"/>
            </w:rPr>
            <w:t>Fernandez Suarez et al., 2013</w:t>
          </w:r>
        </w:sdtContent>
      </w:sdt>
      <w:r w:rsidR="00BA1095" w:rsidRPr="006055B5">
        <w:rPr>
          <w:rFonts w:ascii="Times New Roman" w:eastAsia="Times New Roman" w:hAnsi="Times New Roman" w:cs="Times New Roman"/>
          <w:color w:val="000000"/>
        </w:rPr>
        <w:t xml:space="preserve"> was a review paper </w:t>
      </w:r>
      <w:r w:rsidR="006964AD" w:rsidRPr="006055B5">
        <w:rPr>
          <w:rFonts w:ascii="Times New Roman" w:eastAsia="Times New Roman" w:hAnsi="Times New Roman" w:cs="Times New Roman"/>
          <w:color w:val="000000"/>
        </w:rPr>
        <w:t>about the</w:t>
      </w:r>
      <w:r w:rsidR="00BA1095" w:rsidRPr="006055B5">
        <w:rPr>
          <w:rFonts w:ascii="Times New Roman" w:eastAsia="Times New Roman" w:hAnsi="Times New Roman" w:cs="Times New Roman"/>
          <w:color w:val="000000"/>
        </w:rPr>
        <w:t xml:space="preserve"> importance of Mexican maize landraces in the national diet. Figure 11 </w:t>
      </w:r>
      <w:r w:rsidR="006964AD" w:rsidRPr="006055B5">
        <w:rPr>
          <w:rFonts w:ascii="Times New Roman" w:eastAsia="Times New Roman" w:hAnsi="Times New Roman" w:cs="Times New Roman"/>
          <w:color w:val="000000"/>
        </w:rPr>
        <w:t xml:space="preserve">also </w:t>
      </w:r>
      <w:r w:rsidR="00BA1095" w:rsidRPr="006055B5">
        <w:rPr>
          <w:rFonts w:ascii="Times New Roman" w:eastAsia="Times New Roman" w:hAnsi="Times New Roman" w:cs="Times New Roman"/>
          <w:color w:val="000000"/>
        </w:rPr>
        <w:t xml:space="preserve">shows two </w:t>
      </w:r>
      <w:r w:rsidR="006964AD" w:rsidRPr="006055B5">
        <w:rPr>
          <w:rFonts w:ascii="Times New Roman" w:eastAsia="Times New Roman" w:hAnsi="Times New Roman" w:cs="Times New Roman"/>
          <w:color w:val="000000"/>
        </w:rPr>
        <w:t>major</w:t>
      </w:r>
      <w:r w:rsidR="00BA1095" w:rsidRPr="006055B5">
        <w:rPr>
          <w:rFonts w:ascii="Times New Roman" w:eastAsia="Times New Roman" w:hAnsi="Times New Roman" w:cs="Times New Roman"/>
          <w:color w:val="000000"/>
        </w:rPr>
        <w:t xml:space="preserve"> interconnected clusters (green and red no</w:t>
      </w:r>
      <w:r w:rsidR="006964AD" w:rsidRPr="006055B5">
        <w:rPr>
          <w:rFonts w:ascii="Times New Roman" w:eastAsia="Times New Roman" w:hAnsi="Times New Roman" w:cs="Times New Roman"/>
          <w:color w:val="000000"/>
        </w:rPr>
        <w:t>des</w:t>
      </w:r>
      <w:r w:rsidR="00BA1095" w:rsidRPr="006055B5">
        <w:rPr>
          <w:rFonts w:ascii="Times New Roman" w:eastAsia="Times New Roman" w:hAnsi="Times New Roman" w:cs="Times New Roman"/>
          <w:color w:val="000000"/>
        </w:rPr>
        <w:t xml:space="preserve">) where the first group includes </w:t>
      </w:r>
      <w:sdt>
        <w:sdtPr>
          <w:rPr>
            <w:rFonts w:ascii="Times New Roman" w:eastAsia="Times New Roman" w:hAnsi="Times New Roman" w:cs="Times New Roman"/>
            <w:color w:val="000000"/>
          </w:rPr>
          <w:tag w:val="MENDELEY_CITATION_v3_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"/>
          <w:id w:val="-646672673"/>
          <w:placeholder>
            <w:docPart w:val="40DB9F0EB1A74C8BB3AF8ECD2744BBA9"/>
          </w:placeholder>
        </w:sdtPr>
        <w:sdtEndPr/>
        <w:sdtContent>
          <w:r w:rsidR="001B6322" w:rsidRPr="006055B5">
            <w:rPr>
              <w:rFonts w:ascii="Times New Roman" w:eastAsia="Times New Roman" w:hAnsi="Times New Roman" w:cs="Times New Roman"/>
            </w:rPr>
            <w:t>Nuss &amp; Tanumihardjo, 2010</w:t>
          </w:r>
        </w:sdtContent>
      </w:sdt>
      <w:r w:rsidR="00BA1095" w:rsidRPr="006055B5">
        <w:rPr>
          <w:rFonts w:ascii="Times New Roman" w:eastAsia="Times New Roman" w:hAnsi="Times New Roman" w:cs="Times New Roman"/>
          <w:color w:val="000000"/>
        </w:rPr>
        <w:t xml:space="preserve"> and </w:t>
      </w:r>
      <w:sdt>
        <w:sdtPr>
          <w:rPr>
            <w:rFonts w:ascii="Times New Roman" w:eastAsia="Times New Roman" w:hAnsi="Times New Roman" w:cs="Times New Roman"/>
            <w:color w:val="000000"/>
          </w:rPr>
          <w:tag w:val="MENDELEY_CITATION_v3_eyJjaXRhdGlvbklEIjoiTUVOREVMRVlfQ0lUQVRJT05fMTU4NjkzYjktYmYzZS00YzA0LTlkZmEtMTBhMjYzNDE2MGRh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
          <w:id w:val="-1474058870"/>
          <w:placeholder>
            <w:docPart w:val="4CD3D795E26847C4957B12306F7C61A3"/>
          </w:placeholder>
        </w:sdtPr>
        <w:sdtEndPr/>
        <w:sdtContent>
          <w:r w:rsidR="001B6322" w:rsidRPr="006055B5">
            <w:rPr>
              <w:rFonts w:ascii="Times New Roman" w:eastAsia="Times New Roman" w:hAnsi="Times New Roman" w:cs="Times New Roman"/>
            </w:rPr>
            <w:t>Gwirtz &amp; Nieves Garcia-Casal, 2014</w:t>
          </w:r>
        </w:sdtContent>
      </w:sdt>
      <w:r w:rsidR="00BA1095" w:rsidRPr="006055B5">
        <w:rPr>
          <w:rFonts w:ascii="Times New Roman" w:eastAsia="Times New Roman" w:hAnsi="Times New Roman" w:cs="Times New Roman"/>
          <w:color w:val="000000"/>
        </w:rPr>
        <w:t xml:space="preserve"> while in the second group consist of </w:t>
      </w:r>
      <w:sdt>
        <w:sdtPr>
          <w:rPr>
            <w:rFonts w:ascii="Times New Roman" w:eastAsia="Times New Roman" w:hAnsi="Times New Roman" w:cs="Times New Roman"/>
            <w:color w:val="000000"/>
          </w:rPr>
          <w:tag w:val="MENDELEY_CITATION_v3_eyJjaXRhdGlvbklEIjoiTUVOREVMRVlfQ0lUQVRJT05fY2JhZWZiZjctMDFiOC00MTEyLTk0NDMtODY1MDFhYjJkODk0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1180973394"/>
          <w:placeholder>
            <w:docPart w:val="977763D39899437983B7EE6114049672"/>
          </w:placeholder>
        </w:sdtPr>
        <w:sdtEndPr/>
        <w:sdtContent>
          <w:r w:rsidR="001B6322" w:rsidRPr="006055B5">
            <w:rPr>
              <w:rFonts w:ascii="Times New Roman" w:eastAsia="Times New Roman" w:hAnsi="Times New Roman" w:cs="Times New Roman"/>
              <w:color w:val="000000"/>
            </w:rPr>
            <w:t>Mora-Rochin et al., 2010</w:t>
          </w:r>
        </w:sdtContent>
      </w:sdt>
      <w:r w:rsidR="00BA1095" w:rsidRPr="006055B5">
        <w:rPr>
          <w:rFonts w:ascii="Times New Roman" w:eastAsia="Times New Roman" w:hAnsi="Times New Roman" w:cs="Times New Roman"/>
          <w:color w:val="000000"/>
        </w:rPr>
        <w:t>.</w:t>
      </w:r>
      <w:r w:rsidR="006964AD" w:rsidRPr="006055B5">
        <w:rPr>
          <w:rFonts w:ascii="Times New Roman" w:eastAsia="Times New Roman" w:hAnsi="Times New Roman" w:cs="Times New Roman"/>
          <w:color w:val="000000"/>
        </w:rPr>
        <w:t xml:space="preserve"> This can be concluded that the publications of </w:t>
      </w:r>
      <w:sdt>
        <w:sdtPr>
          <w:rPr>
            <w:rFonts w:ascii="Times New Roman" w:eastAsia="Times New Roman" w:hAnsi="Times New Roman" w:cs="Times New Roman"/>
            <w:color w:val="000000"/>
          </w:rPr>
          <w:tag w:val="MENDELEY_CITATION_v3_eyJjaXRhdGlvbklEIjoiTUVOREVMRVlfQ0lUQVRJT05fMjZhZWUyNTYtMTBhZS00Y2JlLWIxNjgtOTM3YWQyMzlkN2Vm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
          <w:id w:val="-1263374894"/>
          <w:placeholder>
            <w:docPart w:val="7AAE71B2A9CE46CA863089A1121D80F6"/>
          </w:placeholder>
        </w:sdtPr>
        <w:sdtEndPr/>
        <w:sdtContent>
          <w:r w:rsidR="001B6322" w:rsidRPr="006055B5">
            <w:rPr>
              <w:rFonts w:ascii="Times New Roman" w:eastAsia="Times New Roman" w:hAnsi="Times New Roman" w:cs="Times New Roman"/>
            </w:rPr>
            <w:t>Nuss &amp; Tanumihardjo, 2010</w:t>
          </w:r>
        </w:sdtContent>
      </w:sdt>
      <w:r w:rsidR="006964AD" w:rsidRPr="006055B5">
        <w:rPr>
          <w:rFonts w:ascii="Times New Roman" w:eastAsia="Times New Roman" w:hAnsi="Times New Roman" w:cs="Times New Roman"/>
          <w:color w:val="000000"/>
        </w:rPr>
        <w:t xml:space="preserve">, </w:t>
      </w:r>
      <w:sdt>
        <w:sdtPr>
          <w:rPr>
            <w:rFonts w:ascii="Times New Roman" w:eastAsia="Times New Roman" w:hAnsi="Times New Roman" w:cs="Times New Roman"/>
            <w:color w:val="000000"/>
          </w:rPr>
          <w:tag w:val="MENDELEY_CITATION_v3_eyJjaXRhdGlvbklEIjoiTUVOREVMRVlfQ0lUQVRJT05fYTE4MWVlNjctOTU4NS00OWUwLWFiODYtMjRlZjM2NGNhYzUw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
          <w:id w:val="-948152310"/>
          <w:placeholder>
            <w:docPart w:val="9FA6F98CC489481DAB08A07220999A19"/>
          </w:placeholder>
        </w:sdtPr>
        <w:sdtEndPr/>
        <w:sdtContent>
          <w:r w:rsidR="001B6322" w:rsidRPr="006055B5">
            <w:rPr>
              <w:rFonts w:ascii="Times New Roman" w:eastAsia="Times New Roman" w:hAnsi="Times New Roman" w:cs="Times New Roman"/>
            </w:rPr>
            <w:t>Gwirtz &amp; Nieves Garcia-Casal, 2014</w:t>
          </w:r>
        </w:sdtContent>
      </w:sdt>
      <w:r w:rsidR="006964AD" w:rsidRPr="006055B5">
        <w:rPr>
          <w:rFonts w:ascii="Times New Roman" w:eastAsia="Times New Roman" w:hAnsi="Times New Roman" w:cs="Times New Roman"/>
          <w:color w:val="000000"/>
        </w:rPr>
        <w:t xml:space="preserve"> and </w:t>
      </w:r>
      <w:sdt>
        <w:sdtPr>
          <w:rPr>
            <w:rFonts w:ascii="Times New Roman" w:eastAsia="Times New Roman" w:hAnsi="Times New Roman" w:cs="Times New Roman"/>
            <w:color w:val="000000"/>
          </w:rPr>
          <w:tag w:val="MENDELEY_CITATION_v3_eyJjaXRhdGlvbklEIjoiTUVOREVMRVlfQ0lUQVRJT05fNzEzZmNiYzctNTYzOS00YTkxLTg3OGEtMmM1NjMzYzUwZWMz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173536198"/>
          <w:placeholder>
            <w:docPart w:val="F73B825259AD46E2AA6E969867D74E08"/>
          </w:placeholder>
        </w:sdtPr>
        <w:sdtEndPr/>
        <w:sdtContent>
          <w:r w:rsidR="001B6322" w:rsidRPr="006055B5">
            <w:rPr>
              <w:rFonts w:ascii="Times New Roman" w:eastAsia="Times New Roman" w:hAnsi="Times New Roman" w:cs="Times New Roman"/>
              <w:color w:val="000000"/>
            </w:rPr>
            <w:t>Mora-Rochin et al., 2010</w:t>
          </w:r>
        </w:sdtContent>
      </w:sdt>
      <w:r w:rsidR="006964AD" w:rsidRPr="006055B5">
        <w:rPr>
          <w:rFonts w:ascii="Times New Roman" w:eastAsia="Times New Roman" w:hAnsi="Times New Roman" w:cs="Times New Roman"/>
          <w:color w:val="000000"/>
        </w:rPr>
        <w:t xml:space="preserve"> had significant impact on the research involving corn nixtamalization between 2010 to 2023 in both Scopus and WOS databases.</w:t>
      </w:r>
      <w:r w:rsidR="00952763" w:rsidRPr="006055B5">
        <w:rPr>
          <w:rFonts w:ascii="Times New Roman" w:eastAsia="Times New Roman" w:hAnsi="Times New Roman" w:cs="Times New Roman"/>
          <w:color w:val="000000"/>
        </w:rPr>
        <w:t xml:space="preserve"> Documents of </w:t>
      </w:r>
      <w:sdt>
        <w:sdtPr>
          <w:rPr>
            <w:rFonts w:ascii="Times New Roman" w:eastAsia="Times New Roman" w:hAnsi="Times New Roman" w:cs="Times New Roman"/>
            <w:color w:val="000000"/>
          </w:rPr>
          <w:tag w:val="MENDELEY_CITATION_v3_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"/>
          <w:id w:val="-1655209610"/>
          <w:placeholder>
            <w:docPart w:val="58F276745E4A475097F0A015AA0DC630"/>
          </w:placeholder>
        </w:sdtPr>
        <w:sdtEndPr/>
        <w:sdtContent>
          <w:r w:rsidR="001B6322" w:rsidRPr="006055B5">
            <w:rPr>
              <w:rFonts w:ascii="Times New Roman" w:eastAsia="Times New Roman" w:hAnsi="Times New Roman" w:cs="Times New Roman"/>
              <w:color w:val="000000"/>
            </w:rPr>
            <w:t>Chávez-Santoscoy et al., 2016</w:t>
          </w:r>
        </w:sdtContent>
      </w:sdt>
      <w:r w:rsidR="00952763" w:rsidRPr="006055B5">
        <w:rPr>
          <w:rFonts w:ascii="Times New Roman" w:eastAsia="Times New Roman" w:hAnsi="Times New Roman" w:cs="Times New Roman"/>
          <w:color w:val="000000"/>
        </w:rPr>
        <w:t xml:space="preserve"> in blue nodes from Scopus (Figure 10) and </w:t>
      </w:r>
      <w:sdt>
        <w:sdtPr>
          <w:rPr>
            <w:rFonts w:ascii="Times New Roman" w:eastAsia="Times New Roman" w:hAnsi="Times New Roman" w:cs="Times New Roman"/>
            <w:color w:val="000000"/>
          </w:rPr>
          <w:tag w:val="MENDELEY_CITATION_v3_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"/>
          <w:id w:val="2045171631"/>
          <w:placeholder>
            <w:docPart w:val="87F86C4FCA04400D801815D794263946"/>
          </w:placeholder>
        </w:sdtPr>
        <w:sdtEndPr/>
        <w:sdtContent>
          <w:r w:rsidR="001B6322" w:rsidRPr="006055B5">
            <w:rPr>
              <w:rFonts w:ascii="Times New Roman" w:eastAsia="Times New Roman" w:hAnsi="Times New Roman" w:cs="Times New Roman"/>
              <w:color w:val="000000"/>
            </w:rPr>
            <w:t>Aguayo-Rojas et al., 2012</w:t>
          </w:r>
        </w:sdtContent>
      </w:sdt>
      <w:r w:rsidR="00952763" w:rsidRPr="006055B5">
        <w:rPr>
          <w:rFonts w:ascii="Times New Roman" w:eastAsia="Times New Roman" w:hAnsi="Times New Roman" w:cs="Times New Roman"/>
          <w:color w:val="000000"/>
        </w:rPr>
        <w:t xml:space="preserve">, </w:t>
      </w:r>
      <w:sdt>
        <w:sdtPr>
          <w:rPr>
            <w:rFonts w:ascii="Times New Roman" w:eastAsia="Times New Roman" w:hAnsi="Times New Roman" w:cs="Times New Roman"/>
            <w:color w:val="000000"/>
          </w:rPr>
          <w:tag w:val="MENDELEY_CITATION_v3_eyJjaXRhdGlvbklEIjoiTUVOREVMRVlfQ0lUQVRJT05fNTg3MDBiM2MtZmQ2NC00Y2VhLTg3YjktM2I3NDBjMjc0Njhh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
          <w:id w:val="1278060245"/>
          <w:placeholder>
            <w:docPart w:val="0E30B7ADE993495BA19C06F71AAF295B"/>
          </w:placeholder>
        </w:sdtPr>
        <w:sdtEndPr/>
        <w:sdtContent>
          <w:r w:rsidR="001B6322" w:rsidRPr="006055B5">
            <w:rPr>
              <w:rFonts w:ascii="Times New Roman" w:eastAsia="Times New Roman" w:hAnsi="Times New Roman" w:cs="Times New Roman"/>
              <w:color w:val="000000"/>
            </w:rPr>
            <w:t>Lopez-Martinez et al., 2011</w:t>
          </w:r>
        </w:sdtContent>
      </w:sdt>
      <w:r w:rsidR="00952763" w:rsidRPr="006055B5">
        <w:rPr>
          <w:rFonts w:ascii="Times New Roman" w:eastAsia="Times New Roman" w:hAnsi="Times New Roman" w:cs="Times New Roman"/>
          <w:color w:val="000000"/>
        </w:rPr>
        <w:t xml:space="preserve">, </w:t>
      </w:r>
      <w:sdt>
        <w:sdtPr>
          <w:rPr>
            <w:rFonts w:ascii="Times New Roman" w:eastAsia="Times New Roman" w:hAnsi="Times New Roman" w:cs="Times New Roman"/>
            <w:color w:val="000000"/>
          </w:rPr>
          <w:tag w:val="MENDELEY_CITATION_v3_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"/>
          <w:id w:val="-2099550789"/>
          <w:placeholder>
            <w:docPart w:val="E8D8AF5FE0AD4DC285382ECEBBA94211"/>
          </w:placeholder>
        </w:sdtPr>
        <w:sdtEndPr/>
        <w:sdtContent>
          <w:r w:rsidR="001B6322" w:rsidRPr="006055B5">
            <w:rPr>
              <w:rFonts w:ascii="Times New Roman" w:eastAsia="Times New Roman" w:hAnsi="Times New Roman" w:cs="Times New Roman"/>
              <w:color w:val="000000"/>
            </w:rPr>
            <w:t>Fernandez Suarez et al., 2013</w:t>
          </w:r>
        </w:sdtContent>
      </w:sdt>
      <w:r w:rsidR="00952763" w:rsidRPr="006055B5">
        <w:rPr>
          <w:rFonts w:ascii="Times New Roman" w:eastAsia="Times New Roman" w:hAnsi="Times New Roman" w:cs="Times New Roman"/>
          <w:color w:val="000000"/>
        </w:rPr>
        <w:t xml:space="preserve"> shown in red nodes for WOS (Figure 11) had close distance with </w:t>
      </w:r>
      <w:sdt>
        <w:sdtPr>
          <w:rPr>
            <w:rFonts w:ascii="Times New Roman" w:eastAsia="Times New Roman" w:hAnsi="Times New Roman" w:cs="Times New Roman"/>
            <w:color w:val="000000"/>
          </w:rPr>
          <w:tag w:val="MENDELEY_CITATION_v3_eyJjaXRhdGlvbklEIjoiTUVOREVMRVlfQ0lUQVRJT05fYzQyNDE0YTAtODAyMi00NGJiLWIyOWUtYTRmNGYyZWYyMTNj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960265895"/>
          <w:placeholder>
            <w:docPart w:val="99404B60FE0845BCBA5FC1DDF9E228BB"/>
          </w:placeholder>
        </w:sdtPr>
        <w:sdtEndPr/>
        <w:sdtContent>
          <w:r w:rsidR="001B6322" w:rsidRPr="006055B5">
            <w:rPr>
              <w:rFonts w:ascii="Times New Roman" w:eastAsia="Times New Roman" w:hAnsi="Times New Roman" w:cs="Times New Roman"/>
              <w:color w:val="000000"/>
            </w:rPr>
            <w:t>Mora-Rochin et al., 2010</w:t>
          </w:r>
        </w:sdtContent>
      </w:sdt>
      <w:r w:rsidR="00952763" w:rsidRPr="006055B5">
        <w:rPr>
          <w:rFonts w:ascii="Times New Roman" w:eastAsia="Times New Roman" w:hAnsi="Times New Roman" w:cs="Times New Roman"/>
          <w:color w:val="000000"/>
        </w:rPr>
        <w:t xml:space="preserve"> because their studies</w:t>
      </w:r>
      <w:r w:rsidR="00C662F6" w:rsidRPr="006055B5">
        <w:rPr>
          <w:rFonts w:ascii="Times New Roman" w:eastAsia="Times New Roman" w:hAnsi="Times New Roman" w:cs="Times New Roman"/>
          <w:color w:val="000000"/>
        </w:rPr>
        <w:t xml:space="preserve"> had the same interest which</w:t>
      </w:r>
      <w:r w:rsidR="00952763" w:rsidRPr="006055B5">
        <w:rPr>
          <w:rFonts w:ascii="Times New Roman" w:eastAsia="Times New Roman" w:hAnsi="Times New Roman" w:cs="Times New Roman"/>
          <w:color w:val="000000"/>
        </w:rPr>
        <w:t xml:space="preserve"> </w:t>
      </w:r>
      <w:r w:rsidR="00644520" w:rsidRPr="006055B5">
        <w:rPr>
          <w:rFonts w:ascii="Times New Roman" w:eastAsia="Times New Roman" w:hAnsi="Times New Roman" w:cs="Times New Roman"/>
          <w:color w:val="000000"/>
        </w:rPr>
        <w:t>focus</w:t>
      </w:r>
      <w:r w:rsidR="00952763" w:rsidRPr="006055B5">
        <w:rPr>
          <w:rFonts w:ascii="Times New Roman" w:eastAsia="Times New Roman" w:hAnsi="Times New Roman" w:cs="Times New Roman"/>
          <w:color w:val="000000"/>
        </w:rPr>
        <w:t xml:space="preserve"> </w:t>
      </w:r>
      <w:r w:rsidR="00C662F6" w:rsidRPr="006055B5">
        <w:rPr>
          <w:rFonts w:ascii="Times New Roman" w:eastAsia="Times New Roman" w:hAnsi="Times New Roman" w:cs="Times New Roman"/>
          <w:color w:val="000000"/>
        </w:rPr>
        <w:t>on</w:t>
      </w:r>
      <w:r w:rsidR="00952763" w:rsidRPr="006055B5">
        <w:rPr>
          <w:rFonts w:ascii="Times New Roman" w:eastAsia="Times New Roman" w:hAnsi="Times New Roman" w:cs="Times New Roman"/>
          <w:color w:val="000000"/>
        </w:rPr>
        <w:t xml:space="preserve"> phytochemicals</w:t>
      </w:r>
      <w:r w:rsidR="00644520" w:rsidRPr="006055B5">
        <w:rPr>
          <w:rFonts w:ascii="Times New Roman" w:eastAsia="Times New Roman" w:hAnsi="Times New Roman" w:cs="Times New Roman"/>
          <w:color w:val="000000"/>
        </w:rPr>
        <w:t xml:space="preserve"> from pigmented maize and other crops</w:t>
      </w:r>
      <w:r w:rsidR="00952763" w:rsidRPr="006055B5">
        <w:rPr>
          <w:rFonts w:ascii="Times New Roman" w:eastAsia="Times New Roman" w:hAnsi="Times New Roman" w:cs="Times New Roman"/>
          <w:color w:val="000000"/>
        </w:rPr>
        <w:t xml:space="preserve">. </w:t>
      </w:r>
    </w:p>
    <w:p w14:paraId="11C7E82C" w14:textId="5D3CC08E" w:rsidR="00101D6E" w:rsidRPr="006055B5" w:rsidRDefault="00FF6062" w:rsidP="00FF6062">
      <w:pPr>
        <w:tabs>
          <w:tab w:val="left" w:pos="1900"/>
        </w:tabs>
        <w:spacing w:after="0" w:line="240" w:lineRule="auto"/>
        <w:jc w:val="center"/>
        <w:rPr>
          <w:rFonts w:ascii="Times New Roman" w:hAnsi="Times New Roman" w:cs="Times New Roman"/>
        </w:rPr>
      </w:pPr>
      <w:r w:rsidRPr="006055B5">
        <w:rPr>
          <w:rFonts w:ascii="Times New Roman" w:eastAsia="Times New Roman" w:hAnsi="Times New Roman" w:cs="Times New Roman"/>
          <w:noProof/>
          <w:color w:val="000000"/>
        </w:rPr>
        <w:lastRenderedPageBreak/>
        <mc:AlternateContent>
          <mc:Choice Requires="wpg">
            <w:drawing>
              <wp:inline distT="0" distB="0" distL="0" distR="0" wp14:anchorId="6F408E58" wp14:editId="7F9364AB">
                <wp:extent cx="5474826" cy="3512917"/>
                <wp:effectExtent l="0" t="0" r="0" b="0"/>
                <wp:docPr id="228" name="Group 228"/>
                <wp:cNvGraphicFramePr/>
                <a:graphic xmlns:a="http://schemas.openxmlformats.org/drawingml/2006/main">
                  <a:graphicData uri="http://schemas.microsoft.com/office/word/2010/wordprocessingGroup">
                    <wpg:wgp>
                      <wpg:cNvGrpSpPr/>
                      <wpg:grpSpPr>
                        <a:xfrm>
                          <a:off x="0" y="0"/>
                          <a:ext cx="5474826" cy="3512917"/>
                          <a:chOff x="0" y="0"/>
                          <a:chExt cx="6038689" cy="3908642"/>
                        </a:xfrm>
                      </wpg:grpSpPr>
                      <pic:pic xmlns:pic="http://schemas.openxmlformats.org/drawingml/2006/picture">
                        <pic:nvPicPr>
                          <pic:cNvPr id="193" name="Picture 193"/>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93539" y="0"/>
                            <a:ext cx="5645150" cy="3872230"/>
                          </a:xfrm>
                          <a:prstGeom prst="rect">
                            <a:avLst/>
                          </a:prstGeom>
                          <a:noFill/>
                          <a:ln>
                            <a:noFill/>
                          </a:ln>
                        </pic:spPr>
                      </pic:pic>
                      <pic:pic xmlns:pic="http://schemas.openxmlformats.org/drawingml/2006/picture">
                        <pic:nvPicPr>
                          <pic:cNvPr id="215" name="Picture 21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3674962"/>
                            <a:ext cx="645795" cy="233680"/>
                          </a:xfrm>
                          <a:prstGeom prst="rect">
                            <a:avLst/>
                          </a:prstGeom>
                        </pic:spPr>
                      </pic:pic>
                    </wpg:wgp>
                  </a:graphicData>
                </a:graphic>
              </wp:inline>
            </w:drawing>
          </mc:Choice>
          <mc:Fallback xmlns:oel="http://schemas.microsoft.com/office/2019/extlst">
            <w:pict>
              <v:group w14:anchorId="60D77FAB" id="Group 228" o:spid="_x0000_s1026" style="width:431.1pt;height:276.6pt;mso-position-horizontal-relative:char;mso-position-vertical-relative:line" coordsize="60386,3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">
                <v:shape id="Picture 193" o:spid="_x0000_s1027" type="#_x0000_t75" style="position:absolute;left:3935;width:56451;height:38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">
                  <v:imagedata r:id="rId32" o:title=""/>
                </v:shape>
                <v:shape id="Picture 215" o:spid="_x0000_s1028" type="#_x0000_t75" style="position:absolute;top:36749;width:6457;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">
                  <v:imagedata r:id="rId22" o:title=""/>
                </v:shape>
                <w10:anchorlock/>
              </v:group>
            </w:pict>
          </mc:Fallback>
        </mc:AlternateContent>
      </w:r>
    </w:p>
    <w:p w14:paraId="46A38FC9" w14:textId="0348601E" w:rsidR="00065F68" w:rsidRPr="006055B5" w:rsidRDefault="00065F68" w:rsidP="00834D5C">
      <w:pPr>
        <w:pStyle w:val="Heading3"/>
        <w:rPr>
          <w:rFonts w:ascii="Times New Roman" w:hAnsi="Times New Roman" w:cs="Times New Roman"/>
          <w:b/>
          <w:bCs/>
          <w:color w:val="auto"/>
          <w:sz w:val="22"/>
          <w:szCs w:val="22"/>
        </w:rPr>
      </w:pPr>
      <w:bookmarkStart w:id="34" w:name="_Toc129119383"/>
      <w:r w:rsidRPr="006055B5">
        <w:rPr>
          <w:rFonts w:ascii="Times New Roman" w:hAnsi="Times New Roman" w:cs="Times New Roman"/>
          <w:b/>
          <w:bCs/>
          <w:color w:val="auto"/>
          <w:sz w:val="22"/>
          <w:szCs w:val="22"/>
        </w:rPr>
        <w:t>Figure 1</w:t>
      </w:r>
      <w:r w:rsidR="00991C07" w:rsidRPr="006055B5">
        <w:rPr>
          <w:rFonts w:ascii="Times New Roman" w:hAnsi="Times New Roman" w:cs="Times New Roman"/>
          <w:b/>
          <w:bCs/>
          <w:color w:val="auto"/>
          <w:sz w:val="22"/>
          <w:szCs w:val="22"/>
        </w:rPr>
        <w:t>1.</w:t>
      </w:r>
      <w:r w:rsidRPr="006055B5">
        <w:rPr>
          <w:rFonts w:ascii="Times New Roman" w:hAnsi="Times New Roman" w:cs="Times New Roman"/>
          <w:color w:val="auto"/>
          <w:sz w:val="22"/>
          <w:szCs w:val="22"/>
        </w:rPr>
        <w:t xml:space="preserve"> Citation-document cooperation network on corn nixtamalization from WOS database. (Out of 370 documents searched, 18 documents have been cited for at least 40 times were considered.)</w:t>
      </w:r>
      <w:bookmarkEnd w:id="34"/>
    </w:p>
    <w:p w14:paraId="1E1BBDA1" w14:textId="294685A8" w:rsidR="00101D6E" w:rsidRPr="006055B5" w:rsidRDefault="00101D6E" w:rsidP="00DB39E4">
      <w:pPr>
        <w:tabs>
          <w:tab w:val="left" w:pos="1900"/>
        </w:tabs>
        <w:spacing w:after="0" w:line="240" w:lineRule="auto"/>
        <w:jc w:val="both"/>
        <w:rPr>
          <w:rFonts w:ascii="Times New Roman" w:hAnsi="Times New Roman" w:cs="Times New Roman"/>
        </w:rPr>
      </w:pPr>
    </w:p>
    <w:p w14:paraId="56262321" w14:textId="77777777" w:rsidR="00536258" w:rsidRPr="006055B5" w:rsidRDefault="00536258" w:rsidP="00536258">
      <w:pPr>
        <w:spacing w:after="0" w:line="240" w:lineRule="auto"/>
        <w:ind w:firstLine="720"/>
        <w:jc w:val="both"/>
        <w:rPr>
          <w:rFonts w:ascii="Times New Roman" w:hAnsi="Times New Roman" w:cs="Times New Roman"/>
        </w:rPr>
      </w:pPr>
      <w:r w:rsidRPr="006055B5">
        <w:rPr>
          <w:rFonts w:ascii="Times New Roman" w:hAnsi="Times New Roman" w:cs="Times New Roman"/>
        </w:rPr>
        <w:t>The results of visualization of research mapping related to corn nixtamalization shows 18 items with a total of 370 documents with at least forty times had been cited which are divided into 11 clusters in Scopus, namely:</w:t>
      </w:r>
    </w:p>
    <w:p w14:paraId="7DE40CCE" w14:textId="77777777" w:rsidR="00536258" w:rsidRPr="006055B5" w:rsidRDefault="00536258" w:rsidP="00536258">
      <w:pPr>
        <w:tabs>
          <w:tab w:val="left" w:pos="1900"/>
        </w:tabs>
        <w:spacing w:after="0" w:line="240" w:lineRule="auto"/>
        <w:jc w:val="both"/>
        <w:rPr>
          <w:rFonts w:ascii="Times New Roman" w:hAnsi="Times New Roman" w:cs="Times New Roman"/>
        </w:rPr>
      </w:pPr>
    </w:p>
    <w:p w14:paraId="7B3C86B7" w14:textId="6C3E5728" w:rsidR="00536258" w:rsidRPr="006055B5" w:rsidRDefault="00536258" w:rsidP="00536258">
      <w:pPr>
        <w:pStyle w:val="ListParagraph"/>
        <w:numPr>
          <w:ilvl w:val="0"/>
          <w:numId w:val="1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 xml:space="preserve">Cluster 1 consists of 4 items including </w:t>
      </w:r>
      <w:sdt>
        <w:sdtPr>
          <w:rPr>
            <w:rFonts w:ascii="Times New Roman" w:hAnsi="Times New Roman" w:cs="Times New Roman"/>
            <w:color w:val="000000"/>
          </w:rPr>
          <w:tag w:val="MENDELEY_CITATION_v3_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"/>
          <w:id w:val="590046411"/>
          <w:placeholder>
            <w:docPart w:val="D3B5A34304AC40209C87B742C86C863E"/>
          </w:placeholder>
        </w:sdtPr>
        <w:sdtEndPr/>
        <w:sdtContent>
          <w:r w:rsidR="001B6322" w:rsidRPr="006055B5">
            <w:rPr>
              <w:rFonts w:ascii="Times New Roman" w:eastAsia="Times New Roman" w:hAnsi="Times New Roman" w:cs="Times New Roman"/>
              <w:color w:val="000000"/>
            </w:rPr>
            <w:t>Aguayo-Rojas et al., 2012</w:t>
          </w:r>
        </w:sdtContent>
      </w:sdt>
      <w:r w:rsidRPr="006055B5">
        <w:rPr>
          <w:rFonts w:ascii="Times New Roman" w:eastAsia="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"/>
          <w:id w:val="607476006"/>
          <w:placeholder>
            <w:docPart w:val="6A762545C1924C65B569CE951CDC4CCB"/>
          </w:placeholder>
        </w:sdtPr>
        <w:sdtEndPr/>
        <w:sdtContent>
          <w:r w:rsidR="001B6322" w:rsidRPr="006055B5">
            <w:rPr>
              <w:rFonts w:ascii="Times New Roman" w:eastAsia="Times New Roman" w:hAnsi="Times New Roman" w:cs="Times New Roman"/>
              <w:color w:val="000000"/>
            </w:rPr>
            <w:t>Fernandez Suarez et al., 2013</w:t>
          </w:r>
        </w:sdtContent>
      </w:sdt>
      <w:r w:rsidRPr="006055B5">
        <w:rPr>
          <w:rFonts w:ascii="Times New Roman" w:eastAsia="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GE0ZDNmZGMtMDc5Ni00N2I1LTlkYjgtZmExZjMzOWYzYzIz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
          <w:id w:val="-1352713181"/>
          <w:placeholder>
            <w:docPart w:val="897F7024F1C8403CA3A6E60832FE924B"/>
          </w:placeholder>
        </w:sdtPr>
        <w:sdtEndPr/>
        <w:sdtContent>
          <w:r w:rsidR="001B6322" w:rsidRPr="006055B5">
            <w:rPr>
              <w:rFonts w:ascii="Times New Roman" w:eastAsia="Times New Roman" w:hAnsi="Times New Roman" w:cs="Times New Roman"/>
              <w:color w:val="000000"/>
            </w:rPr>
            <w:t>Lopez-Martinez et al., 2011</w:t>
          </w:r>
        </w:sdtContent>
      </w:sdt>
      <w:r w:rsidRPr="006055B5">
        <w:rPr>
          <w:rFonts w:ascii="Times New Roman" w:eastAsia="Times New Roman" w:hAnsi="Times New Roman" w:cs="Times New Roman"/>
          <w:color w:val="000000"/>
        </w:rPr>
        <w:t>,</w:t>
      </w:r>
      <w:r w:rsidRPr="006055B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k4N2U4OTYtOWRiNi00MDBjLWI0ZTItNzhjYzhjZjM0YjFk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
          <w:id w:val="859247667"/>
          <w:placeholder>
            <w:docPart w:val="791C1A7BDCB84B7CB492DEAC3DA3A0D8"/>
          </w:placeholder>
        </w:sdtPr>
        <w:sdtEndPr/>
        <w:sdtContent>
          <w:r w:rsidR="001B6322" w:rsidRPr="006055B5">
            <w:rPr>
              <w:rFonts w:ascii="Times New Roman" w:eastAsia="Times New Roman" w:hAnsi="Times New Roman" w:cs="Times New Roman"/>
              <w:color w:val="000000"/>
            </w:rPr>
            <w:t>Mora-Rochin et al., 2010</w:t>
          </w:r>
        </w:sdtContent>
      </w:sdt>
    </w:p>
    <w:p w14:paraId="08E1867D" w14:textId="10D8ABF8" w:rsidR="00536258" w:rsidRPr="006055B5" w:rsidRDefault="00536258" w:rsidP="00536258">
      <w:pPr>
        <w:pStyle w:val="ListParagraph"/>
        <w:numPr>
          <w:ilvl w:val="0"/>
          <w:numId w:val="1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 xml:space="preserve">Cluster 2 consists of 3 items including </w:t>
      </w:r>
      <w:sdt>
        <w:sdtPr>
          <w:rPr>
            <w:rFonts w:ascii="Times New Roman" w:hAnsi="Times New Roman" w:cs="Times New Roman"/>
            <w:color w:val="000000"/>
          </w:rPr>
          <w:tag w:val="MENDELEY_CITATION_v3_eyJjaXRhdGlvbklEIjoiTUVOREVMRVlfQ0lUQVRJT05fY2E4NWY2NmYtZGVlMS00ZjA0LTg2NWMtOTMxNDFhNGE0OGNl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
          <w:id w:val="-933812008"/>
          <w:placeholder>
            <w:docPart w:val="6607BEC7D77C4AF68E54552C5A7838AC"/>
          </w:placeholder>
        </w:sdtPr>
        <w:sdtEndPr/>
        <w:sdtContent>
          <w:r w:rsidR="001B6322" w:rsidRPr="006055B5">
            <w:rPr>
              <w:rFonts w:ascii="Times New Roman" w:eastAsia="Times New Roman" w:hAnsi="Times New Roman" w:cs="Times New Roman"/>
            </w:rPr>
            <w:t>Gwirtz &amp; Nieves Garcia-Casal, 2014</w:t>
          </w:r>
        </w:sdtContent>
      </w:sdt>
      <w:r w:rsidRPr="006055B5">
        <w:rPr>
          <w:rFonts w:ascii="Times New Roman" w:eastAsia="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"/>
          <w:id w:val="-1741400792"/>
          <w:placeholder>
            <w:docPart w:val="E7A1F1D80ECE42CF9F96D3C246FC5410"/>
          </w:placeholder>
        </w:sdtPr>
        <w:sdtEndPr/>
        <w:sdtContent>
          <w:r w:rsidR="001B6322" w:rsidRPr="006055B5">
            <w:rPr>
              <w:rFonts w:ascii="Times New Roman" w:eastAsia="Times New Roman" w:hAnsi="Times New Roman" w:cs="Times New Roman"/>
            </w:rPr>
            <w:t>Nuss &amp; Tanumihardjo, 2010</w:t>
          </w:r>
        </w:sdtContent>
      </w:sdt>
      <w:r w:rsidRPr="006055B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FjOWJjNmYtZjY3NC00Nzc2LTkxYTQtMDVjMWZiMzk2NmIw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
          <w:id w:val="-854491333"/>
          <w:placeholder>
            <w:docPart w:val="9F0AFE2B089D4F06AF5E239A4D6E52C0"/>
          </w:placeholder>
        </w:sdtPr>
        <w:sdtEndPr/>
        <w:sdtContent>
          <w:r w:rsidR="001B6322" w:rsidRPr="006055B5">
            <w:rPr>
              <w:rFonts w:ascii="Times New Roman" w:eastAsia="Times New Roman" w:hAnsi="Times New Roman" w:cs="Times New Roman"/>
            </w:rPr>
            <w:t>Suri &amp; Tanumihardjo, 2016</w:t>
          </w:r>
        </w:sdtContent>
      </w:sdt>
    </w:p>
    <w:p w14:paraId="618E6836" w14:textId="3732AE65" w:rsidR="00536258" w:rsidRPr="006055B5" w:rsidRDefault="00536258" w:rsidP="00536258">
      <w:pPr>
        <w:pStyle w:val="ListParagraph"/>
        <w:numPr>
          <w:ilvl w:val="0"/>
          <w:numId w:val="1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 xml:space="preserve">Cluster 3 consists of 2 items including </w:t>
      </w:r>
      <w:sdt>
        <w:sdtPr>
          <w:rPr>
            <w:rFonts w:ascii="Times New Roman" w:hAnsi="Times New Roman" w:cs="Times New Roman"/>
            <w:color w:val="000000"/>
          </w:rPr>
          <w:tag w:val="MENDELEY_CITATION_v3_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"/>
          <w:id w:val="305977127"/>
          <w:placeholder>
            <w:docPart w:val="5FC5B9320CCC4CE0B4A6C7BE318E2DD2"/>
          </w:placeholder>
        </w:sdtPr>
        <w:sdtEndPr/>
        <w:sdtContent>
          <w:r w:rsidR="001B6322" w:rsidRPr="006055B5">
            <w:rPr>
              <w:rFonts w:ascii="Times New Roman" w:eastAsia="Times New Roman" w:hAnsi="Times New Roman" w:cs="Times New Roman"/>
              <w:color w:val="000000"/>
            </w:rPr>
            <w:t>Grenier et al., 2012</w:t>
          </w:r>
        </w:sdtContent>
      </w:sdt>
      <w:r w:rsidRPr="006055B5">
        <w:rPr>
          <w:rFonts w:ascii="Times New Roman" w:eastAsia="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"/>
          <w:id w:val="793486372"/>
          <w:placeholder>
            <w:docPart w:val="B89B39DB62D743EDAE4435B8D9E45FA2"/>
          </w:placeholder>
        </w:sdtPr>
        <w:sdtEndPr/>
        <w:sdtContent>
          <w:r w:rsidR="001B6322" w:rsidRPr="006055B5">
            <w:rPr>
              <w:rFonts w:ascii="Times New Roman" w:eastAsia="Times New Roman" w:hAnsi="Times New Roman" w:cs="Times New Roman"/>
              <w:color w:val="000000"/>
            </w:rPr>
            <w:t>Wang et al., 2016</w:t>
          </w:r>
        </w:sdtContent>
      </w:sdt>
    </w:p>
    <w:p w14:paraId="650B61A7" w14:textId="1310E54B" w:rsidR="00536258" w:rsidRPr="006055B5" w:rsidRDefault="00536258" w:rsidP="00536258">
      <w:pPr>
        <w:pStyle w:val="ListParagraph"/>
        <w:numPr>
          <w:ilvl w:val="0"/>
          <w:numId w:val="1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 xml:space="preserve">Cluster 4 consists of 2 items including </w:t>
      </w:r>
      <w:sdt>
        <w:sdtPr>
          <w:rPr>
            <w:rFonts w:ascii="Times New Roman" w:hAnsi="Times New Roman" w:cs="Times New Roman"/>
            <w:color w:val="000000"/>
          </w:rPr>
          <w:tag w:val="MENDELEY_CITATION_v3_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"/>
          <w:id w:val="-458031486"/>
          <w:placeholder>
            <w:docPart w:val="84F7A5662696474E8B9933E0F06CFDFC"/>
          </w:placeholder>
        </w:sdtPr>
        <w:sdtEndPr/>
        <w:sdtContent>
          <w:r w:rsidR="001B6322" w:rsidRPr="006055B5">
            <w:rPr>
              <w:rFonts w:ascii="Times New Roman" w:eastAsia="Times New Roman" w:hAnsi="Times New Roman" w:cs="Times New Roman"/>
            </w:rPr>
            <w:t>Milani &amp; Maleki, 2014</w:t>
          </w:r>
        </w:sdtContent>
      </w:sdt>
      <w:r w:rsidRPr="006055B5">
        <w:rPr>
          <w:rFonts w:ascii="Times New Roman" w:eastAsia="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"/>
          <w:id w:val="-1471664212"/>
          <w:placeholder>
            <w:docPart w:val="135A40D1F6D74C3EACDAEC9FAC5D711B"/>
          </w:placeholder>
        </w:sdtPr>
        <w:sdtEndPr/>
        <w:sdtContent>
          <w:r w:rsidR="001B6322" w:rsidRPr="006055B5">
            <w:rPr>
              <w:rFonts w:ascii="Times New Roman" w:eastAsia="Times New Roman" w:hAnsi="Times New Roman" w:cs="Times New Roman"/>
            </w:rPr>
            <w:t>Neme &amp; Mohammed 2017</w:t>
          </w:r>
        </w:sdtContent>
      </w:sdt>
    </w:p>
    <w:p w14:paraId="739B9CE3" w14:textId="385DC5E5" w:rsidR="00536258" w:rsidRPr="006055B5" w:rsidRDefault="00536258" w:rsidP="00536258">
      <w:pPr>
        <w:pStyle w:val="ListParagraph"/>
        <w:numPr>
          <w:ilvl w:val="0"/>
          <w:numId w:val="1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5</w:t>
      </w:r>
      <w:r w:rsidR="00390F46" w:rsidRPr="006055B5">
        <w:rPr>
          <w:rFonts w:ascii="Times New Roman" w:hAnsi="Times New Roman" w:cs="Times New Roman"/>
        </w:rPr>
        <w:t xml:space="preserve"> consists of 1 item including </w:t>
      </w:r>
      <w:sdt>
        <w:sdtPr>
          <w:rPr>
            <w:rFonts w:ascii="Times New Roman" w:hAnsi="Times New Roman" w:cs="Times New Roman"/>
            <w:color w:val="000000"/>
          </w:rPr>
          <w:tag w:val="MENDELEY_CITATION_v3_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"/>
          <w:id w:val="2121790935"/>
          <w:placeholder>
            <w:docPart w:val="EDD17C6D1AB04E21B0AAA616DC43DC56"/>
          </w:placeholder>
        </w:sdtPr>
        <w:sdtEndPr/>
        <w:sdtContent>
          <w:r w:rsidR="001B6322" w:rsidRPr="006055B5">
            <w:rPr>
              <w:rFonts w:ascii="Times New Roman" w:eastAsia="Times New Roman" w:hAnsi="Times New Roman" w:cs="Times New Roman"/>
              <w:color w:val="000000"/>
            </w:rPr>
            <w:t>Torres et al., 2015</w:t>
          </w:r>
        </w:sdtContent>
      </w:sdt>
    </w:p>
    <w:p w14:paraId="69C1FA05" w14:textId="1730A280" w:rsidR="00536258" w:rsidRPr="006055B5" w:rsidRDefault="00536258" w:rsidP="00536258">
      <w:pPr>
        <w:pStyle w:val="ListParagraph"/>
        <w:numPr>
          <w:ilvl w:val="0"/>
          <w:numId w:val="1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6</w:t>
      </w:r>
      <w:r w:rsidR="00390F46" w:rsidRPr="006055B5">
        <w:rPr>
          <w:rFonts w:ascii="Times New Roman" w:hAnsi="Times New Roman" w:cs="Times New Roman"/>
        </w:rPr>
        <w:t xml:space="preserve"> consists of 1 item including </w:t>
      </w:r>
      <w:sdt>
        <w:sdtPr>
          <w:rPr>
            <w:rFonts w:ascii="Times New Roman" w:hAnsi="Times New Roman" w:cs="Times New Roman"/>
            <w:color w:val="000000"/>
          </w:rPr>
          <w:tag w:val="MENDELEY_CITATION_v3_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"/>
          <w:id w:val="1176466516"/>
          <w:placeholder>
            <w:docPart w:val="864331892E5F43EAAAD63B164ECE782D"/>
          </w:placeholder>
        </w:sdtPr>
        <w:sdtEndPr/>
        <w:sdtContent>
          <w:r w:rsidR="001B6322" w:rsidRPr="006055B5">
            <w:rPr>
              <w:rFonts w:ascii="Times New Roman" w:eastAsia="Times New Roman" w:hAnsi="Times New Roman" w:cs="Times New Roman"/>
              <w:color w:val="000000"/>
            </w:rPr>
            <w:t>Pérez-Flores et al., 2011</w:t>
          </w:r>
        </w:sdtContent>
      </w:sdt>
    </w:p>
    <w:p w14:paraId="5D4EB9FA" w14:textId="6CC4605A" w:rsidR="00536258" w:rsidRPr="006055B5" w:rsidRDefault="00536258" w:rsidP="00536258">
      <w:pPr>
        <w:pStyle w:val="ListParagraph"/>
        <w:numPr>
          <w:ilvl w:val="0"/>
          <w:numId w:val="1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7</w:t>
      </w:r>
      <w:r w:rsidR="00390F46" w:rsidRPr="006055B5">
        <w:rPr>
          <w:rFonts w:ascii="Times New Roman" w:hAnsi="Times New Roman" w:cs="Times New Roman"/>
        </w:rPr>
        <w:t xml:space="preserve"> consists of 1 item including </w:t>
      </w:r>
      <w:sdt>
        <w:sdtPr>
          <w:rPr>
            <w:rFonts w:ascii="Times New Roman" w:hAnsi="Times New Roman" w:cs="Times New Roman"/>
            <w:color w:val="000000"/>
          </w:rPr>
          <w:tag w:val="MENDELEY_CITATION_v3_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"/>
          <w:id w:val="-1567945006"/>
          <w:placeholder>
            <w:docPart w:val="62EDE5E0353D497AB64749C57317ABD3"/>
          </w:placeholder>
        </w:sdtPr>
        <w:sdtEndPr/>
        <w:sdtContent>
          <w:r w:rsidR="001B6322" w:rsidRPr="006055B5">
            <w:rPr>
              <w:rFonts w:ascii="Times New Roman" w:eastAsia="Times New Roman" w:hAnsi="Times New Roman" w:cs="Times New Roman"/>
              <w:color w:val="000000"/>
            </w:rPr>
            <w:t>Rodriguez-Miranda et al., 2011</w:t>
          </w:r>
        </w:sdtContent>
      </w:sdt>
    </w:p>
    <w:p w14:paraId="0D51AD76" w14:textId="74EBE06E" w:rsidR="00536258" w:rsidRPr="006055B5" w:rsidRDefault="00536258" w:rsidP="00536258">
      <w:pPr>
        <w:pStyle w:val="ListParagraph"/>
        <w:numPr>
          <w:ilvl w:val="0"/>
          <w:numId w:val="1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8</w:t>
      </w:r>
      <w:r w:rsidR="00390F46" w:rsidRPr="006055B5">
        <w:rPr>
          <w:rFonts w:ascii="Times New Roman" w:hAnsi="Times New Roman" w:cs="Times New Roman"/>
        </w:rPr>
        <w:t xml:space="preserve"> consists of 1 item including </w:t>
      </w:r>
      <w:sdt>
        <w:sdtPr>
          <w:rPr>
            <w:rFonts w:ascii="Times New Roman" w:hAnsi="Times New Roman" w:cs="Times New Roman"/>
            <w:color w:val="000000"/>
          </w:rPr>
          <w:tag w:val="MENDELEY_CITATION_v3_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"/>
          <w:id w:val="301198188"/>
          <w:placeholder>
            <w:docPart w:val="37C5E3308CB049F7AB1D62E5985596E4"/>
          </w:placeholder>
        </w:sdtPr>
        <w:sdtEndPr/>
        <w:sdtContent>
          <w:r w:rsidR="001B6322" w:rsidRPr="006055B5">
            <w:rPr>
              <w:rFonts w:ascii="Times New Roman" w:eastAsia="Times New Roman" w:hAnsi="Times New Roman" w:cs="Times New Roman"/>
              <w:color w:val="000000"/>
            </w:rPr>
            <w:t>Grenier et al., 2014</w:t>
          </w:r>
        </w:sdtContent>
      </w:sdt>
    </w:p>
    <w:p w14:paraId="3271115F" w14:textId="605CD753" w:rsidR="00536258" w:rsidRPr="006055B5" w:rsidRDefault="00536258" w:rsidP="00536258">
      <w:pPr>
        <w:pStyle w:val="ListParagraph"/>
        <w:numPr>
          <w:ilvl w:val="0"/>
          <w:numId w:val="1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9</w:t>
      </w:r>
      <w:r w:rsidR="00390F46" w:rsidRPr="006055B5">
        <w:rPr>
          <w:rFonts w:ascii="Times New Roman" w:hAnsi="Times New Roman" w:cs="Times New Roman"/>
        </w:rPr>
        <w:t xml:space="preserve"> consists of 1 item including </w:t>
      </w:r>
      <w:sdt>
        <w:sdtPr>
          <w:rPr>
            <w:rFonts w:ascii="Times New Roman" w:hAnsi="Times New Roman" w:cs="Times New Roman"/>
            <w:color w:val="000000"/>
          </w:rPr>
          <w:tag w:val="MENDELEY_CITATION_v3_eyJjaXRhdGlvbklEIjoiTUVOREVMRVlfQ0lUQVRJT05fZmYyYmE1ZTUtMTQ0My00MjA5LWIzOGItMWRmNTQ2Y2E2N2Zm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
          <w:id w:val="-118461687"/>
          <w:placeholder>
            <w:docPart w:val="155F330A2E254CDC867DE9FE65D9D615"/>
          </w:placeholder>
        </w:sdtPr>
        <w:sdtEndPr/>
        <w:sdtContent>
          <w:r w:rsidR="001B6322" w:rsidRPr="006055B5">
            <w:rPr>
              <w:rFonts w:ascii="Times New Roman" w:eastAsia="Times New Roman" w:hAnsi="Times New Roman" w:cs="Times New Roman"/>
              <w:color w:val="000000"/>
            </w:rPr>
            <w:t>Flores-Morales et al., 2012</w:t>
          </w:r>
        </w:sdtContent>
      </w:sdt>
    </w:p>
    <w:p w14:paraId="17245183" w14:textId="769B0960" w:rsidR="00536258" w:rsidRPr="006055B5" w:rsidRDefault="00536258" w:rsidP="00536258">
      <w:pPr>
        <w:pStyle w:val="ListParagraph"/>
        <w:numPr>
          <w:ilvl w:val="0"/>
          <w:numId w:val="1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10</w:t>
      </w:r>
      <w:r w:rsidR="00390F46" w:rsidRPr="006055B5">
        <w:rPr>
          <w:rFonts w:ascii="Times New Roman" w:hAnsi="Times New Roman" w:cs="Times New Roman"/>
        </w:rPr>
        <w:t xml:space="preserve"> consists of 1 item including </w:t>
      </w:r>
      <w:sdt>
        <w:sdtPr>
          <w:rPr>
            <w:rFonts w:ascii="Times New Roman" w:hAnsi="Times New Roman" w:cs="Times New Roman"/>
            <w:color w:val="000000"/>
          </w:rPr>
          <w:tag w:val="MENDELEY_CITATION_v3_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"/>
          <w:id w:val="-1070956442"/>
          <w:placeholder>
            <w:docPart w:val="89D60F33D5C440EA859306876585F2F4"/>
          </w:placeholder>
        </w:sdtPr>
        <w:sdtEndPr/>
        <w:sdtContent>
          <w:r w:rsidR="001B6322" w:rsidRPr="006055B5">
            <w:rPr>
              <w:rFonts w:ascii="Times New Roman" w:eastAsia="Times New Roman" w:hAnsi="Times New Roman" w:cs="Times New Roman"/>
              <w:color w:val="000000"/>
            </w:rPr>
            <w:t>Suarez Meraz et al., 2016</w:t>
          </w:r>
        </w:sdtContent>
      </w:sdt>
    </w:p>
    <w:p w14:paraId="5FE3B118" w14:textId="5091516E" w:rsidR="00536258" w:rsidRPr="006055B5" w:rsidRDefault="00536258" w:rsidP="00536258">
      <w:pPr>
        <w:pStyle w:val="ListParagraph"/>
        <w:numPr>
          <w:ilvl w:val="0"/>
          <w:numId w:val="16"/>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11</w:t>
      </w:r>
      <w:r w:rsidR="00390F46" w:rsidRPr="006055B5">
        <w:rPr>
          <w:rFonts w:ascii="Times New Roman" w:hAnsi="Times New Roman" w:cs="Times New Roman"/>
        </w:rPr>
        <w:t xml:space="preserve"> consists of 1 item including </w:t>
      </w:r>
      <w:sdt>
        <w:sdtPr>
          <w:rPr>
            <w:rFonts w:ascii="Times New Roman" w:hAnsi="Times New Roman" w:cs="Times New Roman"/>
            <w:color w:val="000000"/>
          </w:rPr>
          <w:tag w:val="MENDELEY_CITATION_v3_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"/>
          <w:id w:val="105770961"/>
          <w:placeholder>
            <w:docPart w:val="D8C91F17FBF740DFAEB369B9903024D2"/>
          </w:placeholder>
        </w:sdtPr>
        <w:sdtEndPr/>
        <w:sdtContent>
          <w:r w:rsidR="001B6322" w:rsidRPr="006055B5">
            <w:rPr>
              <w:rFonts w:ascii="Times New Roman" w:eastAsia="Times New Roman" w:hAnsi="Times New Roman" w:cs="Times New Roman"/>
            </w:rPr>
            <w:t>Castro-Munoz &amp; Yanez-Fernandez, 2015</w:t>
          </w:r>
        </w:sdtContent>
      </w:sdt>
    </w:p>
    <w:p w14:paraId="11825267" w14:textId="4FA00120" w:rsidR="00101D6E" w:rsidRPr="006055B5" w:rsidRDefault="00101D6E" w:rsidP="00DB39E4">
      <w:pPr>
        <w:tabs>
          <w:tab w:val="left" w:pos="1900"/>
        </w:tabs>
        <w:spacing w:after="0" w:line="240" w:lineRule="auto"/>
        <w:jc w:val="both"/>
        <w:rPr>
          <w:rFonts w:ascii="Times New Roman" w:hAnsi="Times New Roman" w:cs="Times New Roman"/>
        </w:rPr>
      </w:pPr>
    </w:p>
    <w:p w14:paraId="4112893C" w14:textId="2C7DDC36" w:rsidR="00162124" w:rsidRPr="006055B5" w:rsidRDefault="002071AB" w:rsidP="00943C78">
      <w:pPr>
        <w:pStyle w:val="Heading2"/>
        <w:numPr>
          <w:ilvl w:val="1"/>
          <w:numId w:val="14"/>
        </w:numPr>
        <w:rPr>
          <w:rFonts w:ascii="Times New Roman" w:hAnsi="Times New Roman" w:cs="Times New Roman"/>
          <w:b/>
          <w:bCs/>
          <w:color w:val="auto"/>
          <w:sz w:val="22"/>
          <w:szCs w:val="22"/>
        </w:rPr>
      </w:pPr>
      <w:bookmarkStart w:id="35" w:name="_Toc129119384"/>
      <w:r w:rsidRPr="006055B5">
        <w:rPr>
          <w:rFonts w:ascii="Times New Roman" w:hAnsi="Times New Roman" w:cs="Times New Roman"/>
          <w:b/>
          <w:bCs/>
          <w:color w:val="auto"/>
          <w:sz w:val="22"/>
          <w:szCs w:val="22"/>
        </w:rPr>
        <w:t xml:space="preserve">Most productive journals </w:t>
      </w:r>
      <w:r w:rsidR="004C0292" w:rsidRPr="006055B5">
        <w:rPr>
          <w:rFonts w:ascii="Times New Roman" w:hAnsi="Times New Roman" w:cs="Times New Roman"/>
          <w:b/>
          <w:bCs/>
          <w:color w:val="auto"/>
          <w:sz w:val="22"/>
          <w:szCs w:val="22"/>
        </w:rPr>
        <w:t xml:space="preserve">in </w:t>
      </w:r>
      <w:r w:rsidRPr="006055B5">
        <w:rPr>
          <w:rFonts w:ascii="Times New Roman" w:hAnsi="Times New Roman" w:cs="Times New Roman"/>
          <w:b/>
          <w:bCs/>
          <w:color w:val="auto"/>
          <w:sz w:val="22"/>
          <w:szCs w:val="22"/>
        </w:rPr>
        <w:t>corn nixtamalization</w:t>
      </w:r>
      <w:bookmarkEnd w:id="35"/>
    </w:p>
    <w:p w14:paraId="7C8C5CD8" w14:textId="27F1525B" w:rsidR="000E747A" w:rsidRPr="006055B5" w:rsidRDefault="00F13DE1" w:rsidP="007E0261">
      <w:pPr>
        <w:jc w:val="both"/>
        <w:rPr>
          <w:rFonts w:ascii="Times New Roman" w:hAnsi="Times New Roman" w:cs="Times New Roman"/>
        </w:rPr>
      </w:pPr>
      <w:r w:rsidRPr="006055B5">
        <w:rPr>
          <w:rFonts w:ascii="Times New Roman" w:hAnsi="Times New Roman" w:cs="Times New Roman"/>
        </w:rPr>
        <w:tab/>
        <w:t>The citation-sources relationship obtained from bibliometric mapping analysis by VOSviewer indicates the importance of where the author prefers</w:t>
      </w:r>
      <w:r w:rsidR="008C7261" w:rsidRPr="006055B5">
        <w:rPr>
          <w:rFonts w:ascii="Times New Roman" w:hAnsi="Times New Roman" w:cs="Times New Roman"/>
        </w:rPr>
        <w:t xml:space="preserve"> to publish their results</w:t>
      </w:r>
      <w:r w:rsidR="00D64C42" w:rsidRPr="006055B5">
        <w:rPr>
          <w:rFonts w:ascii="Times New Roman" w:hAnsi="Times New Roman" w:cs="Times New Roman"/>
        </w:rPr>
        <w:t xml:space="preserve"> </w:t>
      </w:r>
      <w:r w:rsidRPr="006055B5">
        <w:rPr>
          <w:rFonts w:ascii="Times New Roman" w:hAnsi="Times New Roman" w:cs="Times New Roman"/>
        </w:rPr>
        <w:t xml:space="preserve">related to corn nixtamalization. </w:t>
      </w:r>
      <w:r w:rsidR="00EF6C58" w:rsidRPr="006055B5">
        <w:rPr>
          <w:rFonts w:ascii="Times New Roman" w:hAnsi="Times New Roman" w:cs="Times New Roman"/>
        </w:rPr>
        <w:t xml:space="preserve">These can be seen in Table 5 it was Journal of Cereal Science with 26 articles followed by </w:t>
      </w:r>
      <w:r w:rsidR="00EF6C58" w:rsidRPr="006055B5">
        <w:rPr>
          <w:rFonts w:ascii="Times New Roman" w:eastAsia="Times New Roman" w:hAnsi="Times New Roman" w:cs="Times New Roman"/>
          <w:color w:val="000000"/>
        </w:rPr>
        <w:t xml:space="preserve">Cereal Chemistry (17), CyTA - Journal of Food (16) and Food Chemistry (13) which received citations of 482, 123, 207 and 203, respectively. </w:t>
      </w:r>
    </w:p>
    <w:p w14:paraId="3A240E81" w14:textId="2E58BB8D" w:rsidR="000E747A" w:rsidRPr="006055B5" w:rsidRDefault="000E747A" w:rsidP="00834D5C">
      <w:pPr>
        <w:pStyle w:val="Heading3"/>
        <w:rPr>
          <w:rFonts w:ascii="Times New Roman" w:hAnsi="Times New Roman" w:cs="Times New Roman"/>
          <w:color w:val="auto"/>
          <w:sz w:val="22"/>
          <w:szCs w:val="22"/>
        </w:rPr>
      </w:pPr>
      <w:bookmarkStart w:id="36" w:name="_Toc129119385"/>
      <w:r w:rsidRPr="006055B5">
        <w:rPr>
          <w:rFonts w:ascii="Times New Roman" w:hAnsi="Times New Roman" w:cs="Times New Roman"/>
          <w:b/>
          <w:bCs/>
          <w:color w:val="auto"/>
          <w:sz w:val="22"/>
          <w:szCs w:val="22"/>
        </w:rPr>
        <w:lastRenderedPageBreak/>
        <w:t xml:space="preserve">Table </w:t>
      </w:r>
      <w:r w:rsidR="00834D5C" w:rsidRPr="006055B5">
        <w:rPr>
          <w:rFonts w:ascii="Times New Roman" w:hAnsi="Times New Roman" w:cs="Times New Roman"/>
          <w:b/>
          <w:bCs/>
          <w:color w:val="auto"/>
          <w:sz w:val="22"/>
          <w:szCs w:val="22"/>
        </w:rPr>
        <w:t>9</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Top journal</w:t>
      </w:r>
      <w:r w:rsidR="00C83F27" w:rsidRPr="006055B5">
        <w:rPr>
          <w:rFonts w:ascii="Times New Roman" w:hAnsi="Times New Roman" w:cs="Times New Roman"/>
          <w:color w:val="auto"/>
          <w:sz w:val="22"/>
          <w:szCs w:val="22"/>
        </w:rPr>
        <w:t xml:space="preserve"> sources</w:t>
      </w:r>
      <w:r w:rsidRPr="006055B5">
        <w:rPr>
          <w:rFonts w:ascii="Times New Roman" w:hAnsi="Times New Roman" w:cs="Times New Roman"/>
          <w:color w:val="auto"/>
          <w:sz w:val="22"/>
          <w:szCs w:val="22"/>
        </w:rPr>
        <w:t xml:space="preserve"> where more than five documents were published from Scopus</w:t>
      </w:r>
      <w:bookmarkEnd w:id="36"/>
    </w:p>
    <w:tbl>
      <w:tblPr>
        <w:tblpPr w:leftFromText="180" w:rightFromText="180" w:vertAnchor="text" w:horzAnchor="margin" w:tblpY="63"/>
        <w:tblW w:w="10111" w:type="dxa"/>
        <w:tblLook w:val="04A0" w:firstRow="1" w:lastRow="0" w:firstColumn="1" w:lastColumn="0" w:noHBand="0" w:noVBand="1"/>
      </w:tblPr>
      <w:tblGrid>
        <w:gridCol w:w="443"/>
        <w:gridCol w:w="3787"/>
        <w:gridCol w:w="1268"/>
        <w:gridCol w:w="1072"/>
        <w:gridCol w:w="1409"/>
        <w:gridCol w:w="931"/>
        <w:gridCol w:w="1201"/>
      </w:tblGrid>
      <w:tr w:rsidR="000E747A" w:rsidRPr="006055B5" w14:paraId="45B3A499" w14:textId="77777777" w:rsidTr="005C14B9">
        <w:trPr>
          <w:trHeight w:val="281"/>
        </w:trPr>
        <w:tc>
          <w:tcPr>
            <w:tcW w:w="443" w:type="dxa"/>
            <w:tcBorders>
              <w:top w:val="single" w:sz="4" w:space="0" w:color="auto"/>
              <w:left w:val="nil"/>
              <w:bottom w:val="single" w:sz="4" w:space="0" w:color="auto"/>
              <w:right w:val="nil"/>
            </w:tcBorders>
            <w:shd w:val="clear" w:color="auto" w:fill="auto"/>
            <w:noWrap/>
            <w:vAlign w:val="bottom"/>
            <w:hideMark/>
          </w:tcPr>
          <w:p w14:paraId="58090491" w14:textId="77777777" w:rsidR="000E747A" w:rsidRPr="006055B5" w:rsidRDefault="000E747A" w:rsidP="000E747A">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w:t>
            </w:r>
          </w:p>
        </w:tc>
        <w:tc>
          <w:tcPr>
            <w:tcW w:w="3787" w:type="dxa"/>
            <w:tcBorders>
              <w:top w:val="single" w:sz="4" w:space="0" w:color="auto"/>
              <w:left w:val="nil"/>
              <w:bottom w:val="single" w:sz="4" w:space="0" w:color="auto"/>
              <w:right w:val="nil"/>
            </w:tcBorders>
            <w:shd w:val="clear" w:color="auto" w:fill="auto"/>
            <w:noWrap/>
            <w:vAlign w:val="bottom"/>
            <w:hideMark/>
          </w:tcPr>
          <w:p w14:paraId="6D0100CB" w14:textId="77777777" w:rsidR="000E747A" w:rsidRPr="006055B5" w:rsidRDefault="000E747A" w:rsidP="000E747A">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Source</w:t>
            </w:r>
          </w:p>
        </w:tc>
        <w:tc>
          <w:tcPr>
            <w:tcW w:w="1268" w:type="dxa"/>
            <w:tcBorders>
              <w:top w:val="single" w:sz="4" w:space="0" w:color="auto"/>
              <w:left w:val="nil"/>
              <w:bottom w:val="single" w:sz="4" w:space="0" w:color="auto"/>
              <w:right w:val="nil"/>
            </w:tcBorders>
            <w:shd w:val="clear" w:color="auto" w:fill="auto"/>
            <w:noWrap/>
            <w:vAlign w:val="bottom"/>
            <w:hideMark/>
          </w:tcPr>
          <w:p w14:paraId="5A886EF2" w14:textId="77777777" w:rsidR="000E747A" w:rsidRPr="006055B5" w:rsidRDefault="000E747A" w:rsidP="000E747A">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Documents</w:t>
            </w:r>
          </w:p>
        </w:tc>
        <w:tc>
          <w:tcPr>
            <w:tcW w:w="1072" w:type="dxa"/>
            <w:tcBorders>
              <w:top w:val="single" w:sz="4" w:space="0" w:color="auto"/>
              <w:left w:val="nil"/>
              <w:bottom w:val="single" w:sz="4" w:space="0" w:color="auto"/>
              <w:right w:val="nil"/>
            </w:tcBorders>
            <w:shd w:val="clear" w:color="auto" w:fill="auto"/>
            <w:noWrap/>
            <w:vAlign w:val="bottom"/>
            <w:hideMark/>
          </w:tcPr>
          <w:p w14:paraId="3F1515DA" w14:textId="77777777" w:rsidR="000E747A" w:rsidRPr="006055B5" w:rsidRDefault="000E747A" w:rsidP="000E747A">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Citations</w:t>
            </w:r>
          </w:p>
        </w:tc>
        <w:tc>
          <w:tcPr>
            <w:tcW w:w="1409" w:type="dxa"/>
            <w:tcBorders>
              <w:top w:val="single" w:sz="4" w:space="0" w:color="auto"/>
              <w:left w:val="nil"/>
              <w:bottom w:val="single" w:sz="4" w:space="0" w:color="auto"/>
              <w:right w:val="nil"/>
            </w:tcBorders>
            <w:shd w:val="clear" w:color="auto" w:fill="auto"/>
            <w:noWrap/>
            <w:vAlign w:val="bottom"/>
            <w:hideMark/>
          </w:tcPr>
          <w:p w14:paraId="26F4212A" w14:textId="77777777" w:rsidR="000E747A" w:rsidRPr="006055B5" w:rsidRDefault="000E747A" w:rsidP="000E747A">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Average citations per document</w:t>
            </w:r>
          </w:p>
        </w:tc>
        <w:tc>
          <w:tcPr>
            <w:tcW w:w="931" w:type="dxa"/>
            <w:tcBorders>
              <w:top w:val="single" w:sz="4" w:space="0" w:color="auto"/>
              <w:left w:val="nil"/>
              <w:bottom w:val="single" w:sz="4" w:space="0" w:color="auto"/>
              <w:right w:val="nil"/>
            </w:tcBorders>
            <w:shd w:val="clear" w:color="auto" w:fill="auto"/>
            <w:noWrap/>
            <w:vAlign w:val="bottom"/>
            <w:hideMark/>
          </w:tcPr>
          <w:p w14:paraId="7EA92158" w14:textId="712E5ADE" w:rsidR="000E747A" w:rsidRPr="006055B5" w:rsidRDefault="000E747A" w:rsidP="000E747A">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Impact factor (2021)</w:t>
            </w:r>
            <w:r w:rsidR="005C14B9" w:rsidRPr="006055B5">
              <w:rPr>
                <w:rFonts w:ascii="Times New Roman" w:eastAsia="Times New Roman" w:hAnsi="Times New Roman" w:cs="Times New Roman"/>
                <w:b/>
                <w:bCs/>
                <w:color w:val="000000"/>
                <w:vertAlign w:val="superscript"/>
              </w:rPr>
              <w:t xml:space="preserve"> b</w:t>
            </w:r>
          </w:p>
        </w:tc>
        <w:tc>
          <w:tcPr>
            <w:tcW w:w="1201" w:type="dxa"/>
            <w:tcBorders>
              <w:top w:val="single" w:sz="4" w:space="0" w:color="auto"/>
              <w:left w:val="nil"/>
              <w:bottom w:val="single" w:sz="4" w:space="0" w:color="auto"/>
              <w:right w:val="nil"/>
            </w:tcBorders>
            <w:shd w:val="clear" w:color="auto" w:fill="auto"/>
            <w:noWrap/>
            <w:vAlign w:val="bottom"/>
            <w:hideMark/>
          </w:tcPr>
          <w:p w14:paraId="39712C0C" w14:textId="77777777" w:rsidR="000E747A" w:rsidRPr="006055B5" w:rsidRDefault="000E747A" w:rsidP="000E747A">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Total link strength</w:t>
            </w:r>
          </w:p>
        </w:tc>
      </w:tr>
      <w:tr w:rsidR="000E747A" w:rsidRPr="006055B5" w14:paraId="71368807" w14:textId="77777777" w:rsidTr="005C14B9">
        <w:trPr>
          <w:trHeight w:val="281"/>
        </w:trPr>
        <w:tc>
          <w:tcPr>
            <w:tcW w:w="443" w:type="dxa"/>
            <w:tcBorders>
              <w:top w:val="single" w:sz="4" w:space="0" w:color="auto"/>
              <w:left w:val="nil"/>
              <w:bottom w:val="nil"/>
              <w:right w:val="single" w:sz="4" w:space="0" w:color="auto"/>
            </w:tcBorders>
            <w:shd w:val="clear" w:color="auto" w:fill="auto"/>
            <w:noWrap/>
            <w:vAlign w:val="bottom"/>
            <w:hideMark/>
          </w:tcPr>
          <w:p w14:paraId="17BE4C1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3787" w:type="dxa"/>
            <w:tcBorders>
              <w:top w:val="single" w:sz="4" w:space="0" w:color="auto"/>
              <w:left w:val="single" w:sz="4" w:space="0" w:color="auto"/>
              <w:bottom w:val="nil"/>
              <w:right w:val="nil"/>
            </w:tcBorders>
            <w:shd w:val="clear" w:color="auto" w:fill="auto"/>
            <w:noWrap/>
            <w:vAlign w:val="bottom"/>
            <w:hideMark/>
          </w:tcPr>
          <w:p w14:paraId="7A78CA6A"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Cereal Science</w:t>
            </w:r>
          </w:p>
        </w:tc>
        <w:tc>
          <w:tcPr>
            <w:tcW w:w="1268" w:type="dxa"/>
            <w:tcBorders>
              <w:top w:val="single" w:sz="4" w:space="0" w:color="auto"/>
              <w:left w:val="nil"/>
              <w:bottom w:val="nil"/>
              <w:right w:val="nil"/>
            </w:tcBorders>
            <w:shd w:val="clear" w:color="auto" w:fill="auto"/>
            <w:noWrap/>
            <w:vAlign w:val="bottom"/>
            <w:hideMark/>
          </w:tcPr>
          <w:p w14:paraId="06FA4517"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w:t>
            </w:r>
          </w:p>
        </w:tc>
        <w:tc>
          <w:tcPr>
            <w:tcW w:w="1072" w:type="dxa"/>
            <w:tcBorders>
              <w:top w:val="single" w:sz="4" w:space="0" w:color="auto"/>
              <w:left w:val="nil"/>
              <w:bottom w:val="nil"/>
              <w:right w:val="nil"/>
            </w:tcBorders>
            <w:shd w:val="clear" w:color="auto" w:fill="auto"/>
            <w:noWrap/>
            <w:vAlign w:val="bottom"/>
            <w:hideMark/>
          </w:tcPr>
          <w:p w14:paraId="4A392B24"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482</w:t>
            </w:r>
          </w:p>
        </w:tc>
        <w:tc>
          <w:tcPr>
            <w:tcW w:w="1409" w:type="dxa"/>
            <w:tcBorders>
              <w:top w:val="single" w:sz="4" w:space="0" w:color="auto"/>
              <w:left w:val="nil"/>
              <w:bottom w:val="nil"/>
              <w:right w:val="nil"/>
            </w:tcBorders>
            <w:shd w:val="clear" w:color="auto" w:fill="auto"/>
            <w:noWrap/>
            <w:vAlign w:val="bottom"/>
            <w:hideMark/>
          </w:tcPr>
          <w:p w14:paraId="0E38EF3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18.54</w:t>
            </w:r>
          </w:p>
        </w:tc>
        <w:tc>
          <w:tcPr>
            <w:tcW w:w="931" w:type="dxa"/>
            <w:tcBorders>
              <w:top w:val="single" w:sz="4" w:space="0" w:color="auto"/>
              <w:left w:val="nil"/>
              <w:bottom w:val="nil"/>
              <w:right w:val="nil"/>
            </w:tcBorders>
            <w:shd w:val="clear" w:color="auto" w:fill="auto"/>
            <w:noWrap/>
            <w:vAlign w:val="bottom"/>
            <w:hideMark/>
          </w:tcPr>
          <w:p w14:paraId="393E542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4.075</w:t>
            </w:r>
          </w:p>
        </w:tc>
        <w:tc>
          <w:tcPr>
            <w:tcW w:w="1201" w:type="dxa"/>
            <w:tcBorders>
              <w:top w:val="single" w:sz="4" w:space="0" w:color="auto"/>
              <w:left w:val="nil"/>
              <w:bottom w:val="nil"/>
              <w:right w:val="nil"/>
            </w:tcBorders>
            <w:shd w:val="clear" w:color="auto" w:fill="auto"/>
            <w:noWrap/>
            <w:vAlign w:val="bottom"/>
            <w:hideMark/>
          </w:tcPr>
          <w:p w14:paraId="272FD621"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87</w:t>
            </w:r>
          </w:p>
        </w:tc>
      </w:tr>
      <w:tr w:rsidR="000E747A" w:rsidRPr="006055B5" w14:paraId="69CD27C8"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540D5ECA"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3787" w:type="dxa"/>
            <w:tcBorders>
              <w:top w:val="nil"/>
              <w:left w:val="single" w:sz="4" w:space="0" w:color="auto"/>
              <w:bottom w:val="nil"/>
              <w:right w:val="nil"/>
            </w:tcBorders>
            <w:shd w:val="clear" w:color="auto" w:fill="auto"/>
            <w:noWrap/>
            <w:vAlign w:val="bottom"/>
            <w:hideMark/>
          </w:tcPr>
          <w:p w14:paraId="1FFA5B1A"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Cereal Chemistry</w:t>
            </w:r>
          </w:p>
        </w:tc>
        <w:tc>
          <w:tcPr>
            <w:tcW w:w="1268" w:type="dxa"/>
            <w:tcBorders>
              <w:top w:val="nil"/>
              <w:left w:val="nil"/>
              <w:bottom w:val="nil"/>
              <w:right w:val="nil"/>
            </w:tcBorders>
            <w:shd w:val="clear" w:color="auto" w:fill="auto"/>
            <w:noWrap/>
            <w:vAlign w:val="bottom"/>
            <w:hideMark/>
          </w:tcPr>
          <w:p w14:paraId="6285C79D"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1072" w:type="dxa"/>
            <w:tcBorders>
              <w:top w:val="nil"/>
              <w:left w:val="nil"/>
              <w:bottom w:val="nil"/>
              <w:right w:val="nil"/>
            </w:tcBorders>
            <w:shd w:val="clear" w:color="auto" w:fill="auto"/>
            <w:noWrap/>
            <w:vAlign w:val="bottom"/>
            <w:hideMark/>
          </w:tcPr>
          <w:p w14:paraId="4147C3B4"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123</w:t>
            </w:r>
          </w:p>
        </w:tc>
        <w:tc>
          <w:tcPr>
            <w:tcW w:w="1409" w:type="dxa"/>
            <w:tcBorders>
              <w:top w:val="nil"/>
              <w:left w:val="nil"/>
              <w:bottom w:val="nil"/>
              <w:right w:val="nil"/>
            </w:tcBorders>
            <w:shd w:val="clear" w:color="auto" w:fill="auto"/>
            <w:noWrap/>
            <w:vAlign w:val="bottom"/>
            <w:hideMark/>
          </w:tcPr>
          <w:p w14:paraId="792B98E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7.24</w:t>
            </w:r>
          </w:p>
        </w:tc>
        <w:tc>
          <w:tcPr>
            <w:tcW w:w="931" w:type="dxa"/>
            <w:tcBorders>
              <w:top w:val="nil"/>
              <w:left w:val="nil"/>
              <w:bottom w:val="nil"/>
              <w:right w:val="nil"/>
            </w:tcBorders>
            <w:shd w:val="clear" w:color="auto" w:fill="auto"/>
            <w:noWrap/>
            <w:vAlign w:val="bottom"/>
            <w:hideMark/>
          </w:tcPr>
          <w:p w14:paraId="189668FC"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2.534</w:t>
            </w:r>
          </w:p>
        </w:tc>
        <w:tc>
          <w:tcPr>
            <w:tcW w:w="1201" w:type="dxa"/>
            <w:tcBorders>
              <w:top w:val="nil"/>
              <w:left w:val="nil"/>
              <w:bottom w:val="nil"/>
              <w:right w:val="nil"/>
            </w:tcBorders>
            <w:shd w:val="clear" w:color="auto" w:fill="auto"/>
            <w:noWrap/>
            <w:vAlign w:val="bottom"/>
            <w:hideMark/>
          </w:tcPr>
          <w:p w14:paraId="5D463787"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35</w:t>
            </w:r>
          </w:p>
        </w:tc>
      </w:tr>
      <w:tr w:rsidR="000E747A" w:rsidRPr="006055B5" w14:paraId="435DA26F"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7E7C1984"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3787" w:type="dxa"/>
            <w:tcBorders>
              <w:top w:val="nil"/>
              <w:left w:val="single" w:sz="4" w:space="0" w:color="auto"/>
              <w:bottom w:val="nil"/>
              <w:right w:val="nil"/>
            </w:tcBorders>
            <w:shd w:val="clear" w:color="auto" w:fill="auto"/>
            <w:noWrap/>
            <w:vAlign w:val="bottom"/>
            <w:hideMark/>
          </w:tcPr>
          <w:p w14:paraId="79EBD27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CyTA - Journal of Food</w:t>
            </w:r>
          </w:p>
        </w:tc>
        <w:tc>
          <w:tcPr>
            <w:tcW w:w="1268" w:type="dxa"/>
            <w:tcBorders>
              <w:top w:val="nil"/>
              <w:left w:val="nil"/>
              <w:bottom w:val="nil"/>
              <w:right w:val="nil"/>
            </w:tcBorders>
            <w:shd w:val="clear" w:color="auto" w:fill="auto"/>
            <w:noWrap/>
            <w:vAlign w:val="bottom"/>
            <w:hideMark/>
          </w:tcPr>
          <w:p w14:paraId="66F50BB2"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c>
          <w:tcPr>
            <w:tcW w:w="1072" w:type="dxa"/>
            <w:tcBorders>
              <w:top w:val="nil"/>
              <w:left w:val="nil"/>
              <w:bottom w:val="nil"/>
              <w:right w:val="nil"/>
            </w:tcBorders>
            <w:shd w:val="clear" w:color="auto" w:fill="auto"/>
            <w:noWrap/>
            <w:vAlign w:val="bottom"/>
            <w:hideMark/>
          </w:tcPr>
          <w:p w14:paraId="61CE92FD"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207</w:t>
            </w:r>
          </w:p>
        </w:tc>
        <w:tc>
          <w:tcPr>
            <w:tcW w:w="1409" w:type="dxa"/>
            <w:tcBorders>
              <w:top w:val="nil"/>
              <w:left w:val="nil"/>
              <w:bottom w:val="nil"/>
              <w:right w:val="nil"/>
            </w:tcBorders>
            <w:shd w:val="clear" w:color="auto" w:fill="auto"/>
            <w:noWrap/>
            <w:vAlign w:val="bottom"/>
            <w:hideMark/>
          </w:tcPr>
          <w:p w14:paraId="4CE9E042"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12.94</w:t>
            </w:r>
          </w:p>
        </w:tc>
        <w:tc>
          <w:tcPr>
            <w:tcW w:w="931" w:type="dxa"/>
            <w:tcBorders>
              <w:top w:val="nil"/>
              <w:left w:val="nil"/>
              <w:bottom w:val="nil"/>
              <w:right w:val="nil"/>
            </w:tcBorders>
            <w:shd w:val="clear" w:color="auto" w:fill="auto"/>
            <w:noWrap/>
            <w:vAlign w:val="bottom"/>
            <w:hideMark/>
          </w:tcPr>
          <w:p w14:paraId="434D107A"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2.478</w:t>
            </w:r>
          </w:p>
        </w:tc>
        <w:tc>
          <w:tcPr>
            <w:tcW w:w="1201" w:type="dxa"/>
            <w:tcBorders>
              <w:top w:val="nil"/>
              <w:left w:val="nil"/>
              <w:bottom w:val="nil"/>
              <w:right w:val="nil"/>
            </w:tcBorders>
            <w:shd w:val="clear" w:color="auto" w:fill="auto"/>
            <w:noWrap/>
            <w:vAlign w:val="bottom"/>
            <w:hideMark/>
          </w:tcPr>
          <w:p w14:paraId="7E7E039D"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27</w:t>
            </w:r>
          </w:p>
        </w:tc>
      </w:tr>
      <w:tr w:rsidR="000E747A" w:rsidRPr="006055B5" w14:paraId="5FD23833"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7A2D54A9"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3787" w:type="dxa"/>
            <w:tcBorders>
              <w:top w:val="nil"/>
              <w:left w:val="single" w:sz="4" w:space="0" w:color="auto"/>
              <w:bottom w:val="nil"/>
              <w:right w:val="nil"/>
            </w:tcBorders>
            <w:shd w:val="clear" w:color="auto" w:fill="auto"/>
            <w:noWrap/>
            <w:vAlign w:val="bottom"/>
            <w:hideMark/>
          </w:tcPr>
          <w:p w14:paraId="3815DD84"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Food Chemistry</w:t>
            </w:r>
          </w:p>
        </w:tc>
        <w:tc>
          <w:tcPr>
            <w:tcW w:w="1268" w:type="dxa"/>
            <w:tcBorders>
              <w:top w:val="nil"/>
              <w:left w:val="nil"/>
              <w:bottom w:val="nil"/>
              <w:right w:val="nil"/>
            </w:tcBorders>
            <w:shd w:val="clear" w:color="auto" w:fill="auto"/>
            <w:noWrap/>
            <w:vAlign w:val="bottom"/>
            <w:hideMark/>
          </w:tcPr>
          <w:p w14:paraId="39DFF03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1072" w:type="dxa"/>
            <w:tcBorders>
              <w:top w:val="nil"/>
              <w:left w:val="nil"/>
              <w:bottom w:val="nil"/>
              <w:right w:val="nil"/>
            </w:tcBorders>
            <w:shd w:val="clear" w:color="auto" w:fill="auto"/>
            <w:noWrap/>
            <w:vAlign w:val="bottom"/>
            <w:hideMark/>
          </w:tcPr>
          <w:p w14:paraId="5F0E361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203</w:t>
            </w:r>
          </w:p>
        </w:tc>
        <w:tc>
          <w:tcPr>
            <w:tcW w:w="1409" w:type="dxa"/>
            <w:tcBorders>
              <w:top w:val="nil"/>
              <w:left w:val="nil"/>
              <w:bottom w:val="nil"/>
              <w:right w:val="nil"/>
            </w:tcBorders>
            <w:shd w:val="clear" w:color="auto" w:fill="auto"/>
            <w:noWrap/>
            <w:vAlign w:val="bottom"/>
            <w:hideMark/>
          </w:tcPr>
          <w:p w14:paraId="3F3E8D63"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15.62</w:t>
            </w:r>
          </w:p>
        </w:tc>
        <w:tc>
          <w:tcPr>
            <w:tcW w:w="931" w:type="dxa"/>
            <w:tcBorders>
              <w:top w:val="nil"/>
              <w:left w:val="nil"/>
              <w:bottom w:val="nil"/>
              <w:right w:val="nil"/>
            </w:tcBorders>
            <w:shd w:val="clear" w:color="auto" w:fill="auto"/>
            <w:noWrap/>
            <w:vAlign w:val="bottom"/>
            <w:hideMark/>
          </w:tcPr>
          <w:p w14:paraId="5DC2F82A"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9.231</w:t>
            </w:r>
          </w:p>
        </w:tc>
        <w:tc>
          <w:tcPr>
            <w:tcW w:w="1201" w:type="dxa"/>
            <w:tcBorders>
              <w:top w:val="nil"/>
              <w:left w:val="nil"/>
              <w:bottom w:val="nil"/>
              <w:right w:val="nil"/>
            </w:tcBorders>
            <w:shd w:val="clear" w:color="auto" w:fill="auto"/>
            <w:noWrap/>
            <w:vAlign w:val="bottom"/>
            <w:hideMark/>
          </w:tcPr>
          <w:p w14:paraId="1BB73E0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34</w:t>
            </w:r>
          </w:p>
        </w:tc>
      </w:tr>
      <w:tr w:rsidR="000E747A" w:rsidRPr="006055B5" w14:paraId="34FE9797"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1EC2F131"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3787" w:type="dxa"/>
            <w:tcBorders>
              <w:top w:val="nil"/>
              <w:left w:val="single" w:sz="4" w:space="0" w:color="auto"/>
              <w:bottom w:val="nil"/>
              <w:right w:val="nil"/>
            </w:tcBorders>
            <w:shd w:val="clear" w:color="auto" w:fill="auto"/>
            <w:noWrap/>
            <w:vAlign w:val="bottom"/>
            <w:hideMark/>
          </w:tcPr>
          <w:p w14:paraId="37ABB786" w14:textId="1E8B2C71" w:rsidR="000E747A" w:rsidRPr="006055B5" w:rsidRDefault="00B82D21"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LWT -</w:t>
            </w:r>
            <w:r w:rsidR="000E747A" w:rsidRPr="006055B5">
              <w:rPr>
                <w:rFonts w:ascii="Times New Roman" w:eastAsia="Times New Roman" w:hAnsi="Times New Roman" w:cs="Times New Roman"/>
                <w:color w:val="000000"/>
              </w:rPr>
              <w:t xml:space="preserve"> Food Science and Technology</w:t>
            </w:r>
          </w:p>
        </w:tc>
        <w:tc>
          <w:tcPr>
            <w:tcW w:w="1268" w:type="dxa"/>
            <w:tcBorders>
              <w:top w:val="nil"/>
              <w:left w:val="nil"/>
              <w:bottom w:val="nil"/>
              <w:right w:val="nil"/>
            </w:tcBorders>
            <w:shd w:val="clear" w:color="auto" w:fill="auto"/>
            <w:noWrap/>
            <w:vAlign w:val="bottom"/>
            <w:hideMark/>
          </w:tcPr>
          <w:p w14:paraId="51AC5789"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072" w:type="dxa"/>
            <w:tcBorders>
              <w:top w:val="nil"/>
              <w:left w:val="nil"/>
              <w:bottom w:val="nil"/>
              <w:right w:val="nil"/>
            </w:tcBorders>
            <w:shd w:val="clear" w:color="auto" w:fill="auto"/>
            <w:noWrap/>
            <w:vAlign w:val="bottom"/>
            <w:hideMark/>
          </w:tcPr>
          <w:p w14:paraId="5BA70406"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253</w:t>
            </w:r>
          </w:p>
        </w:tc>
        <w:tc>
          <w:tcPr>
            <w:tcW w:w="1409" w:type="dxa"/>
            <w:tcBorders>
              <w:top w:val="nil"/>
              <w:left w:val="nil"/>
              <w:bottom w:val="nil"/>
              <w:right w:val="nil"/>
            </w:tcBorders>
            <w:shd w:val="clear" w:color="auto" w:fill="auto"/>
            <w:noWrap/>
            <w:vAlign w:val="bottom"/>
            <w:hideMark/>
          </w:tcPr>
          <w:p w14:paraId="3152518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21.08</w:t>
            </w:r>
          </w:p>
        </w:tc>
        <w:tc>
          <w:tcPr>
            <w:tcW w:w="931" w:type="dxa"/>
            <w:tcBorders>
              <w:top w:val="nil"/>
              <w:left w:val="nil"/>
              <w:bottom w:val="nil"/>
              <w:right w:val="nil"/>
            </w:tcBorders>
            <w:shd w:val="clear" w:color="auto" w:fill="auto"/>
            <w:noWrap/>
            <w:vAlign w:val="bottom"/>
            <w:hideMark/>
          </w:tcPr>
          <w:p w14:paraId="3E0F0289"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6.056</w:t>
            </w:r>
          </w:p>
        </w:tc>
        <w:tc>
          <w:tcPr>
            <w:tcW w:w="1201" w:type="dxa"/>
            <w:tcBorders>
              <w:top w:val="nil"/>
              <w:left w:val="nil"/>
              <w:bottom w:val="nil"/>
              <w:right w:val="nil"/>
            </w:tcBorders>
            <w:shd w:val="clear" w:color="auto" w:fill="auto"/>
            <w:noWrap/>
            <w:vAlign w:val="bottom"/>
            <w:hideMark/>
          </w:tcPr>
          <w:p w14:paraId="60E10EB8"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w:t>
            </w:r>
          </w:p>
        </w:tc>
      </w:tr>
      <w:tr w:rsidR="000E747A" w:rsidRPr="006055B5" w14:paraId="3417C551"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260A412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3787" w:type="dxa"/>
            <w:tcBorders>
              <w:top w:val="nil"/>
              <w:left w:val="single" w:sz="4" w:space="0" w:color="auto"/>
              <w:bottom w:val="nil"/>
              <w:right w:val="nil"/>
            </w:tcBorders>
            <w:shd w:val="clear" w:color="auto" w:fill="auto"/>
            <w:noWrap/>
            <w:vAlign w:val="bottom"/>
            <w:hideMark/>
          </w:tcPr>
          <w:p w14:paraId="7272C2C5"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Plant Foods for Human Nutrition</w:t>
            </w:r>
          </w:p>
        </w:tc>
        <w:tc>
          <w:tcPr>
            <w:tcW w:w="1268" w:type="dxa"/>
            <w:tcBorders>
              <w:top w:val="nil"/>
              <w:left w:val="nil"/>
              <w:bottom w:val="nil"/>
              <w:right w:val="nil"/>
            </w:tcBorders>
            <w:shd w:val="clear" w:color="auto" w:fill="auto"/>
            <w:noWrap/>
            <w:vAlign w:val="bottom"/>
            <w:hideMark/>
          </w:tcPr>
          <w:p w14:paraId="37A6E997"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072" w:type="dxa"/>
            <w:tcBorders>
              <w:top w:val="nil"/>
              <w:left w:val="nil"/>
              <w:bottom w:val="nil"/>
              <w:right w:val="nil"/>
            </w:tcBorders>
            <w:shd w:val="clear" w:color="auto" w:fill="auto"/>
            <w:noWrap/>
            <w:vAlign w:val="bottom"/>
            <w:hideMark/>
          </w:tcPr>
          <w:p w14:paraId="195C2099"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227</w:t>
            </w:r>
          </w:p>
        </w:tc>
        <w:tc>
          <w:tcPr>
            <w:tcW w:w="1409" w:type="dxa"/>
            <w:tcBorders>
              <w:top w:val="nil"/>
              <w:left w:val="nil"/>
              <w:bottom w:val="nil"/>
              <w:right w:val="nil"/>
            </w:tcBorders>
            <w:shd w:val="clear" w:color="auto" w:fill="auto"/>
            <w:noWrap/>
            <w:vAlign w:val="bottom"/>
            <w:hideMark/>
          </w:tcPr>
          <w:p w14:paraId="7E5B3FC8"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18.92</w:t>
            </w:r>
          </w:p>
        </w:tc>
        <w:tc>
          <w:tcPr>
            <w:tcW w:w="931" w:type="dxa"/>
            <w:tcBorders>
              <w:top w:val="nil"/>
              <w:left w:val="nil"/>
              <w:bottom w:val="nil"/>
              <w:right w:val="nil"/>
            </w:tcBorders>
            <w:shd w:val="clear" w:color="auto" w:fill="auto"/>
            <w:noWrap/>
            <w:vAlign w:val="bottom"/>
            <w:hideMark/>
          </w:tcPr>
          <w:p w14:paraId="0DAAD053"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4.124</w:t>
            </w:r>
          </w:p>
        </w:tc>
        <w:tc>
          <w:tcPr>
            <w:tcW w:w="1201" w:type="dxa"/>
            <w:tcBorders>
              <w:top w:val="nil"/>
              <w:left w:val="nil"/>
              <w:bottom w:val="nil"/>
              <w:right w:val="nil"/>
            </w:tcBorders>
            <w:shd w:val="clear" w:color="auto" w:fill="auto"/>
            <w:noWrap/>
            <w:vAlign w:val="bottom"/>
            <w:hideMark/>
          </w:tcPr>
          <w:p w14:paraId="6D06AC95"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36</w:t>
            </w:r>
          </w:p>
        </w:tc>
      </w:tr>
      <w:tr w:rsidR="000E747A" w:rsidRPr="006055B5" w14:paraId="04018D9B"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0EF99191"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3787" w:type="dxa"/>
            <w:tcBorders>
              <w:top w:val="nil"/>
              <w:left w:val="single" w:sz="4" w:space="0" w:color="auto"/>
              <w:bottom w:val="nil"/>
              <w:right w:val="nil"/>
            </w:tcBorders>
            <w:shd w:val="clear" w:color="auto" w:fill="auto"/>
            <w:noWrap/>
            <w:vAlign w:val="bottom"/>
            <w:hideMark/>
          </w:tcPr>
          <w:p w14:paraId="175212B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Revista Mexicana de Ingeniera Quimica</w:t>
            </w:r>
          </w:p>
        </w:tc>
        <w:tc>
          <w:tcPr>
            <w:tcW w:w="1268" w:type="dxa"/>
            <w:tcBorders>
              <w:top w:val="nil"/>
              <w:left w:val="nil"/>
              <w:bottom w:val="nil"/>
              <w:right w:val="nil"/>
            </w:tcBorders>
            <w:shd w:val="clear" w:color="auto" w:fill="auto"/>
            <w:noWrap/>
            <w:vAlign w:val="bottom"/>
            <w:hideMark/>
          </w:tcPr>
          <w:p w14:paraId="42A3A774"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1072" w:type="dxa"/>
            <w:tcBorders>
              <w:top w:val="nil"/>
              <w:left w:val="nil"/>
              <w:bottom w:val="nil"/>
              <w:right w:val="nil"/>
            </w:tcBorders>
            <w:shd w:val="clear" w:color="auto" w:fill="auto"/>
            <w:noWrap/>
            <w:vAlign w:val="bottom"/>
            <w:hideMark/>
          </w:tcPr>
          <w:p w14:paraId="1B5BEBDA"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107</w:t>
            </w:r>
          </w:p>
        </w:tc>
        <w:tc>
          <w:tcPr>
            <w:tcW w:w="1409" w:type="dxa"/>
            <w:tcBorders>
              <w:top w:val="nil"/>
              <w:left w:val="nil"/>
              <w:bottom w:val="nil"/>
              <w:right w:val="nil"/>
            </w:tcBorders>
            <w:shd w:val="clear" w:color="auto" w:fill="auto"/>
            <w:noWrap/>
            <w:vAlign w:val="bottom"/>
            <w:hideMark/>
          </w:tcPr>
          <w:p w14:paraId="3073D473"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10.70</w:t>
            </w:r>
          </w:p>
        </w:tc>
        <w:tc>
          <w:tcPr>
            <w:tcW w:w="931" w:type="dxa"/>
            <w:tcBorders>
              <w:top w:val="nil"/>
              <w:left w:val="nil"/>
              <w:bottom w:val="nil"/>
              <w:right w:val="nil"/>
            </w:tcBorders>
            <w:shd w:val="clear" w:color="auto" w:fill="auto"/>
            <w:noWrap/>
            <w:vAlign w:val="bottom"/>
            <w:hideMark/>
          </w:tcPr>
          <w:p w14:paraId="66AA19D7"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2.093</w:t>
            </w:r>
          </w:p>
        </w:tc>
        <w:tc>
          <w:tcPr>
            <w:tcW w:w="1201" w:type="dxa"/>
            <w:tcBorders>
              <w:top w:val="nil"/>
              <w:left w:val="nil"/>
              <w:bottom w:val="nil"/>
              <w:right w:val="nil"/>
            </w:tcBorders>
            <w:shd w:val="clear" w:color="auto" w:fill="auto"/>
            <w:noWrap/>
            <w:vAlign w:val="bottom"/>
            <w:hideMark/>
          </w:tcPr>
          <w:p w14:paraId="26AE33AF"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r>
      <w:tr w:rsidR="000E747A" w:rsidRPr="006055B5" w14:paraId="0C22D1AA"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4AA21C4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3787" w:type="dxa"/>
            <w:tcBorders>
              <w:top w:val="nil"/>
              <w:left w:val="single" w:sz="4" w:space="0" w:color="auto"/>
              <w:bottom w:val="nil"/>
              <w:right w:val="nil"/>
            </w:tcBorders>
            <w:shd w:val="clear" w:color="auto" w:fill="auto"/>
            <w:noWrap/>
            <w:vAlign w:val="bottom"/>
            <w:hideMark/>
          </w:tcPr>
          <w:p w14:paraId="482450CC"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Revista Fitotecnia Mexicana</w:t>
            </w:r>
          </w:p>
        </w:tc>
        <w:tc>
          <w:tcPr>
            <w:tcW w:w="1268" w:type="dxa"/>
            <w:tcBorders>
              <w:top w:val="nil"/>
              <w:left w:val="nil"/>
              <w:bottom w:val="nil"/>
              <w:right w:val="nil"/>
            </w:tcBorders>
            <w:shd w:val="clear" w:color="auto" w:fill="auto"/>
            <w:noWrap/>
            <w:vAlign w:val="bottom"/>
            <w:hideMark/>
          </w:tcPr>
          <w:p w14:paraId="343C7D0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072" w:type="dxa"/>
            <w:tcBorders>
              <w:top w:val="nil"/>
              <w:left w:val="nil"/>
              <w:bottom w:val="nil"/>
              <w:right w:val="nil"/>
            </w:tcBorders>
            <w:shd w:val="clear" w:color="auto" w:fill="auto"/>
            <w:noWrap/>
            <w:vAlign w:val="bottom"/>
            <w:hideMark/>
          </w:tcPr>
          <w:p w14:paraId="0F942924"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67</w:t>
            </w:r>
          </w:p>
        </w:tc>
        <w:tc>
          <w:tcPr>
            <w:tcW w:w="1409" w:type="dxa"/>
            <w:tcBorders>
              <w:top w:val="nil"/>
              <w:left w:val="nil"/>
              <w:bottom w:val="nil"/>
              <w:right w:val="nil"/>
            </w:tcBorders>
            <w:shd w:val="clear" w:color="auto" w:fill="auto"/>
            <w:noWrap/>
            <w:vAlign w:val="bottom"/>
            <w:hideMark/>
          </w:tcPr>
          <w:p w14:paraId="41FB1023"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7.44</w:t>
            </w:r>
          </w:p>
        </w:tc>
        <w:tc>
          <w:tcPr>
            <w:tcW w:w="931" w:type="dxa"/>
            <w:tcBorders>
              <w:top w:val="nil"/>
              <w:left w:val="nil"/>
              <w:bottom w:val="nil"/>
              <w:right w:val="nil"/>
            </w:tcBorders>
            <w:shd w:val="clear" w:color="auto" w:fill="auto"/>
            <w:noWrap/>
            <w:vAlign w:val="bottom"/>
            <w:hideMark/>
          </w:tcPr>
          <w:p w14:paraId="57A6E22F"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0.418</w:t>
            </w:r>
          </w:p>
        </w:tc>
        <w:tc>
          <w:tcPr>
            <w:tcW w:w="1201" w:type="dxa"/>
            <w:tcBorders>
              <w:top w:val="nil"/>
              <w:left w:val="nil"/>
              <w:bottom w:val="nil"/>
              <w:right w:val="nil"/>
            </w:tcBorders>
            <w:shd w:val="clear" w:color="auto" w:fill="auto"/>
            <w:noWrap/>
            <w:vAlign w:val="bottom"/>
            <w:hideMark/>
          </w:tcPr>
          <w:p w14:paraId="38400C4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r>
      <w:tr w:rsidR="000E747A" w:rsidRPr="006055B5" w14:paraId="3F615373"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2ED21524"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3787" w:type="dxa"/>
            <w:tcBorders>
              <w:top w:val="nil"/>
              <w:left w:val="single" w:sz="4" w:space="0" w:color="auto"/>
              <w:bottom w:val="nil"/>
              <w:right w:val="nil"/>
            </w:tcBorders>
            <w:shd w:val="clear" w:color="auto" w:fill="auto"/>
            <w:noWrap/>
            <w:vAlign w:val="bottom"/>
            <w:hideMark/>
          </w:tcPr>
          <w:p w14:paraId="4C81CA43"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International Journal of Gastronomy and Food Science</w:t>
            </w:r>
          </w:p>
        </w:tc>
        <w:tc>
          <w:tcPr>
            <w:tcW w:w="1268" w:type="dxa"/>
            <w:tcBorders>
              <w:top w:val="nil"/>
              <w:left w:val="nil"/>
              <w:bottom w:val="nil"/>
              <w:right w:val="nil"/>
            </w:tcBorders>
            <w:shd w:val="clear" w:color="auto" w:fill="auto"/>
            <w:noWrap/>
            <w:vAlign w:val="bottom"/>
            <w:hideMark/>
          </w:tcPr>
          <w:p w14:paraId="2A39516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072" w:type="dxa"/>
            <w:tcBorders>
              <w:top w:val="nil"/>
              <w:left w:val="nil"/>
              <w:bottom w:val="nil"/>
              <w:right w:val="nil"/>
            </w:tcBorders>
            <w:shd w:val="clear" w:color="auto" w:fill="auto"/>
            <w:noWrap/>
            <w:vAlign w:val="bottom"/>
            <w:hideMark/>
          </w:tcPr>
          <w:p w14:paraId="73F550F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w:t>
            </w:r>
          </w:p>
        </w:tc>
        <w:tc>
          <w:tcPr>
            <w:tcW w:w="1409" w:type="dxa"/>
            <w:tcBorders>
              <w:top w:val="nil"/>
              <w:left w:val="nil"/>
              <w:bottom w:val="nil"/>
              <w:right w:val="nil"/>
            </w:tcBorders>
            <w:shd w:val="clear" w:color="auto" w:fill="auto"/>
            <w:noWrap/>
            <w:vAlign w:val="bottom"/>
            <w:hideMark/>
          </w:tcPr>
          <w:p w14:paraId="2530A898"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2.63</w:t>
            </w:r>
          </w:p>
        </w:tc>
        <w:tc>
          <w:tcPr>
            <w:tcW w:w="931" w:type="dxa"/>
            <w:tcBorders>
              <w:top w:val="nil"/>
              <w:left w:val="nil"/>
              <w:bottom w:val="nil"/>
              <w:right w:val="nil"/>
            </w:tcBorders>
            <w:shd w:val="clear" w:color="auto" w:fill="auto"/>
            <w:noWrap/>
            <w:vAlign w:val="bottom"/>
            <w:hideMark/>
          </w:tcPr>
          <w:p w14:paraId="56C088FD"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3.350</w:t>
            </w:r>
          </w:p>
        </w:tc>
        <w:tc>
          <w:tcPr>
            <w:tcW w:w="1201" w:type="dxa"/>
            <w:tcBorders>
              <w:top w:val="nil"/>
              <w:left w:val="nil"/>
              <w:bottom w:val="nil"/>
              <w:right w:val="nil"/>
            </w:tcBorders>
            <w:shd w:val="clear" w:color="auto" w:fill="auto"/>
            <w:noWrap/>
            <w:vAlign w:val="bottom"/>
            <w:hideMark/>
          </w:tcPr>
          <w:p w14:paraId="33542D79"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r>
      <w:tr w:rsidR="000E747A" w:rsidRPr="006055B5" w14:paraId="6F72BF18"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13CB2A1D"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3787" w:type="dxa"/>
            <w:tcBorders>
              <w:top w:val="nil"/>
              <w:left w:val="single" w:sz="4" w:space="0" w:color="auto"/>
              <w:bottom w:val="nil"/>
              <w:right w:val="nil"/>
            </w:tcBorders>
            <w:shd w:val="clear" w:color="auto" w:fill="auto"/>
            <w:noWrap/>
            <w:vAlign w:val="bottom"/>
            <w:hideMark/>
          </w:tcPr>
          <w:p w14:paraId="741B4B03"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Food Science</w:t>
            </w:r>
          </w:p>
        </w:tc>
        <w:tc>
          <w:tcPr>
            <w:tcW w:w="1268" w:type="dxa"/>
            <w:tcBorders>
              <w:top w:val="nil"/>
              <w:left w:val="nil"/>
              <w:bottom w:val="nil"/>
              <w:right w:val="nil"/>
            </w:tcBorders>
            <w:shd w:val="clear" w:color="auto" w:fill="auto"/>
            <w:noWrap/>
            <w:vAlign w:val="bottom"/>
            <w:hideMark/>
          </w:tcPr>
          <w:p w14:paraId="56199FEF"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072" w:type="dxa"/>
            <w:tcBorders>
              <w:top w:val="nil"/>
              <w:left w:val="nil"/>
              <w:bottom w:val="nil"/>
              <w:right w:val="nil"/>
            </w:tcBorders>
            <w:shd w:val="clear" w:color="auto" w:fill="auto"/>
            <w:noWrap/>
            <w:vAlign w:val="bottom"/>
            <w:hideMark/>
          </w:tcPr>
          <w:p w14:paraId="301978C1"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105</w:t>
            </w:r>
          </w:p>
        </w:tc>
        <w:tc>
          <w:tcPr>
            <w:tcW w:w="1409" w:type="dxa"/>
            <w:tcBorders>
              <w:top w:val="nil"/>
              <w:left w:val="nil"/>
              <w:bottom w:val="nil"/>
              <w:right w:val="nil"/>
            </w:tcBorders>
            <w:shd w:val="clear" w:color="auto" w:fill="auto"/>
            <w:noWrap/>
            <w:vAlign w:val="bottom"/>
            <w:hideMark/>
          </w:tcPr>
          <w:p w14:paraId="5C3A514A"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13.13</w:t>
            </w:r>
          </w:p>
        </w:tc>
        <w:tc>
          <w:tcPr>
            <w:tcW w:w="931" w:type="dxa"/>
            <w:tcBorders>
              <w:top w:val="nil"/>
              <w:left w:val="nil"/>
              <w:bottom w:val="nil"/>
              <w:right w:val="nil"/>
            </w:tcBorders>
            <w:shd w:val="clear" w:color="auto" w:fill="auto"/>
            <w:noWrap/>
            <w:vAlign w:val="bottom"/>
            <w:hideMark/>
          </w:tcPr>
          <w:p w14:paraId="444D612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3.693</w:t>
            </w:r>
          </w:p>
        </w:tc>
        <w:tc>
          <w:tcPr>
            <w:tcW w:w="1201" w:type="dxa"/>
            <w:tcBorders>
              <w:top w:val="nil"/>
              <w:left w:val="nil"/>
              <w:bottom w:val="nil"/>
              <w:right w:val="nil"/>
            </w:tcBorders>
            <w:shd w:val="clear" w:color="auto" w:fill="auto"/>
            <w:noWrap/>
            <w:vAlign w:val="bottom"/>
            <w:hideMark/>
          </w:tcPr>
          <w:p w14:paraId="67958DEE"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w:t>
            </w:r>
          </w:p>
        </w:tc>
      </w:tr>
      <w:tr w:rsidR="000E747A" w:rsidRPr="006055B5" w14:paraId="3690D54F"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201A018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3787" w:type="dxa"/>
            <w:tcBorders>
              <w:top w:val="nil"/>
              <w:left w:val="single" w:sz="4" w:space="0" w:color="auto"/>
              <w:bottom w:val="nil"/>
              <w:right w:val="nil"/>
            </w:tcBorders>
            <w:shd w:val="clear" w:color="auto" w:fill="auto"/>
            <w:noWrap/>
            <w:vAlign w:val="bottom"/>
            <w:hideMark/>
          </w:tcPr>
          <w:p w14:paraId="20B9F4DC"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Food Engineering</w:t>
            </w:r>
          </w:p>
        </w:tc>
        <w:tc>
          <w:tcPr>
            <w:tcW w:w="1268" w:type="dxa"/>
            <w:tcBorders>
              <w:top w:val="nil"/>
              <w:left w:val="nil"/>
              <w:bottom w:val="nil"/>
              <w:right w:val="nil"/>
            </w:tcBorders>
            <w:shd w:val="clear" w:color="auto" w:fill="auto"/>
            <w:noWrap/>
            <w:vAlign w:val="bottom"/>
            <w:hideMark/>
          </w:tcPr>
          <w:p w14:paraId="18F35AB7"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1072" w:type="dxa"/>
            <w:tcBorders>
              <w:top w:val="nil"/>
              <w:left w:val="nil"/>
              <w:bottom w:val="nil"/>
              <w:right w:val="nil"/>
            </w:tcBorders>
            <w:shd w:val="clear" w:color="auto" w:fill="auto"/>
            <w:noWrap/>
            <w:vAlign w:val="bottom"/>
            <w:hideMark/>
          </w:tcPr>
          <w:p w14:paraId="4AEBDA33"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207</w:t>
            </w:r>
          </w:p>
        </w:tc>
        <w:tc>
          <w:tcPr>
            <w:tcW w:w="1409" w:type="dxa"/>
            <w:tcBorders>
              <w:top w:val="nil"/>
              <w:left w:val="nil"/>
              <w:bottom w:val="nil"/>
              <w:right w:val="nil"/>
            </w:tcBorders>
            <w:shd w:val="clear" w:color="auto" w:fill="auto"/>
            <w:noWrap/>
            <w:vAlign w:val="bottom"/>
            <w:hideMark/>
          </w:tcPr>
          <w:p w14:paraId="551EA773"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29.57</w:t>
            </w:r>
          </w:p>
        </w:tc>
        <w:tc>
          <w:tcPr>
            <w:tcW w:w="931" w:type="dxa"/>
            <w:tcBorders>
              <w:top w:val="nil"/>
              <w:left w:val="nil"/>
              <w:bottom w:val="nil"/>
              <w:right w:val="nil"/>
            </w:tcBorders>
            <w:shd w:val="clear" w:color="auto" w:fill="auto"/>
            <w:noWrap/>
            <w:vAlign w:val="bottom"/>
            <w:hideMark/>
          </w:tcPr>
          <w:p w14:paraId="140AC737"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6.203</w:t>
            </w:r>
          </w:p>
        </w:tc>
        <w:tc>
          <w:tcPr>
            <w:tcW w:w="1201" w:type="dxa"/>
            <w:tcBorders>
              <w:top w:val="nil"/>
              <w:left w:val="nil"/>
              <w:bottom w:val="nil"/>
              <w:right w:val="nil"/>
            </w:tcBorders>
            <w:shd w:val="clear" w:color="auto" w:fill="auto"/>
            <w:noWrap/>
            <w:vAlign w:val="bottom"/>
            <w:hideMark/>
          </w:tcPr>
          <w:p w14:paraId="7C8933B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33</w:t>
            </w:r>
          </w:p>
        </w:tc>
      </w:tr>
      <w:tr w:rsidR="000E747A" w:rsidRPr="006055B5" w14:paraId="5E688B1A"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6D54009A"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3787" w:type="dxa"/>
            <w:tcBorders>
              <w:top w:val="nil"/>
              <w:left w:val="single" w:sz="4" w:space="0" w:color="auto"/>
              <w:bottom w:val="nil"/>
              <w:right w:val="nil"/>
            </w:tcBorders>
            <w:shd w:val="clear" w:color="auto" w:fill="auto"/>
            <w:noWrap/>
            <w:vAlign w:val="bottom"/>
            <w:hideMark/>
          </w:tcPr>
          <w:p w14:paraId="4AA80A08"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Food Processing and Preservation</w:t>
            </w:r>
          </w:p>
        </w:tc>
        <w:tc>
          <w:tcPr>
            <w:tcW w:w="1268" w:type="dxa"/>
            <w:tcBorders>
              <w:top w:val="nil"/>
              <w:left w:val="nil"/>
              <w:bottom w:val="nil"/>
              <w:right w:val="nil"/>
            </w:tcBorders>
            <w:shd w:val="clear" w:color="auto" w:fill="auto"/>
            <w:noWrap/>
            <w:vAlign w:val="bottom"/>
            <w:hideMark/>
          </w:tcPr>
          <w:p w14:paraId="2B95B8F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1072" w:type="dxa"/>
            <w:tcBorders>
              <w:top w:val="nil"/>
              <w:left w:val="nil"/>
              <w:bottom w:val="nil"/>
              <w:right w:val="nil"/>
            </w:tcBorders>
            <w:shd w:val="clear" w:color="auto" w:fill="auto"/>
            <w:noWrap/>
            <w:vAlign w:val="bottom"/>
            <w:hideMark/>
          </w:tcPr>
          <w:p w14:paraId="29E49579"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27</w:t>
            </w:r>
          </w:p>
        </w:tc>
        <w:tc>
          <w:tcPr>
            <w:tcW w:w="1409" w:type="dxa"/>
            <w:tcBorders>
              <w:top w:val="nil"/>
              <w:left w:val="nil"/>
              <w:bottom w:val="nil"/>
              <w:right w:val="nil"/>
            </w:tcBorders>
            <w:shd w:val="clear" w:color="auto" w:fill="auto"/>
            <w:noWrap/>
            <w:vAlign w:val="bottom"/>
            <w:hideMark/>
          </w:tcPr>
          <w:p w14:paraId="414704F8"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3.86</w:t>
            </w:r>
          </w:p>
        </w:tc>
        <w:tc>
          <w:tcPr>
            <w:tcW w:w="931" w:type="dxa"/>
            <w:tcBorders>
              <w:top w:val="nil"/>
              <w:left w:val="nil"/>
              <w:bottom w:val="nil"/>
              <w:right w:val="nil"/>
            </w:tcBorders>
            <w:shd w:val="clear" w:color="auto" w:fill="auto"/>
            <w:noWrap/>
            <w:vAlign w:val="bottom"/>
            <w:hideMark/>
          </w:tcPr>
          <w:p w14:paraId="5C9678E8"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2.609</w:t>
            </w:r>
          </w:p>
        </w:tc>
        <w:tc>
          <w:tcPr>
            <w:tcW w:w="1201" w:type="dxa"/>
            <w:tcBorders>
              <w:top w:val="nil"/>
              <w:left w:val="nil"/>
              <w:bottom w:val="nil"/>
              <w:right w:val="nil"/>
            </w:tcBorders>
            <w:shd w:val="clear" w:color="auto" w:fill="auto"/>
            <w:noWrap/>
            <w:vAlign w:val="bottom"/>
            <w:hideMark/>
          </w:tcPr>
          <w:p w14:paraId="13A93BD1"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r>
      <w:tr w:rsidR="000E747A" w:rsidRPr="006055B5" w14:paraId="2EEC4F5A"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6BAD5DE7"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3787" w:type="dxa"/>
            <w:tcBorders>
              <w:top w:val="nil"/>
              <w:left w:val="single" w:sz="4" w:space="0" w:color="auto"/>
              <w:bottom w:val="nil"/>
              <w:right w:val="nil"/>
            </w:tcBorders>
            <w:shd w:val="clear" w:color="auto" w:fill="auto"/>
            <w:noWrap/>
            <w:vAlign w:val="bottom"/>
            <w:hideMark/>
          </w:tcPr>
          <w:p w14:paraId="74F8519D"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Food Process Engineering</w:t>
            </w:r>
          </w:p>
        </w:tc>
        <w:tc>
          <w:tcPr>
            <w:tcW w:w="1268" w:type="dxa"/>
            <w:tcBorders>
              <w:top w:val="nil"/>
              <w:left w:val="nil"/>
              <w:bottom w:val="nil"/>
              <w:right w:val="nil"/>
            </w:tcBorders>
            <w:shd w:val="clear" w:color="auto" w:fill="auto"/>
            <w:noWrap/>
            <w:vAlign w:val="bottom"/>
            <w:hideMark/>
          </w:tcPr>
          <w:p w14:paraId="755FE70C"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1072" w:type="dxa"/>
            <w:tcBorders>
              <w:top w:val="nil"/>
              <w:left w:val="nil"/>
              <w:bottom w:val="nil"/>
              <w:right w:val="nil"/>
            </w:tcBorders>
            <w:shd w:val="clear" w:color="auto" w:fill="auto"/>
            <w:noWrap/>
            <w:vAlign w:val="bottom"/>
            <w:hideMark/>
          </w:tcPr>
          <w:p w14:paraId="7B2FB0AA"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82</w:t>
            </w:r>
          </w:p>
        </w:tc>
        <w:tc>
          <w:tcPr>
            <w:tcW w:w="1409" w:type="dxa"/>
            <w:tcBorders>
              <w:top w:val="nil"/>
              <w:left w:val="nil"/>
              <w:bottom w:val="nil"/>
              <w:right w:val="nil"/>
            </w:tcBorders>
            <w:shd w:val="clear" w:color="auto" w:fill="auto"/>
            <w:noWrap/>
            <w:vAlign w:val="bottom"/>
            <w:hideMark/>
          </w:tcPr>
          <w:p w14:paraId="6F996CF4"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13.67</w:t>
            </w:r>
          </w:p>
        </w:tc>
        <w:tc>
          <w:tcPr>
            <w:tcW w:w="931" w:type="dxa"/>
            <w:tcBorders>
              <w:top w:val="nil"/>
              <w:left w:val="nil"/>
              <w:bottom w:val="nil"/>
              <w:right w:val="nil"/>
            </w:tcBorders>
            <w:shd w:val="clear" w:color="auto" w:fill="auto"/>
            <w:noWrap/>
            <w:vAlign w:val="bottom"/>
            <w:hideMark/>
          </w:tcPr>
          <w:p w14:paraId="6BF5CEF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2.889</w:t>
            </w:r>
          </w:p>
        </w:tc>
        <w:tc>
          <w:tcPr>
            <w:tcW w:w="1201" w:type="dxa"/>
            <w:tcBorders>
              <w:top w:val="nil"/>
              <w:left w:val="nil"/>
              <w:bottom w:val="nil"/>
              <w:right w:val="nil"/>
            </w:tcBorders>
            <w:shd w:val="clear" w:color="auto" w:fill="auto"/>
            <w:noWrap/>
            <w:vAlign w:val="bottom"/>
            <w:hideMark/>
          </w:tcPr>
          <w:p w14:paraId="5010C898"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w:t>
            </w:r>
          </w:p>
        </w:tc>
      </w:tr>
      <w:tr w:rsidR="000E747A" w:rsidRPr="006055B5" w14:paraId="03FBC5E1"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3AAD0B42"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w:t>
            </w:r>
          </w:p>
        </w:tc>
        <w:tc>
          <w:tcPr>
            <w:tcW w:w="3787" w:type="dxa"/>
            <w:tcBorders>
              <w:top w:val="nil"/>
              <w:left w:val="single" w:sz="4" w:space="0" w:color="auto"/>
              <w:bottom w:val="nil"/>
              <w:right w:val="nil"/>
            </w:tcBorders>
            <w:shd w:val="clear" w:color="auto" w:fill="auto"/>
            <w:noWrap/>
            <w:vAlign w:val="bottom"/>
            <w:hideMark/>
          </w:tcPr>
          <w:p w14:paraId="1B95BB78" w14:textId="37F8AD0E"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 xml:space="preserve">Journal of Food </w:t>
            </w:r>
            <w:r w:rsidR="00171230" w:rsidRPr="006055B5">
              <w:rPr>
                <w:rFonts w:ascii="Times New Roman" w:eastAsia="Times New Roman" w:hAnsi="Times New Roman" w:cs="Times New Roman"/>
                <w:color w:val="000000"/>
              </w:rPr>
              <w:t>S</w:t>
            </w:r>
            <w:r w:rsidRPr="006055B5">
              <w:rPr>
                <w:rFonts w:ascii="Times New Roman" w:eastAsia="Times New Roman" w:hAnsi="Times New Roman" w:cs="Times New Roman"/>
                <w:color w:val="000000"/>
              </w:rPr>
              <w:t>cience and Technology</w:t>
            </w:r>
          </w:p>
        </w:tc>
        <w:tc>
          <w:tcPr>
            <w:tcW w:w="1268" w:type="dxa"/>
            <w:tcBorders>
              <w:top w:val="nil"/>
              <w:left w:val="nil"/>
              <w:bottom w:val="nil"/>
              <w:right w:val="nil"/>
            </w:tcBorders>
            <w:shd w:val="clear" w:color="auto" w:fill="auto"/>
            <w:noWrap/>
            <w:vAlign w:val="bottom"/>
            <w:hideMark/>
          </w:tcPr>
          <w:p w14:paraId="5A45B1ED"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1072" w:type="dxa"/>
            <w:tcBorders>
              <w:top w:val="nil"/>
              <w:left w:val="nil"/>
              <w:bottom w:val="nil"/>
              <w:right w:val="nil"/>
            </w:tcBorders>
            <w:shd w:val="clear" w:color="auto" w:fill="auto"/>
            <w:noWrap/>
            <w:vAlign w:val="bottom"/>
            <w:hideMark/>
          </w:tcPr>
          <w:p w14:paraId="3EC7A7F1"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56</w:t>
            </w:r>
          </w:p>
        </w:tc>
        <w:tc>
          <w:tcPr>
            <w:tcW w:w="1409" w:type="dxa"/>
            <w:tcBorders>
              <w:top w:val="nil"/>
              <w:left w:val="nil"/>
              <w:bottom w:val="nil"/>
              <w:right w:val="nil"/>
            </w:tcBorders>
            <w:shd w:val="clear" w:color="auto" w:fill="auto"/>
            <w:noWrap/>
            <w:vAlign w:val="bottom"/>
            <w:hideMark/>
          </w:tcPr>
          <w:p w14:paraId="0C829009"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9.33</w:t>
            </w:r>
          </w:p>
        </w:tc>
        <w:tc>
          <w:tcPr>
            <w:tcW w:w="931" w:type="dxa"/>
            <w:tcBorders>
              <w:top w:val="nil"/>
              <w:left w:val="nil"/>
              <w:bottom w:val="nil"/>
              <w:right w:val="nil"/>
            </w:tcBorders>
            <w:shd w:val="clear" w:color="auto" w:fill="auto"/>
            <w:noWrap/>
            <w:vAlign w:val="bottom"/>
            <w:hideMark/>
          </w:tcPr>
          <w:p w14:paraId="07DC67B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3.117</w:t>
            </w:r>
          </w:p>
        </w:tc>
        <w:tc>
          <w:tcPr>
            <w:tcW w:w="1201" w:type="dxa"/>
            <w:tcBorders>
              <w:top w:val="nil"/>
              <w:left w:val="nil"/>
              <w:bottom w:val="nil"/>
              <w:right w:val="nil"/>
            </w:tcBorders>
            <w:shd w:val="clear" w:color="auto" w:fill="auto"/>
            <w:noWrap/>
            <w:vAlign w:val="bottom"/>
            <w:hideMark/>
          </w:tcPr>
          <w:p w14:paraId="2D828A2E"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r>
      <w:tr w:rsidR="000E747A" w:rsidRPr="006055B5" w14:paraId="0025A7FC"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6CE300EF"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3787" w:type="dxa"/>
            <w:tcBorders>
              <w:top w:val="nil"/>
              <w:left w:val="single" w:sz="4" w:space="0" w:color="auto"/>
              <w:bottom w:val="nil"/>
              <w:right w:val="nil"/>
            </w:tcBorders>
            <w:shd w:val="clear" w:color="auto" w:fill="auto"/>
            <w:noWrap/>
            <w:vAlign w:val="bottom"/>
            <w:hideMark/>
          </w:tcPr>
          <w:p w14:paraId="5BA7B381"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AIP Conference Proceedings</w:t>
            </w:r>
          </w:p>
        </w:tc>
        <w:tc>
          <w:tcPr>
            <w:tcW w:w="1268" w:type="dxa"/>
            <w:tcBorders>
              <w:top w:val="nil"/>
              <w:left w:val="nil"/>
              <w:bottom w:val="nil"/>
              <w:right w:val="nil"/>
            </w:tcBorders>
            <w:shd w:val="clear" w:color="auto" w:fill="auto"/>
            <w:noWrap/>
            <w:vAlign w:val="bottom"/>
            <w:hideMark/>
          </w:tcPr>
          <w:p w14:paraId="4B9E3E3E"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072" w:type="dxa"/>
            <w:tcBorders>
              <w:top w:val="nil"/>
              <w:left w:val="nil"/>
              <w:bottom w:val="nil"/>
              <w:right w:val="nil"/>
            </w:tcBorders>
            <w:shd w:val="clear" w:color="auto" w:fill="auto"/>
            <w:noWrap/>
            <w:vAlign w:val="bottom"/>
            <w:hideMark/>
          </w:tcPr>
          <w:p w14:paraId="10C6BD53"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1409" w:type="dxa"/>
            <w:tcBorders>
              <w:top w:val="nil"/>
              <w:left w:val="nil"/>
              <w:bottom w:val="nil"/>
              <w:right w:val="nil"/>
            </w:tcBorders>
            <w:shd w:val="clear" w:color="auto" w:fill="auto"/>
            <w:noWrap/>
            <w:vAlign w:val="bottom"/>
            <w:hideMark/>
          </w:tcPr>
          <w:p w14:paraId="3359C2BD"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0.60</w:t>
            </w:r>
          </w:p>
        </w:tc>
        <w:tc>
          <w:tcPr>
            <w:tcW w:w="931" w:type="dxa"/>
            <w:tcBorders>
              <w:top w:val="nil"/>
              <w:left w:val="nil"/>
              <w:bottom w:val="nil"/>
              <w:right w:val="nil"/>
            </w:tcBorders>
            <w:shd w:val="clear" w:color="auto" w:fill="auto"/>
            <w:noWrap/>
            <w:vAlign w:val="bottom"/>
            <w:hideMark/>
          </w:tcPr>
          <w:p w14:paraId="15909F3C"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0.400</w:t>
            </w:r>
          </w:p>
        </w:tc>
        <w:tc>
          <w:tcPr>
            <w:tcW w:w="1201" w:type="dxa"/>
            <w:tcBorders>
              <w:top w:val="nil"/>
              <w:left w:val="nil"/>
              <w:bottom w:val="nil"/>
              <w:right w:val="nil"/>
            </w:tcBorders>
            <w:shd w:val="clear" w:color="auto" w:fill="auto"/>
            <w:noWrap/>
            <w:vAlign w:val="bottom"/>
            <w:hideMark/>
          </w:tcPr>
          <w:p w14:paraId="68397AB7"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E747A" w:rsidRPr="006055B5" w14:paraId="57E16125"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3FAA186F"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c>
          <w:tcPr>
            <w:tcW w:w="3787" w:type="dxa"/>
            <w:tcBorders>
              <w:top w:val="nil"/>
              <w:left w:val="single" w:sz="4" w:space="0" w:color="auto"/>
              <w:bottom w:val="nil"/>
              <w:right w:val="nil"/>
            </w:tcBorders>
            <w:shd w:val="clear" w:color="auto" w:fill="auto"/>
            <w:noWrap/>
            <w:vAlign w:val="bottom"/>
            <w:hideMark/>
          </w:tcPr>
          <w:p w14:paraId="7B782267"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Food Control</w:t>
            </w:r>
          </w:p>
        </w:tc>
        <w:tc>
          <w:tcPr>
            <w:tcW w:w="1268" w:type="dxa"/>
            <w:tcBorders>
              <w:top w:val="nil"/>
              <w:left w:val="nil"/>
              <w:bottom w:val="nil"/>
              <w:right w:val="nil"/>
            </w:tcBorders>
            <w:shd w:val="clear" w:color="auto" w:fill="auto"/>
            <w:noWrap/>
            <w:vAlign w:val="bottom"/>
            <w:hideMark/>
          </w:tcPr>
          <w:p w14:paraId="4ACCCDF7"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072" w:type="dxa"/>
            <w:tcBorders>
              <w:top w:val="nil"/>
              <w:left w:val="nil"/>
              <w:bottom w:val="nil"/>
              <w:right w:val="nil"/>
            </w:tcBorders>
            <w:shd w:val="clear" w:color="auto" w:fill="auto"/>
            <w:noWrap/>
            <w:vAlign w:val="bottom"/>
            <w:hideMark/>
          </w:tcPr>
          <w:p w14:paraId="2E066302"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211</w:t>
            </w:r>
          </w:p>
        </w:tc>
        <w:tc>
          <w:tcPr>
            <w:tcW w:w="1409" w:type="dxa"/>
            <w:tcBorders>
              <w:top w:val="nil"/>
              <w:left w:val="nil"/>
              <w:bottom w:val="nil"/>
              <w:right w:val="nil"/>
            </w:tcBorders>
            <w:shd w:val="clear" w:color="auto" w:fill="auto"/>
            <w:noWrap/>
            <w:vAlign w:val="bottom"/>
            <w:hideMark/>
          </w:tcPr>
          <w:p w14:paraId="46111B3E"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42.20</w:t>
            </w:r>
          </w:p>
        </w:tc>
        <w:tc>
          <w:tcPr>
            <w:tcW w:w="931" w:type="dxa"/>
            <w:tcBorders>
              <w:top w:val="nil"/>
              <w:left w:val="nil"/>
              <w:bottom w:val="nil"/>
              <w:right w:val="nil"/>
            </w:tcBorders>
            <w:shd w:val="clear" w:color="auto" w:fill="auto"/>
            <w:noWrap/>
            <w:vAlign w:val="bottom"/>
            <w:hideMark/>
          </w:tcPr>
          <w:p w14:paraId="194EF95C"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6.652</w:t>
            </w:r>
          </w:p>
        </w:tc>
        <w:tc>
          <w:tcPr>
            <w:tcW w:w="1201" w:type="dxa"/>
            <w:tcBorders>
              <w:top w:val="nil"/>
              <w:left w:val="nil"/>
              <w:bottom w:val="nil"/>
              <w:right w:val="nil"/>
            </w:tcBorders>
            <w:shd w:val="clear" w:color="auto" w:fill="auto"/>
            <w:noWrap/>
            <w:vAlign w:val="bottom"/>
            <w:hideMark/>
          </w:tcPr>
          <w:p w14:paraId="05C0FE1D"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r>
      <w:tr w:rsidR="000E747A" w:rsidRPr="006055B5" w14:paraId="3B9D9DF4" w14:textId="77777777" w:rsidTr="005C14B9">
        <w:trPr>
          <w:trHeight w:val="281"/>
        </w:trPr>
        <w:tc>
          <w:tcPr>
            <w:tcW w:w="443" w:type="dxa"/>
            <w:tcBorders>
              <w:top w:val="nil"/>
              <w:left w:val="nil"/>
              <w:bottom w:val="nil"/>
              <w:right w:val="single" w:sz="4" w:space="0" w:color="auto"/>
            </w:tcBorders>
            <w:shd w:val="clear" w:color="auto" w:fill="auto"/>
            <w:noWrap/>
            <w:vAlign w:val="bottom"/>
            <w:hideMark/>
          </w:tcPr>
          <w:p w14:paraId="7C58B4A2"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3787" w:type="dxa"/>
            <w:tcBorders>
              <w:top w:val="nil"/>
              <w:left w:val="single" w:sz="4" w:space="0" w:color="auto"/>
              <w:bottom w:val="nil"/>
              <w:right w:val="nil"/>
            </w:tcBorders>
            <w:shd w:val="clear" w:color="auto" w:fill="auto"/>
            <w:noWrap/>
            <w:vAlign w:val="bottom"/>
            <w:hideMark/>
          </w:tcPr>
          <w:p w14:paraId="7216B624"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IOP Conference Series: Materials Science and Engineering</w:t>
            </w:r>
          </w:p>
        </w:tc>
        <w:tc>
          <w:tcPr>
            <w:tcW w:w="1268" w:type="dxa"/>
            <w:tcBorders>
              <w:top w:val="nil"/>
              <w:left w:val="nil"/>
              <w:bottom w:val="nil"/>
              <w:right w:val="nil"/>
            </w:tcBorders>
            <w:shd w:val="clear" w:color="auto" w:fill="auto"/>
            <w:noWrap/>
            <w:vAlign w:val="bottom"/>
            <w:hideMark/>
          </w:tcPr>
          <w:p w14:paraId="6C5676B1"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072" w:type="dxa"/>
            <w:tcBorders>
              <w:top w:val="nil"/>
              <w:left w:val="nil"/>
              <w:bottom w:val="nil"/>
              <w:right w:val="nil"/>
            </w:tcBorders>
            <w:shd w:val="clear" w:color="auto" w:fill="auto"/>
            <w:noWrap/>
            <w:vAlign w:val="bottom"/>
            <w:hideMark/>
          </w:tcPr>
          <w:p w14:paraId="4C1448A1"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1409" w:type="dxa"/>
            <w:tcBorders>
              <w:top w:val="nil"/>
              <w:left w:val="nil"/>
              <w:bottom w:val="nil"/>
              <w:right w:val="nil"/>
            </w:tcBorders>
            <w:shd w:val="clear" w:color="auto" w:fill="auto"/>
            <w:noWrap/>
            <w:vAlign w:val="bottom"/>
            <w:hideMark/>
          </w:tcPr>
          <w:p w14:paraId="41332AB8"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0.20</w:t>
            </w:r>
          </w:p>
        </w:tc>
        <w:tc>
          <w:tcPr>
            <w:tcW w:w="931" w:type="dxa"/>
            <w:tcBorders>
              <w:top w:val="nil"/>
              <w:left w:val="nil"/>
              <w:bottom w:val="nil"/>
              <w:right w:val="nil"/>
            </w:tcBorders>
            <w:shd w:val="clear" w:color="auto" w:fill="auto"/>
            <w:noWrap/>
            <w:vAlign w:val="bottom"/>
            <w:hideMark/>
          </w:tcPr>
          <w:p w14:paraId="62FAB3B3"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0.480</w:t>
            </w:r>
          </w:p>
        </w:tc>
        <w:tc>
          <w:tcPr>
            <w:tcW w:w="1201" w:type="dxa"/>
            <w:tcBorders>
              <w:top w:val="nil"/>
              <w:left w:val="nil"/>
              <w:bottom w:val="nil"/>
              <w:right w:val="nil"/>
            </w:tcBorders>
            <w:shd w:val="clear" w:color="auto" w:fill="auto"/>
            <w:noWrap/>
            <w:vAlign w:val="bottom"/>
            <w:hideMark/>
          </w:tcPr>
          <w:p w14:paraId="46CCD895"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0E747A" w:rsidRPr="006055B5" w14:paraId="6AE3C310" w14:textId="77777777" w:rsidTr="005C14B9">
        <w:trPr>
          <w:trHeight w:val="281"/>
        </w:trPr>
        <w:tc>
          <w:tcPr>
            <w:tcW w:w="443" w:type="dxa"/>
            <w:tcBorders>
              <w:top w:val="nil"/>
              <w:left w:val="nil"/>
              <w:right w:val="single" w:sz="4" w:space="0" w:color="auto"/>
            </w:tcBorders>
            <w:shd w:val="clear" w:color="auto" w:fill="auto"/>
            <w:noWrap/>
            <w:vAlign w:val="bottom"/>
            <w:hideMark/>
          </w:tcPr>
          <w:p w14:paraId="28C15A9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w:t>
            </w:r>
          </w:p>
        </w:tc>
        <w:tc>
          <w:tcPr>
            <w:tcW w:w="3787" w:type="dxa"/>
            <w:tcBorders>
              <w:top w:val="nil"/>
              <w:left w:val="single" w:sz="4" w:space="0" w:color="auto"/>
              <w:right w:val="nil"/>
            </w:tcBorders>
            <w:shd w:val="clear" w:color="auto" w:fill="auto"/>
            <w:noWrap/>
            <w:vAlign w:val="bottom"/>
            <w:hideMark/>
          </w:tcPr>
          <w:p w14:paraId="1CBDB24B"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Archaeological Science</w:t>
            </w:r>
          </w:p>
        </w:tc>
        <w:tc>
          <w:tcPr>
            <w:tcW w:w="1268" w:type="dxa"/>
            <w:tcBorders>
              <w:top w:val="nil"/>
              <w:left w:val="nil"/>
              <w:right w:val="nil"/>
            </w:tcBorders>
            <w:shd w:val="clear" w:color="auto" w:fill="auto"/>
            <w:noWrap/>
            <w:vAlign w:val="bottom"/>
            <w:hideMark/>
          </w:tcPr>
          <w:p w14:paraId="346DB3C0"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072" w:type="dxa"/>
            <w:tcBorders>
              <w:top w:val="nil"/>
              <w:left w:val="nil"/>
              <w:right w:val="nil"/>
            </w:tcBorders>
            <w:shd w:val="clear" w:color="auto" w:fill="auto"/>
            <w:noWrap/>
            <w:vAlign w:val="bottom"/>
            <w:hideMark/>
          </w:tcPr>
          <w:p w14:paraId="6F9591AE"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61</w:t>
            </w:r>
          </w:p>
        </w:tc>
        <w:tc>
          <w:tcPr>
            <w:tcW w:w="1409" w:type="dxa"/>
            <w:tcBorders>
              <w:top w:val="nil"/>
              <w:left w:val="nil"/>
              <w:right w:val="nil"/>
            </w:tcBorders>
            <w:shd w:val="clear" w:color="auto" w:fill="auto"/>
            <w:noWrap/>
            <w:vAlign w:val="bottom"/>
            <w:hideMark/>
          </w:tcPr>
          <w:p w14:paraId="5802C49C"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12.20</w:t>
            </w:r>
          </w:p>
        </w:tc>
        <w:tc>
          <w:tcPr>
            <w:tcW w:w="931" w:type="dxa"/>
            <w:tcBorders>
              <w:top w:val="nil"/>
              <w:left w:val="nil"/>
              <w:right w:val="nil"/>
            </w:tcBorders>
            <w:shd w:val="clear" w:color="auto" w:fill="auto"/>
            <w:noWrap/>
            <w:vAlign w:val="bottom"/>
            <w:hideMark/>
          </w:tcPr>
          <w:p w14:paraId="7D3D6D02"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3.508</w:t>
            </w:r>
          </w:p>
        </w:tc>
        <w:tc>
          <w:tcPr>
            <w:tcW w:w="1201" w:type="dxa"/>
            <w:tcBorders>
              <w:top w:val="nil"/>
              <w:left w:val="nil"/>
              <w:right w:val="nil"/>
            </w:tcBorders>
            <w:shd w:val="clear" w:color="auto" w:fill="auto"/>
            <w:noWrap/>
            <w:vAlign w:val="bottom"/>
            <w:hideMark/>
          </w:tcPr>
          <w:p w14:paraId="388BEBD9"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r>
      <w:tr w:rsidR="000E747A" w:rsidRPr="006055B5" w14:paraId="64644F7F" w14:textId="77777777" w:rsidTr="005C14B9">
        <w:trPr>
          <w:trHeight w:val="281"/>
        </w:trPr>
        <w:tc>
          <w:tcPr>
            <w:tcW w:w="443" w:type="dxa"/>
            <w:tcBorders>
              <w:top w:val="nil"/>
              <w:left w:val="nil"/>
              <w:bottom w:val="single" w:sz="4" w:space="0" w:color="auto"/>
              <w:right w:val="single" w:sz="4" w:space="0" w:color="auto"/>
            </w:tcBorders>
            <w:shd w:val="clear" w:color="auto" w:fill="auto"/>
            <w:noWrap/>
            <w:vAlign w:val="bottom"/>
            <w:hideMark/>
          </w:tcPr>
          <w:p w14:paraId="3EBF37D8"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w:t>
            </w:r>
          </w:p>
        </w:tc>
        <w:tc>
          <w:tcPr>
            <w:tcW w:w="3787" w:type="dxa"/>
            <w:tcBorders>
              <w:top w:val="nil"/>
              <w:left w:val="single" w:sz="4" w:space="0" w:color="auto"/>
              <w:bottom w:val="single" w:sz="4" w:space="0" w:color="auto"/>
              <w:right w:val="nil"/>
            </w:tcBorders>
            <w:shd w:val="clear" w:color="auto" w:fill="auto"/>
            <w:noWrap/>
            <w:vAlign w:val="bottom"/>
            <w:hideMark/>
          </w:tcPr>
          <w:p w14:paraId="48CE3D33"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Starch/Staerke</w:t>
            </w:r>
          </w:p>
        </w:tc>
        <w:tc>
          <w:tcPr>
            <w:tcW w:w="1268" w:type="dxa"/>
            <w:tcBorders>
              <w:top w:val="nil"/>
              <w:left w:val="nil"/>
              <w:bottom w:val="single" w:sz="4" w:space="0" w:color="auto"/>
              <w:right w:val="nil"/>
            </w:tcBorders>
            <w:shd w:val="clear" w:color="auto" w:fill="auto"/>
            <w:noWrap/>
            <w:vAlign w:val="bottom"/>
            <w:hideMark/>
          </w:tcPr>
          <w:p w14:paraId="2B0E9E4D"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072" w:type="dxa"/>
            <w:tcBorders>
              <w:top w:val="nil"/>
              <w:left w:val="nil"/>
              <w:bottom w:val="single" w:sz="4" w:space="0" w:color="auto"/>
              <w:right w:val="nil"/>
            </w:tcBorders>
            <w:shd w:val="clear" w:color="auto" w:fill="auto"/>
            <w:noWrap/>
            <w:vAlign w:val="bottom"/>
            <w:hideMark/>
          </w:tcPr>
          <w:p w14:paraId="6ADBC277"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w:t>
            </w:r>
          </w:p>
        </w:tc>
        <w:tc>
          <w:tcPr>
            <w:tcW w:w="1409" w:type="dxa"/>
            <w:tcBorders>
              <w:top w:val="nil"/>
              <w:left w:val="nil"/>
              <w:bottom w:val="single" w:sz="4" w:space="0" w:color="auto"/>
              <w:right w:val="nil"/>
            </w:tcBorders>
            <w:shd w:val="clear" w:color="auto" w:fill="auto"/>
            <w:noWrap/>
            <w:vAlign w:val="bottom"/>
            <w:hideMark/>
          </w:tcPr>
          <w:p w14:paraId="0BC04EE9"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3.80</w:t>
            </w:r>
          </w:p>
        </w:tc>
        <w:tc>
          <w:tcPr>
            <w:tcW w:w="931" w:type="dxa"/>
            <w:tcBorders>
              <w:top w:val="nil"/>
              <w:left w:val="nil"/>
              <w:bottom w:val="single" w:sz="4" w:space="0" w:color="auto"/>
              <w:right w:val="nil"/>
            </w:tcBorders>
            <w:shd w:val="clear" w:color="auto" w:fill="auto"/>
            <w:noWrap/>
            <w:vAlign w:val="bottom"/>
            <w:hideMark/>
          </w:tcPr>
          <w:p w14:paraId="6BA007E6"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2.688</w:t>
            </w:r>
          </w:p>
        </w:tc>
        <w:tc>
          <w:tcPr>
            <w:tcW w:w="1201" w:type="dxa"/>
            <w:tcBorders>
              <w:top w:val="nil"/>
              <w:left w:val="nil"/>
              <w:bottom w:val="single" w:sz="4" w:space="0" w:color="auto"/>
              <w:right w:val="nil"/>
            </w:tcBorders>
            <w:shd w:val="clear" w:color="auto" w:fill="auto"/>
            <w:noWrap/>
            <w:vAlign w:val="bottom"/>
            <w:hideMark/>
          </w:tcPr>
          <w:p w14:paraId="755BF8CA" w14:textId="77777777" w:rsidR="000E747A" w:rsidRPr="006055B5" w:rsidRDefault="000E747A" w:rsidP="000E747A">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r>
    </w:tbl>
    <w:p w14:paraId="422C5775" w14:textId="77777777" w:rsidR="000E747A" w:rsidRPr="006055B5" w:rsidRDefault="000E747A" w:rsidP="00DB39E4">
      <w:pPr>
        <w:tabs>
          <w:tab w:val="left" w:pos="1900"/>
        </w:tabs>
        <w:spacing w:after="0" w:line="240" w:lineRule="auto"/>
        <w:jc w:val="both"/>
        <w:rPr>
          <w:rFonts w:ascii="Times New Roman" w:hAnsi="Times New Roman" w:cs="Times New Roman"/>
        </w:rPr>
      </w:pPr>
    </w:p>
    <w:p w14:paraId="0D14AD02" w14:textId="546CC1EE" w:rsidR="009010F0" w:rsidRPr="006055B5" w:rsidRDefault="00DE4934" w:rsidP="00EF6C58">
      <w:pPr>
        <w:tabs>
          <w:tab w:val="left" w:pos="720"/>
        </w:tabs>
        <w:spacing w:after="0" w:line="240" w:lineRule="auto"/>
        <w:jc w:val="both"/>
        <w:rPr>
          <w:rFonts w:ascii="Times New Roman" w:hAnsi="Times New Roman" w:cs="Times New Roman"/>
        </w:rPr>
      </w:pPr>
      <w:r w:rsidRPr="006055B5">
        <w:rPr>
          <w:rFonts w:ascii="Times New Roman" w:hAnsi="Times New Roman" w:cs="Times New Roman"/>
        </w:rPr>
        <w:t xml:space="preserve"> </w:t>
      </w:r>
      <w:r w:rsidR="00EF6C58" w:rsidRPr="006055B5">
        <w:rPr>
          <w:rFonts w:ascii="Times New Roman" w:hAnsi="Times New Roman" w:cs="Times New Roman"/>
        </w:rPr>
        <w:tab/>
        <w:t xml:space="preserve">In terms of average citations per document, the top four journal sources were </w:t>
      </w:r>
      <w:r w:rsidR="008C54CD" w:rsidRPr="006055B5">
        <w:rPr>
          <w:rFonts w:ascii="Times New Roman" w:eastAsia="Times New Roman" w:hAnsi="Times New Roman" w:cs="Times New Roman"/>
          <w:color w:val="000000"/>
        </w:rPr>
        <w:t xml:space="preserve">Food Control (42.20), Journal of Food Engineering (29.57), LWT - Food Science and Technology (21.08) and Plant Foods for Human Nutrition (18.92) with impact factor (2021) of 6.652, 6.203, 6.056 and 4.124, respectively which indicates the impactful articles being published had high-quality research work. </w:t>
      </w:r>
    </w:p>
    <w:p w14:paraId="438988F6" w14:textId="2002C8E7" w:rsidR="00171230" w:rsidRPr="006055B5" w:rsidRDefault="00FF5477" w:rsidP="00FF5477">
      <w:pPr>
        <w:tabs>
          <w:tab w:val="left" w:pos="1900"/>
        </w:tabs>
        <w:spacing w:after="0" w:line="240" w:lineRule="auto"/>
        <w:jc w:val="center"/>
        <w:rPr>
          <w:rFonts w:ascii="Times New Roman" w:hAnsi="Times New Roman" w:cs="Times New Roman"/>
        </w:rPr>
      </w:pPr>
      <w:r w:rsidRPr="006055B5">
        <w:rPr>
          <w:rFonts w:ascii="Times New Roman" w:hAnsi="Times New Roman" w:cs="Times New Roman"/>
          <w:noProof/>
        </w:rPr>
        <w:lastRenderedPageBreak/>
        <mc:AlternateContent>
          <mc:Choice Requires="wpg">
            <w:drawing>
              <wp:inline distT="0" distB="0" distL="0" distR="0" wp14:anchorId="2E688860" wp14:editId="2FF15071">
                <wp:extent cx="4409954" cy="3009418"/>
                <wp:effectExtent l="0" t="0" r="0" b="635"/>
                <wp:docPr id="227" name="Group 227"/>
                <wp:cNvGraphicFramePr/>
                <a:graphic xmlns:a="http://schemas.openxmlformats.org/drawingml/2006/main">
                  <a:graphicData uri="http://schemas.microsoft.com/office/word/2010/wordprocessingGroup">
                    <wpg:wgp>
                      <wpg:cNvGrpSpPr/>
                      <wpg:grpSpPr>
                        <a:xfrm>
                          <a:off x="0" y="0"/>
                          <a:ext cx="4409954" cy="3009418"/>
                          <a:chOff x="0" y="0"/>
                          <a:chExt cx="6215380" cy="4356735"/>
                        </a:xfrm>
                      </wpg:grpSpPr>
                      <pic:pic xmlns:pic="http://schemas.openxmlformats.org/drawingml/2006/picture">
                        <pic:nvPicPr>
                          <pic:cNvPr id="196" name="Picture 196"/>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15380" cy="4356735"/>
                          </a:xfrm>
                          <a:prstGeom prst="rect">
                            <a:avLst/>
                          </a:prstGeom>
                          <a:noFill/>
                          <a:ln>
                            <a:noFill/>
                          </a:ln>
                        </pic:spPr>
                      </pic:pic>
                      <pic:pic xmlns:pic="http://schemas.openxmlformats.org/drawingml/2006/picture">
                        <pic:nvPicPr>
                          <pic:cNvPr id="216" name="Picture 21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4120587"/>
                            <a:ext cx="645795" cy="233680"/>
                          </a:xfrm>
                          <a:prstGeom prst="rect">
                            <a:avLst/>
                          </a:prstGeom>
                        </pic:spPr>
                      </pic:pic>
                    </wpg:wgp>
                  </a:graphicData>
                </a:graphic>
              </wp:inline>
            </w:drawing>
          </mc:Choice>
          <mc:Fallback xmlns:oel="http://schemas.microsoft.com/office/2019/extlst">
            <w:pict>
              <v:group w14:anchorId="7E282137" id="Group 227" o:spid="_x0000_s1026" style="width:347.25pt;height:236.95pt;mso-position-horizontal-relative:char;mso-position-vertical-relative:line" coordsize="62153,43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">
                <v:shape id="Picture 196" o:spid="_x0000_s1027" type="#_x0000_t75" style="position:absolute;width:62153;height:4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">
                  <v:imagedata r:id="rId35" o:title=""/>
                </v:shape>
                <v:shape id="Picture 216" o:spid="_x0000_s1028" type="#_x0000_t75" style="position:absolute;top:41205;width:6457;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">
                  <v:imagedata r:id="rId36" o:title=""/>
                </v:shape>
                <w10:anchorlock/>
              </v:group>
            </w:pict>
          </mc:Fallback>
        </mc:AlternateContent>
      </w:r>
    </w:p>
    <w:p w14:paraId="6DEE525E" w14:textId="2930636B" w:rsidR="00171230" w:rsidRPr="006055B5" w:rsidRDefault="00171230" w:rsidP="00834D5C">
      <w:pPr>
        <w:pStyle w:val="Heading3"/>
        <w:jc w:val="center"/>
        <w:rPr>
          <w:rFonts w:ascii="Times New Roman" w:hAnsi="Times New Roman" w:cs="Times New Roman"/>
          <w:b/>
          <w:bCs/>
          <w:color w:val="auto"/>
          <w:sz w:val="22"/>
          <w:szCs w:val="22"/>
        </w:rPr>
      </w:pPr>
      <w:bookmarkStart w:id="37" w:name="_Toc129119386"/>
      <w:r w:rsidRPr="006055B5">
        <w:rPr>
          <w:rFonts w:ascii="Times New Roman" w:hAnsi="Times New Roman" w:cs="Times New Roman"/>
          <w:b/>
          <w:bCs/>
          <w:color w:val="auto"/>
          <w:sz w:val="22"/>
          <w:szCs w:val="22"/>
        </w:rPr>
        <w:t>Figure 1</w:t>
      </w:r>
      <w:r w:rsidR="00991C07" w:rsidRPr="006055B5">
        <w:rPr>
          <w:rFonts w:ascii="Times New Roman" w:hAnsi="Times New Roman" w:cs="Times New Roman"/>
          <w:b/>
          <w:bCs/>
          <w:color w:val="auto"/>
          <w:sz w:val="22"/>
          <w:szCs w:val="22"/>
        </w:rPr>
        <w:t>2.</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Citation-sources cooperation network on corn nixtamalization from Scopus database. (Out of 146</w:t>
      </w:r>
      <w:r w:rsidR="00FF6062" w:rsidRPr="006055B5">
        <w:rPr>
          <w:rFonts w:ascii="Times New Roman" w:hAnsi="Times New Roman" w:cs="Times New Roman"/>
          <w:color w:val="auto"/>
          <w:sz w:val="22"/>
          <w:szCs w:val="22"/>
        </w:rPr>
        <w:t xml:space="preserve"> </w:t>
      </w:r>
      <w:r w:rsidRPr="006055B5">
        <w:rPr>
          <w:rFonts w:ascii="Times New Roman" w:hAnsi="Times New Roman" w:cs="Times New Roman"/>
          <w:color w:val="auto"/>
          <w:sz w:val="22"/>
          <w:szCs w:val="22"/>
        </w:rPr>
        <w:t>sources searched, 19 documents have been cited for at least five documents were considered.)</w:t>
      </w:r>
      <w:bookmarkEnd w:id="37"/>
    </w:p>
    <w:p w14:paraId="4CBD814B" w14:textId="77777777" w:rsidR="00FA0772" w:rsidRPr="006055B5" w:rsidRDefault="00FA0772" w:rsidP="00FA0772">
      <w:pPr>
        <w:spacing w:after="0" w:line="240" w:lineRule="auto"/>
        <w:ind w:firstLine="720"/>
        <w:jc w:val="both"/>
        <w:rPr>
          <w:rFonts w:ascii="Times New Roman" w:hAnsi="Times New Roman" w:cs="Times New Roman"/>
        </w:rPr>
      </w:pPr>
    </w:p>
    <w:p w14:paraId="4F64D506" w14:textId="530D9FEF" w:rsidR="00FA0772" w:rsidRPr="006055B5" w:rsidRDefault="00FA0772" w:rsidP="00FA0772">
      <w:pPr>
        <w:spacing w:after="0" w:line="240" w:lineRule="auto"/>
        <w:ind w:firstLine="720"/>
        <w:jc w:val="both"/>
        <w:rPr>
          <w:rFonts w:ascii="Times New Roman" w:hAnsi="Times New Roman" w:cs="Times New Roman"/>
        </w:rPr>
      </w:pPr>
      <w:r w:rsidRPr="006055B5">
        <w:rPr>
          <w:rFonts w:ascii="Times New Roman" w:hAnsi="Times New Roman" w:cs="Times New Roman"/>
        </w:rPr>
        <w:t>The results of visualization of research mapping related to corn nixtamalization shows 19 items with a total of 146 sources with at least 5 documents published which are divided into 7 clusters in Scopus, namely:</w:t>
      </w:r>
    </w:p>
    <w:p w14:paraId="6A4D2630" w14:textId="77777777" w:rsidR="00FA0772" w:rsidRPr="006055B5" w:rsidRDefault="00FA0772" w:rsidP="00FA0772">
      <w:pPr>
        <w:tabs>
          <w:tab w:val="left" w:pos="1900"/>
        </w:tabs>
        <w:spacing w:after="0" w:line="240" w:lineRule="auto"/>
        <w:jc w:val="both"/>
        <w:rPr>
          <w:rFonts w:ascii="Times New Roman" w:hAnsi="Times New Roman" w:cs="Times New Roman"/>
        </w:rPr>
      </w:pPr>
    </w:p>
    <w:p w14:paraId="2CBEF108" w14:textId="77777777" w:rsidR="00FA0772" w:rsidRPr="006055B5" w:rsidRDefault="00FA0772" w:rsidP="00FA0772">
      <w:pPr>
        <w:pStyle w:val="ListParagraph"/>
        <w:numPr>
          <w:ilvl w:val="0"/>
          <w:numId w:val="11"/>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1 consists of 5 items including Journal of Archaeological Science, Journal of Food Science, Journal of Food Science and Technology, Plant Foods for Human Nutrition, Revista Fitotecnia Mexicana</w:t>
      </w:r>
    </w:p>
    <w:p w14:paraId="34318178" w14:textId="77777777" w:rsidR="00FA0772" w:rsidRPr="006055B5" w:rsidRDefault="00FA0772" w:rsidP="00FA0772">
      <w:pPr>
        <w:pStyle w:val="ListParagraph"/>
        <w:numPr>
          <w:ilvl w:val="0"/>
          <w:numId w:val="11"/>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2 consists of 4 items including CyTA - Journal of Food, Journal of Food Engineering, Journal of Food Processing and Preservation, Revista Mexicana de Ingeniera Quimica</w:t>
      </w:r>
    </w:p>
    <w:p w14:paraId="6A40AFF5" w14:textId="77777777" w:rsidR="00FA0772" w:rsidRPr="006055B5" w:rsidRDefault="00FA0772" w:rsidP="00FA0772">
      <w:pPr>
        <w:pStyle w:val="ListParagraph"/>
        <w:numPr>
          <w:ilvl w:val="0"/>
          <w:numId w:val="11"/>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3 consists of 3 items including International Journal of Gastronomy and Food Science, Journal of Cereal Science, Starch/Staerke</w:t>
      </w:r>
    </w:p>
    <w:p w14:paraId="4EAB4243" w14:textId="77777777" w:rsidR="00FA0772" w:rsidRPr="006055B5" w:rsidRDefault="00FA0772" w:rsidP="00FA0772">
      <w:pPr>
        <w:pStyle w:val="ListParagraph"/>
        <w:numPr>
          <w:ilvl w:val="0"/>
          <w:numId w:val="11"/>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4 consists of 3 items including Cereal Chemistry, Journal of Food Process Engineering, LWT - Food Science and Technology</w:t>
      </w:r>
    </w:p>
    <w:p w14:paraId="1B19F2A3" w14:textId="77777777" w:rsidR="00FA0772" w:rsidRPr="006055B5" w:rsidRDefault="00FA0772" w:rsidP="00FA0772">
      <w:pPr>
        <w:pStyle w:val="ListParagraph"/>
        <w:numPr>
          <w:ilvl w:val="0"/>
          <w:numId w:val="11"/>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5 consists of 2 items including Food Chemistry, Food Control</w:t>
      </w:r>
    </w:p>
    <w:p w14:paraId="4D7E1914" w14:textId="77777777" w:rsidR="00FA0772" w:rsidRPr="006055B5" w:rsidRDefault="00FA0772" w:rsidP="00FA0772">
      <w:pPr>
        <w:pStyle w:val="ListParagraph"/>
        <w:numPr>
          <w:ilvl w:val="0"/>
          <w:numId w:val="11"/>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6 consists of 1 item including AIP Conference Proceedings</w:t>
      </w:r>
    </w:p>
    <w:p w14:paraId="7994E124" w14:textId="77777777" w:rsidR="00FA0772" w:rsidRPr="006055B5" w:rsidRDefault="00FA0772" w:rsidP="00FA0772">
      <w:pPr>
        <w:pStyle w:val="ListParagraph"/>
        <w:numPr>
          <w:ilvl w:val="0"/>
          <w:numId w:val="11"/>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7 consists of 1 item including IOP Conference Series: Materials Science and Engineering</w:t>
      </w:r>
    </w:p>
    <w:p w14:paraId="2A61D85E" w14:textId="0FD27E99" w:rsidR="009010F0" w:rsidRPr="006055B5" w:rsidRDefault="009010F0" w:rsidP="00DB39E4">
      <w:pPr>
        <w:tabs>
          <w:tab w:val="left" w:pos="1900"/>
        </w:tabs>
        <w:spacing w:after="0" w:line="240" w:lineRule="auto"/>
        <w:jc w:val="both"/>
        <w:rPr>
          <w:rFonts w:ascii="Times New Roman" w:hAnsi="Times New Roman" w:cs="Times New Roman"/>
        </w:rPr>
      </w:pPr>
    </w:p>
    <w:p w14:paraId="27908576" w14:textId="6179A252" w:rsidR="009010F0" w:rsidRPr="006055B5" w:rsidRDefault="00FA0772" w:rsidP="00416433">
      <w:pPr>
        <w:spacing w:after="0" w:line="240" w:lineRule="auto"/>
        <w:ind w:firstLine="720"/>
        <w:jc w:val="both"/>
        <w:rPr>
          <w:rFonts w:ascii="Times New Roman" w:hAnsi="Times New Roman" w:cs="Times New Roman"/>
        </w:rPr>
      </w:pPr>
      <w:r w:rsidRPr="006055B5">
        <w:rPr>
          <w:rFonts w:ascii="Times New Roman" w:hAnsi="Times New Roman" w:cs="Times New Roman"/>
        </w:rPr>
        <w:t>The largest set of connected items consists of 17</w:t>
      </w:r>
      <w:r w:rsidR="00416433" w:rsidRPr="006055B5">
        <w:rPr>
          <w:rFonts w:ascii="Times New Roman" w:hAnsi="Times New Roman" w:cs="Times New Roman"/>
        </w:rPr>
        <w:t xml:space="preserve"> journal</w:t>
      </w:r>
      <w:r w:rsidRPr="006055B5">
        <w:rPr>
          <w:rFonts w:ascii="Times New Roman" w:hAnsi="Times New Roman" w:cs="Times New Roman"/>
        </w:rPr>
        <w:t xml:space="preserve"> sources</w:t>
      </w:r>
      <w:r w:rsidR="00416433" w:rsidRPr="006055B5">
        <w:rPr>
          <w:rFonts w:ascii="Times New Roman" w:hAnsi="Times New Roman" w:cs="Times New Roman"/>
        </w:rPr>
        <w:t xml:space="preserve"> included in cluster 1 to 5 (Figure 1</w:t>
      </w:r>
      <w:r w:rsidR="00713642" w:rsidRPr="006055B5">
        <w:rPr>
          <w:rFonts w:ascii="Times New Roman" w:hAnsi="Times New Roman" w:cs="Times New Roman"/>
        </w:rPr>
        <w:t>2</w:t>
      </w:r>
      <w:r w:rsidR="00416433" w:rsidRPr="006055B5">
        <w:rPr>
          <w:rFonts w:ascii="Times New Roman" w:hAnsi="Times New Roman" w:cs="Times New Roman"/>
        </w:rPr>
        <w:t>) and 2 sources not being collaborative included in cluster 6 and 7 (Figure 1</w:t>
      </w:r>
      <w:r w:rsidR="00713642" w:rsidRPr="006055B5">
        <w:rPr>
          <w:rFonts w:ascii="Times New Roman" w:hAnsi="Times New Roman" w:cs="Times New Roman"/>
        </w:rPr>
        <w:t>3</w:t>
      </w:r>
      <w:r w:rsidR="00416433" w:rsidRPr="006055B5">
        <w:rPr>
          <w:rFonts w:ascii="Times New Roman" w:hAnsi="Times New Roman" w:cs="Times New Roman"/>
        </w:rPr>
        <w:t xml:space="preserve">). This was supported with data shown in Table 9 that AIP Conference Proceedings and IOP Conference Series: Materials Science and Engineering had 0 or no TLS. </w:t>
      </w:r>
    </w:p>
    <w:p w14:paraId="68A7848A" w14:textId="5471DA00" w:rsidR="009010F0" w:rsidRPr="006055B5" w:rsidRDefault="00FF5477" w:rsidP="00FF5477">
      <w:pPr>
        <w:tabs>
          <w:tab w:val="left" w:pos="1900"/>
        </w:tabs>
        <w:spacing w:after="0" w:line="240" w:lineRule="auto"/>
        <w:jc w:val="center"/>
        <w:rPr>
          <w:rFonts w:ascii="Times New Roman" w:hAnsi="Times New Roman" w:cs="Times New Roman"/>
        </w:rPr>
      </w:pPr>
      <w:r w:rsidRPr="006055B5">
        <w:rPr>
          <w:rFonts w:ascii="Times New Roman" w:hAnsi="Times New Roman" w:cs="Times New Roman"/>
          <w:noProof/>
        </w:rPr>
        <w:lastRenderedPageBreak/>
        <mc:AlternateContent>
          <mc:Choice Requires="wpg">
            <w:drawing>
              <wp:inline distT="0" distB="0" distL="0" distR="0" wp14:anchorId="3BAAF6BD" wp14:editId="72C00E0E">
                <wp:extent cx="4705109" cy="3732835"/>
                <wp:effectExtent l="0" t="0" r="635" b="1270"/>
                <wp:docPr id="226" name="Group 226"/>
                <wp:cNvGraphicFramePr/>
                <a:graphic xmlns:a="http://schemas.openxmlformats.org/drawingml/2006/main">
                  <a:graphicData uri="http://schemas.microsoft.com/office/word/2010/wordprocessingGroup">
                    <wpg:wgp>
                      <wpg:cNvGrpSpPr/>
                      <wpg:grpSpPr>
                        <a:xfrm>
                          <a:off x="0" y="0"/>
                          <a:ext cx="4705109" cy="3732835"/>
                          <a:chOff x="-69449" y="0"/>
                          <a:chExt cx="5358364" cy="4543428"/>
                        </a:xfrm>
                      </wpg:grpSpPr>
                      <pic:pic xmlns:pic="http://schemas.openxmlformats.org/drawingml/2006/picture">
                        <pic:nvPicPr>
                          <pic:cNvPr id="199" name="Picture 199"/>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8915" cy="4543425"/>
                          </a:xfrm>
                          <a:prstGeom prst="rect">
                            <a:avLst/>
                          </a:prstGeom>
                          <a:noFill/>
                          <a:ln>
                            <a:noFill/>
                          </a:ln>
                        </pic:spPr>
                      </pic:pic>
                      <pic:pic xmlns:pic="http://schemas.openxmlformats.org/drawingml/2006/picture">
                        <pic:nvPicPr>
                          <pic:cNvPr id="217" name="Picture 21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69449" y="4309748"/>
                            <a:ext cx="645795" cy="233680"/>
                          </a:xfrm>
                          <a:prstGeom prst="rect">
                            <a:avLst/>
                          </a:prstGeom>
                        </pic:spPr>
                      </pic:pic>
                    </wpg:wgp>
                  </a:graphicData>
                </a:graphic>
              </wp:inline>
            </w:drawing>
          </mc:Choice>
          <mc:Fallback xmlns:oel="http://schemas.microsoft.com/office/2019/extlst">
            <w:pict>
              <v:group w14:anchorId="30C554A0" id="Group 226" o:spid="_x0000_s1026" style="width:370.5pt;height:293.9pt;mso-position-horizontal-relative:char;mso-position-vertical-relative:line" coordorigin="-694" coordsize="53583,4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">
                <v:shape id="Picture 199" o:spid="_x0000_s1027" type="#_x0000_t75" style="position:absolute;width:52889;height:4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">
                  <v:imagedata r:id="rId38" o:title=""/>
                </v:shape>
                <v:shape id="Picture 217" o:spid="_x0000_s1028" type="#_x0000_t75" style="position:absolute;left:-694;top:43097;width:6457;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">
                  <v:imagedata r:id="rId22" o:title=""/>
                </v:shape>
                <w10:anchorlock/>
              </v:group>
            </w:pict>
          </mc:Fallback>
        </mc:AlternateContent>
      </w:r>
    </w:p>
    <w:p w14:paraId="42DDE4EF" w14:textId="4EDB78B9" w:rsidR="00171230" w:rsidRPr="006055B5" w:rsidRDefault="00171230" w:rsidP="00834D5C">
      <w:pPr>
        <w:pStyle w:val="Heading3"/>
        <w:rPr>
          <w:rFonts w:ascii="Times New Roman" w:hAnsi="Times New Roman" w:cs="Times New Roman"/>
          <w:b/>
          <w:bCs/>
          <w:color w:val="auto"/>
          <w:sz w:val="22"/>
          <w:szCs w:val="22"/>
        </w:rPr>
      </w:pPr>
      <w:bookmarkStart w:id="38" w:name="_Toc129119387"/>
      <w:r w:rsidRPr="006055B5">
        <w:rPr>
          <w:rFonts w:ascii="Times New Roman" w:hAnsi="Times New Roman" w:cs="Times New Roman"/>
          <w:b/>
          <w:bCs/>
          <w:color w:val="auto"/>
          <w:sz w:val="22"/>
          <w:szCs w:val="22"/>
        </w:rPr>
        <w:t>Figure 1</w:t>
      </w:r>
      <w:r w:rsidR="00991C07" w:rsidRPr="006055B5">
        <w:rPr>
          <w:rFonts w:ascii="Times New Roman" w:hAnsi="Times New Roman" w:cs="Times New Roman"/>
          <w:b/>
          <w:bCs/>
          <w:color w:val="auto"/>
          <w:sz w:val="22"/>
          <w:szCs w:val="22"/>
        </w:rPr>
        <w:t>3.</w:t>
      </w:r>
      <w:r w:rsidRPr="006055B5">
        <w:rPr>
          <w:rFonts w:ascii="Times New Roman" w:hAnsi="Times New Roman" w:cs="Times New Roman"/>
          <w:b/>
          <w:bCs/>
          <w:color w:val="auto"/>
          <w:sz w:val="22"/>
          <w:szCs w:val="22"/>
        </w:rPr>
        <w:t xml:space="preserve"> </w:t>
      </w:r>
      <w:r w:rsidR="00416433" w:rsidRPr="006055B5">
        <w:rPr>
          <w:rFonts w:ascii="Times New Roman" w:hAnsi="Times New Roman" w:cs="Times New Roman"/>
          <w:color w:val="auto"/>
          <w:sz w:val="22"/>
          <w:szCs w:val="22"/>
        </w:rPr>
        <w:t>Citation-sources cooperation network on corn nixtamalization from Scopus database. (19 sources with at least five documents, 2 sources with no research collaboration forms each separate cluster)</w:t>
      </w:r>
      <w:bookmarkEnd w:id="38"/>
    </w:p>
    <w:p w14:paraId="5BA681A3" w14:textId="60981E63" w:rsidR="009010F0" w:rsidRPr="006055B5" w:rsidRDefault="009010F0" w:rsidP="00DB39E4">
      <w:pPr>
        <w:tabs>
          <w:tab w:val="left" w:pos="1900"/>
        </w:tabs>
        <w:spacing w:after="0" w:line="240" w:lineRule="auto"/>
        <w:jc w:val="both"/>
        <w:rPr>
          <w:rFonts w:ascii="Times New Roman" w:hAnsi="Times New Roman" w:cs="Times New Roman"/>
        </w:rPr>
      </w:pPr>
    </w:p>
    <w:p w14:paraId="11AD6DC3" w14:textId="51F410A7" w:rsidR="00CC7BAD" w:rsidRPr="006055B5" w:rsidRDefault="00AE4450" w:rsidP="00AE4450">
      <w:pPr>
        <w:spacing w:after="0" w:line="240" w:lineRule="auto"/>
        <w:jc w:val="both"/>
        <w:rPr>
          <w:rFonts w:ascii="Times New Roman" w:eastAsia="Times New Roman" w:hAnsi="Times New Roman" w:cs="Times New Roman"/>
          <w:color w:val="000000"/>
        </w:rPr>
      </w:pPr>
      <w:r w:rsidRPr="006055B5">
        <w:rPr>
          <w:rFonts w:ascii="Times New Roman" w:hAnsi="Times New Roman" w:cs="Times New Roman"/>
        </w:rPr>
        <w:tab/>
        <w:t xml:space="preserve">The top 3 journal sources in Web of Science are the same with the bibliometric mapping analysis from VOSviewer obtained in Scopus namely </w:t>
      </w:r>
      <w:r w:rsidRPr="006055B5">
        <w:rPr>
          <w:rFonts w:ascii="Times New Roman" w:eastAsia="Times New Roman" w:hAnsi="Times New Roman" w:cs="Times New Roman"/>
          <w:color w:val="000000"/>
        </w:rPr>
        <w:t xml:space="preserve">Journal of Cereal Science, Cereal Chemistry and CyTA - Journal of Food with published journals of 30, 18 and 17, respectively while the most cited sources is Journal of Cereal Science with 483 citations followed by Plant Foods for Human Nutrition (265), LWT - Food Science and Technology (238) and Food Chemistry (201). </w:t>
      </w:r>
    </w:p>
    <w:p w14:paraId="6EAB4D75" w14:textId="77777777" w:rsidR="00AE4450" w:rsidRPr="006055B5" w:rsidRDefault="00AE4450" w:rsidP="00AE4450">
      <w:pPr>
        <w:tabs>
          <w:tab w:val="left" w:pos="720"/>
        </w:tabs>
        <w:spacing w:after="0" w:line="240" w:lineRule="auto"/>
        <w:jc w:val="both"/>
        <w:rPr>
          <w:rFonts w:ascii="Times New Roman" w:hAnsi="Times New Roman" w:cs="Times New Roman"/>
        </w:rPr>
      </w:pPr>
    </w:p>
    <w:p w14:paraId="0309DA51" w14:textId="36CC7D66" w:rsidR="00C83F27" w:rsidRPr="006055B5" w:rsidRDefault="00C83F27" w:rsidP="00834D5C">
      <w:pPr>
        <w:pStyle w:val="Heading3"/>
        <w:rPr>
          <w:rFonts w:ascii="Times New Roman" w:hAnsi="Times New Roman" w:cs="Times New Roman"/>
          <w:b/>
          <w:bCs/>
          <w:color w:val="auto"/>
          <w:sz w:val="22"/>
          <w:szCs w:val="22"/>
        </w:rPr>
      </w:pPr>
      <w:bookmarkStart w:id="39" w:name="_Toc129119388"/>
      <w:r w:rsidRPr="006055B5">
        <w:rPr>
          <w:rFonts w:ascii="Times New Roman" w:hAnsi="Times New Roman" w:cs="Times New Roman"/>
          <w:b/>
          <w:bCs/>
          <w:color w:val="auto"/>
          <w:sz w:val="22"/>
          <w:szCs w:val="22"/>
        </w:rPr>
        <w:t xml:space="preserve">Table </w:t>
      </w:r>
      <w:r w:rsidR="00834D5C" w:rsidRPr="006055B5">
        <w:rPr>
          <w:rFonts w:ascii="Times New Roman" w:hAnsi="Times New Roman" w:cs="Times New Roman"/>
          <w:b/>
          <w:bCs/>
          <w:color w:val="auto"/>
          <w:sz w:val="22"/>
          <w:szCs w:val="22"/>
        </w:rPr>
        <w:t>10</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Top journal sources where more than five documents were published from WOS</w:t>
      </w:r>
      <w:bookmarkEnd w:id="39"/>
    </w:p>
    <w:tbl>
      <w:tblPr>
        <w:tblW w:w="10057" w:type="dxa"/>
        <w:tblLook w:val="04A0" w:firstRow="1" w:lastRow="0" w:firstColumn="1" w:lastColumn="0" w:noHBand="0" w:noVBand="1"/>
      </w:tblPr>
      <w:tblGrid>
        <w:gridCol w:w="440"/>
        <w:gridCol w:w="3860"/>
        <w:gridCol w:w="1268"/>
        <w:gridCol w:w="1072"/>
        <w:gridCol w:w="1429"/>
        <w:gridCol w:w="901"/>
        <w:gridCol w:w="1146"/>
      </w:tblGrid>
      <w:tr w:rsidR="008C72CB" w:rsidRPr="006055B5" w14:paraId="7012567A" w14:textId="77777777" w:rsidTr="008C72CB">
        <w:trPr>
          <w:trHeight w:val="254"/>
        </w:trPr>
        <w:tc>
          <w:tcPr>
            <w:tcW w:w="440" w:type="dxa"/>
            <w:tcBorders>
              <w:top w:val="single" w:sz="4" w:space="0" w:color="auto"/>
              <w:left w:val="nil"/>
              <w:bottom w:val="single" w:sz="4" w:space="0" w:color="auto"/>
              <w:right w:val="nil"/>
            </w:tcBorders>
            <w:shd w:val="clear" w:color="auto" w:fill="auto"/>
            <w:noWrap/>
            <w:vAlign w:val="bottom"/>
            <w:hideMark/>
          </w:tcPr>
          <w:p w14:paraId="67D1529A" w14:textId="77777777" w:rsidR="008C72CB" w:rsidRPr="006055B5" w:rsidRDefault="008C72CB" w:rsidP="008C72CB">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w:t>
            </w:r>
          </w:p>
        </w:tc>
        <w:tc>
          <w:tcPr>
            <w:tcW w:w="3860" w:type="dxa"/>
            <w:tcBorders>
              <w:top w:val="single" w:sz="4" w:space="0" w:color="auto"/>
              <w:left w:val="nil"/>
              <w:bottom w:val="single" w:sz="4" w:space="0" w:color="auto"/>
              <w:right w:val="nil"/>
            </w:tcBorders>
            <w:shd w:val="clear" w:color="auto" w:fill="auto"/>
            <w:noWrap/>
            <w:vAlign w:val="bottom"/>
            <w:hideMark/>
          </w:tcPr>
          <w:p w14:paraId="645ADC6C" w14:textId="77777777" w:rsidR="008C72CB" w:rsidRPr="006055B5" w:rsidRDefault="008C72CB" w:rsidP="008C72CB">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Sources</w:t>
            </w:r>
          </w:p>
        </w:tc>
        <w:tc>
          <w:tcPr>
            <w:tcW w:w="1255" w:type="dxa"/>
            <w:tcBorders>
              <w:top w:val="single" w:sz="4" w:space="0" w:color="auto"/>
              <w:left w:val="nil"/>
              <w:bottom w:val="single" w:sz="4" w:space="0" w:color="auto"/>
              <w:right w:val="nil"/>
            </w:tcBorders>
            <w:shd w:val="clear" w:color="auto" w:fill="auto"/>
            <w:noWrap/>
            <w:vAlign w:val="bottom"/>
            <w:hideMark/>
          </w:tcPr>
          <w:p w14:paraId="0CC70C74" w14:textId="77777777" w:rsidR="008C72CB" w:rsidRPr="006055B5" w:rsidRDefault="008C72CB" w:rsidP="008C72CB">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Documents</w:t>
            </w:r>
          </w:p>
        </w:tc>
        <w:tc>
          <w:tcPr>
            <w:tcW w:w="1026" w:type="dxa"/>
            <w:tcBorders>
              <w:top w:val="single" w:sz="4" w:space="0" w:color="auto"/>
              <w:left w:val="nil"/>
              <w:bottom w:val="single" w:sz="4" w:space="0" w:color="auto"/>
              <w:right w:val="nil"/>
            </w:tcBorders>
            <w:shd w:val="clear" w:color="auto" w:fill="auto"/>
            <w:noWrap/>
            <w:vAlign w:val="bottom"/>
            <w:hideMark/>
          </w:tcPr>
          <w:p w14:paraId="4B358339" w14:textId="77777777" w:rsidR="008C72CB" w:rsidRPr="006055B5" w:rsidRDefault="008C72CB" w:rsidP="008C72CB">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Citations</w:t>
            </w:r>
          </w:p>
        </w:tc>
        <w:tc>
          <w:tcPr>
            <w:tcW w:w="1429" w:type="dxa"/>
            <w:tcBorders>
              <w:top w:val="single" w:sz="4" w:space="0" w:color="auto"/>
              <w:left w:val="nil"/>
              <w:bottom w:val="single" w:sz="4" w:space="0" w:color="auto"/>
              <w:right w:val="nil"/>
            </w:tcBorders>
            <w:shd w:val="clear" w:color="auto" w:fill="auto"/>
            <w:noWrap/>
            <w:vAlign w:val="bottom"/>
            <w:hideMark/>
          </w:tcPr>
          <w:p w14:paraId="5EF80DAD" w14:textId="77777777" w:rsidR="008C72CB" w:rsidRPr="006055B5" w:rsidRDefault="008C72CB" w:rsidP="008C72CB">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Average citations per document</w:t>
            </w:r>
          </w:p>
        </w:tc>
        <w:tc>
          <w:tcPr>
            <w:tcW w:w="901" w:type="dxa"/>
            <w:tcBorders>
              <w:top w:val="single" w:sz="4" w:space="0" w:color="auto"/>
              <w:left w:val="nil"/>
              <w:bottom w:val="single" w:sz="4" w:space="0" w:color="auto"/>
              <w:right w:val="nil"/>
            </w:tcBorders>
            <w:shd w:val="clear" w:color="auto" w:fill="auto"/>
            <w:noWrap/>
            <w:vAlign w:val="bottom"/>
            <w:hideMark/>
          </w:tcPr>
          <w:p w14:paraId="6D319C3B" w14:textId="6161458C" w:rsidR="008C72CB" w:rsidRPr="006055B5" w:rsidRDefault="008C72CB" w:rsidP="008C72CB">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Impact factor (2021)</w:t>
            </w:r>
            <w:r w:rsidR="00AB503E" w:rsidRPr="006055B5">
              <w:rPr>
                <w:rFonts w:ascii="Times New Roman" w:eastAsia="Times New Roman" w:hAnsi="Times New Roman" w:cs="Times New Roman"/>
                <w:b/>
                <w:bCs/>
                <w:color w:val="000000"/>
                <w:vertAlign w:val="superscript"/>
              </w:rPr>
              <w:t>b</w:t>
            </w:r>
          </w:p>
        </w:tc>
        <w:tc>
          <w:tcPr>
            <w:tcW w:w="1146" w:type="dxa"/>
            <w:tcBorders>
              <w:top w:val="single" w:sz="4" w:space="0" w:color="auto"/>
              <w:left w:val="nil"/>
              <w:bottom w:val="single" w:sz="4" w:space="0" w:color="auto"/>
              <w:right w:val="nil"/>
            </w:tcBorders>
            <w:shd w:val="clear" w:color="auto" w:fill="auto"/>
            <w:noWrap/>
            <w:vAlign w:val="bottom"/>
            <w:hideMark/>
          </w:tcPr>
          <w:p w14:paraId="23438357" w14:textId="77777777" w:rsidR="008C72CB" w:rsidRPr="006055B5" w:rsidRDefault="008C72CB" w:rsidP="008C72CB">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Total link strength</w:t>
            </w:r>
          </w:p>
        </w:tc>
      </w:tr>
      <w:tr w:rsidR="008C72CB" w:rsidRPr="006055B5" w14:paraId="28969779" w14:textId="77777777" w:rsidTr="008C72CB">
        <w:trPr>
          <w:trHeight w:val="254"/>
        </w:trPr>
        <w:tc>
          <w:tcPr>
            <w:tcW w:w="440" w:type="dxa"/>
            <w:tcBorders>
              <w:top w:val="single" w:sz="4" w:space="0" w:color="auto"/>
              <w:left w:val="nil"/>
              <w:bottom w:val="nil"/>
              <w:right w:val="single" w:sz="4" w:space="0" w:color="auto"/>
            </w:tcBorders>
            <w:shd w:val="clear" w:color="auto" w:fill="auto"/>
            <w:noWrap/>
            <w:vAlign w:val="bottom"/>
            <w:hideMark/>
          </w:tcPr>
          <w:p w14:paraId="0A8C772A"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3860" w:type="dxa"/>
            <w:tcBorders>
              <w:top w:val="single" w:sz="4" w:space="0" w:color="auto"/>
              <w:left w:val="single" w:sz="4" w:space="0" w:color="auto"/>
              <w:bottom w:val="nil"/>
              <w:right w:val="nil"/>
            </w:tcBorders>
            <w:shd w:val="clear" w:color="auto" w:fill="auto"/>
            <w:noWrap/>
            <w:vAlign w:val="bottom"/>
            <w:hideMark/>
          </w:tcPr>
          <w:p w14:paraId="49C44F03"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Cereal Science</w:t>
            </w:r>
          </w:p>
        </w:tc>
        <w:tc>
          <w:tcPr>
            <w:tcW w:w="1255" w:type="dxa"/>
            <w:tcBorders>
              <w:top w:val="single" w:sz="4" w:space="0" w:color="auto"/>
              <w:left w:val="nil"/>
              <w:bottom w:val="nil"/>
              <w:right w:val="nil"/>
            </w:tcBorders>
            <w:shd w:val="clear" w:color="auto" w:fill="auto"/>
            <w:noWrap/>
            <w:vAlign w:val="bottom"/>
            <w:hideMark/>
          </w:tcPr>
          <w:p w14:paraId="0B180E3E"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30</w:t>
            </w:r>
          </w:p>
        </w:tc>
        <w:tc>
          <w:tcPr>
            <w:tcW w:w="1026" w:type="dxa"/>
            <w:tcBorders>
              <w:top w:val="single" w:sz="4" w:space="0" w:color="auto"/>
              <w:left w:val="nil"/>
              <w:bottom w:val="nil"/>
              <w:right w:val="nil"/>
            </w:tcBorders>
            <w:shd w:val="clear" w:color="auto" w:fill="auto"/>
            <w:noWrap/>
            <w:vAlign w:val="bottom"/>
            <w:hideMark/>
          </w:tcPr>
          <w:p w14:paraId="34E7266F"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483</w:t>
            </w:r>
          </w:p>
        </w:tc>
        <w:tc>
          <w:tcPr>
            <w:tcW w:w="1429" w:type="dxa"/>
            <w:tcBorders>
              <w:top w:val="single" w:sz="4" w:space="0" w:color="auto"/>
              <w:left w:val="nil"/>
              <w:bottom w:val="nil"/>
              <w:right w:val="nil"/>
            </w:tcBorders>
            <w:shd w:val="clear" w:color="auto" w:fill="auto"/>
            <w:noWrap/>
            <w:vAlign w:val="bottom"/>
            <w:hideMark/>
          </w:tcPr>
          <w:p w14:paraId="22BA35D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16.10</w:t>
            </w:r>
          </w:p>
        </w:tc>
        <w:tc>
          <w:tcPr>
            <w:tcW w:w="901" w:type="dxa"/>
            <w:tcBorders>
              <w:top w:val="single" w:sz="4" w:space="0" w:color="auto"/>
              <w:left w:val="nil"/>
              <w:bottom w:val="nil"/>
              <w:right w:val="nil"/>
            </w:tcBorders>
            <w:shd w:val="clear" w:color="auto" w:fill="auto"/>
            <w:noWrap/>
            <w:vAlign w:val="bottom"/>
            <w:hideMark/>
          </w:tcPr>
          <w:p w14:paraId="5CB101FA"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4.075</w:t>
            </w:r>
          </w:p>
        </w:tc>
        <w:tc>
          <w:tcPr>
            <w:tcW w:w="1146" w:type="dxa"/>
            <w:tcBorders>
              <w:top w:val="single" w:sz="4" w:space="0" w:color="auto"/>
              <w:left w:val="nil"/>
              <w:bottom w:val="nil"/>
              <w:right w:val="nil"/>
            </w:tcBorders>
            <w:shd w:val="clear" w:color="auto" w:fill="auto"/>
            <w:noWrap/>
            <w:vAlign w:val="bottom"/>
            <w:hideMark/>
          </w:tcPr>
          <w:p w14:paraId="0DA5B17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196</w:t>
            </w:r>
          </w:p>
        </w:tc>
      </w:tr>
      <w:tr w:rsidR="008C72CB" w:rsidRPr="006055B5" w14:paraId="31ED3498"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343DC3FD"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3860" w:type="dxa"/>
            <w:tcBorders>
              <w:top w:val="nil"/>
              <w:left w:val="single" w:sz="4" w:space="0" w:color="auto"/>
              <w:bottom w:val="nil"/>
              <w:right w:val="nil"/>
            </w:tcBorders>
            <w:shd w:val="clear" w:color="auto" w:fill="auto"/>
            <w:noWrap/>
            <w:vAlign w:val="bottom"/>
            <w:hideMark/>
          </w:tcPr>
          <w:p w14:paraId="4094A23E" w14:textId="52D70219"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 xml:space="preserve">Cereal </w:t>
            </w:r>
            <w:r w:rsidR="006F7CE0" w:rsidRPr="006055B5">
              <w:rPr>
                <w:rFonts w:ascii="Times New Roman" w:eastAsia="Times New Roman" w:hAnsi="Times New Roman" w:cs="Times New Roman"/>
                <w:color w:val="000000"/>
              </w:rPr>
              <w:t>C</w:t>
            </w:r>
            <w:r w:rsidRPr="006055B5">
              <w:rPr>
                <w:rFonts w:ascii="Times New Roman" w:eastAsia="Times New Roman" w:hAnsi="Times New Roman" w:cs="Times New Roman"/>
                <w:color w:val="000000"/>
              </w:rPr>
              <w:t>hemistry</w:t>
            </w:r>
          </w:p>
        </w:tc>
        <w:tc>
          <w:tcPr>
            <w:tcW w:w="1255" w:type="dxa"/>
            <w:tcBorders>
              <w:top w:val="nil"/>
              <w:left w:val="nil"/>
              <w:bottom w:val="nil"/>
              <w:right w:val="nil"/>
            </w:tcBorders>
            <w:shd w:val="clear" w:color="auto" w:fill="auto"/>
            <w:noWrap/>
            <w:vAlign w:val="bottom"/>
            <w:hideMark/>
          </w:tcPr>
          <w:p w14:paraId="2120FC7E"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w:t>
            </w:r>
          </w:p>
        </w:tc>
        <w:tc>
          <w:tcPr>
            <w:tcW w:w="1026" w:type="dxa"/>
            <w:tcBorders>
              <w:top w:val="nil"/>
              <w:left w:val="nil"/>
              <w:bottom w:val="nil"/>
              <w:right w:val="nil"/>
            </w:tcBorders>
            <w:shd w:val="clear" w:color="auto" w:fill="auto"/>
            <w:noWrap/>
            <w:vAlign w:val="bottom"/>
            <w:hideMark/>
          </w:tcPr>
          <w:p w14:paraId="09832AB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142</w:t>
            </w:r>
          </w:p>
        </w:tc>
        <w:tc>
          <w:tcPr>
            <w:tcW w:w="1429" w:type="dxa"/>
            <w:tcBorders>
              <w:top w:val="nil"/>
              <w:left w:val="nil"/>
              <w:bottom w:val="nil"/>
              <w:right w:val="nil"/>
            </w:tcBorders>
            <w:shd w:val="clear" w:color="auto" w:fill="auto"/>
            <w:noWrap/>
            <w:vAlign w:val="bottom"/>
            <w:hideMark/>
          </w:tcPr>
          <w:p w14:paraId="080995A1"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7.89</w:t>
            </w:r>
          </w:p>
        </w:tc>
        <w:tc>
          <w:tcPr>
            <w:tcW w:w="901" w:type="dxa"/>
            <w:tcBorders>
              <w:top w:val="nil"/>
              <w:left w:val="nil"/>
              <w:bottom w:val="nil"/>
              <w:right w:val="nil"/>
            </w:tcBorders>
            <w:shd w:val="clear" w:color="auto" w:fill="auto"/>
            <w:noWrap/>
            <w:vAlign w:val="bottom"/>
            <w:hideMark/>
          </w:tcPr>
          <w:p w14:paraId="72BE0658"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2.534</w:t>
            </w:r>
          </w:p>
        </w:tc>
        <w:tc>
          <w:tcPr>
            <w:tcW w:w="1146" w:type="dxa"/>
            <w:tcBorders>
              <w:top w:val="nil"/>
              <w:left w:val="nil"/>
              <w:bottom w:val="nil"/>
              <w:right w:val="nil"/>
            </w:tcBorders>
            <w:shd w:val="clear" w:color="auto" w:fill="auto"/>
            <w:noWrap/>
            <w:vAlign w:val="bottom"/>
            <w:hideMark/>
          </w:tcPr>
          <w:p w14:paraId="7F065B65"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74</w:t>
            </w:r>
          </w:p>
        </w:tc>
      </w:tr>
      <w:tr w:rsidR="008C72CB" w:rsidRPr="006055B5" w14:paraId="41204ACB"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74076B48"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3860" w:type="dxa"/>
            <w:tcBorders>
              <w:top w:val="nil"/>
              <w:left w:val="single" w:sz="4" w:space="0" w:color="auto"/>
              <w:bottom w:val="nil"/>
              <w:right w:val="nil"/>
            </w:tcBorders>
            <w:shd w:val="clear" w:color="auto" w:fill="auto"/>
            <w:noWrap/>
            <w:vAlign w:val="bottom"/>
            <w:hideMark/>
          </w:tcPr>
          <w:p w14:paraId="5BAB8E9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CyTA - Journal of Food</w:t>
            </w:r>
          </w:p>
        </w:tc>
        <w:tc>
          <w:tcPr>
            <w:tcW w:w="1255" w:type="dxa"/>
            <w:tcBorders>
              <w:top w:val="nil"/>
              <w:left w:val="nil"/>
              <w:bottom w:val="nil"/>
              <w:right w:val="nil"/>
            </w:tcBorders>
            <w:shd w:val="clear" w:color="auto" w:fill="auto"/>
            <w:noWrap/>
            <w:vAlign w:val="bottom"/>
            <w:hideMark/>
          </w:tcPr>
          <w:p w14:paraId="5F8ACE69"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1026" w:type="dxa"/>
            <w:tcBorders>
              <w:top w:val="nil"/>
              <w:left w:val="nil"/>
              <w:bottom w:val="nil"/>
              <w:right w:val="nil"/>
            </w:tcBorders>
            <w:shd w:val="clear" w:color="auto" w:fill="auto"/>
            <w:noWrap/>
            <w:vAlign w:val="bottom"/>
            <w:hideMark/>
          </w:tcPr>
          <w:p w14:paraId="6B1D86E1"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193</w:t>
            </w:r>
          </w:p>
        </w:tc>
        <w:tc>
          <w:tcPr>
            <w:tcW w:w="1429" w:type="dxa"/>
            <w:tcBorders>
              <w:top w:val="nil"/>
              <w:left w:val="nil"/>
              <w:bottom w:val="nil"/>
              <w:right w:val="nil"/>
            </w:tcBorders>
            <w:shd w:val="clear" w:color="auto" w:fill="auto"/>
            <w:noWrap/>
            <w:vAlign w:val="bottom"/>
            <w:hideMark/>
          </w:tcPr>
          <w:p w14:paraId="66CC65CA"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11.35</w:t>
            </w:r>
          </w:p>
        </w:tc>
        <w:tc>
          <w:tcPr>
            <w:tcW w:w="901" w:type="dxa"/>
            <w:tcBorders>
              <w:top w:val="nil"/>
              <w:left w:val="nil"/>
              <w:bottom w:val="nil"/>
              <w:right w:val="nil"/>
            </w:tcBorders>
            <w:shd w:val="clear" w:color="auto" w:fill="auto"/>
            <w:noWrap/>
            <w:vAlign w:val="bottom"/>
            <w:hideMark/>
          </w:tcPr>
          <w:p w14:paraId="4A69E08E"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2.478</w:t>
            </w:r>
          </w:p>
        </w:tc>
        <w:tc>
          <w:tcPr>
            <w:tcW w:w="1146" w:type="dxa"/>
            <w:tcBorders>
              <w:top w:val="nil"/>
              <w:left w:val="nil"/>
              <w:bottom w:val="nil"/>
              <w:right w:val="nil"/>
            </w:tcBorders>
            <w:shd w:val="clear" w:color="auto" w:fill="auto"/>
            <w:noWrap/>
            <w:vAlign w:val="bottom"/>
            <w:hideMark/>
          </w:tcPr>
          <w:p w14:paraId="5AD8902F"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60</w:t>
            </w:r>
          </w:p>
        </w:tc>
      </w:tr>
      <w:tr w:rsidR="008C72CB" w:rsidRPr="006055B5" w14:paraId="1541988F"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0EE220EB"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3860" w:type="dxa"/>
            <w:tcBorders>
              <w:top w:val="nil"/>
              <w:left w:val="single" w:sz="4" w:space="0" w:color="auto"/>
              <w:bottom w:val="nil"/>
              <w:right w:val="nil"/>
            </w:tcBorders>
            <w:shd w:val="clear" w:color="auto" w:fill="auto"/>
            <w:noWrap/>
            <w:vAlign w:val="bottom"/>
            <w:hideMark/>
          </w:tcPr>
          <w:p w14:paraId="1415A2AD"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LWT - Food Science and Technology</w:t>
            </w:r>
          </w:p>
        </w:tc>
        <w:tc>
          <w:tcPr>
            <w:tcW w:w="1255" w:type="dxa"/>
            <w:tcBorders>
              <w:top w:val="nil"/>
              <w:left w:val="nil"/>
              <w:bottom w:val="nil"/>
              <w:right w:val="nil"/>
            </w:tcBorders>
            <w:shd w:val="clear" w:color="auto" w:fill="auto"/>
            <w:noWrap/>
            <w:vAlign w:val="bottom"/>
            <w:hideMark/>
          </w:tcPr>
          <w:p w14:paraId="1D0E8F61"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w:t>
            </w:r>
          </w:p>
        </w:tc>
        <w:tc>
          <w:tcPr>
            <w:tcW w:w="1026" w:type="dxa"/>
            <w:tcBorders>
              <w:top w:val="nil"/>
              <w:left w:val="nil"/>
              <w:bottom w:val="nil"/>
              <w:right w:val="nil"/>
            </w:tcBorders>
            <w:shd w:val="clear" w:color="auto" w:fill="auto"/>
            <w:noWrap/>
            <w:vAlign w:val="bottom"/>
            <w:hideMark/>
          </w:tcPr>
          <w:p w14:paraId="529F4F7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238</w:t>
            </w:r>
          </w:p>
        </w:tc>
        <w:tc>
          <w:tcPr>
            <w:tcW w:w="1429" w:type="dxa"/>
            <w:tcBorders>
              <w:top w:val="nil"/>
              <w:left w:val="nil"/>
              <w:bottom w:val="nil"/>
              <w:right w:val="nil"/>
            </w:tcBorders>
            <w:shd w:val="clear" w:color="auto" w:fill="auto"/>
            <w:noWrap/>
            <w:vAlign w:val="bottom"/>
            <w:hideMark/>
          </w:tcPr>
          <w:p w14:paraId="44B91A51"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17.00</w:t>
            </w:r>
          </w:p>
        </w:tc>
        <w:tc>
          <w:tcPr>
            <w:tcW w:w="901" w:type="dxa"/>
            <w:tcBorders>
              <w:top w:val="nil"/>
              <w:left w:val="nil"/>
              <w:bottom w:val="nil"/>
              <w:right w:val="nil"/>
            </w:tcBorders>
            <w:shd w:val="clear" w:color="auto" w:fill="auto"/>
            <w:noWrap/>
            <w:vAlign w:val="bottom"/>
            <w:hideMark/>
          </w:tcPr>
          <w:p w14:paraId="0C338034"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6.056</w:t>
            </w:r>
          </w:p>
        </w:tc>
        <w:tc>
          <w:tcPr>
            <w:tcW w:w="1146" w:type="dxa"/>
            <w:tcBorders>
              <w:top w:val="nil"/>
              <w:left w:val="nil"/>
              <w:bottom w:val="nil"/>
              <w:right w:val="nil"/>
            </w:tcBorders>
            <w:shd w:val="clear" w:color="auto" w:fill="auto"/>
            <w:noWrap/>
            <w:vAlign w:val="bottom"/>
            <w:hideMark/>
          </w:tcPr>
          <w:p w14:paraId="2EC9F826"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78</w:t>
            </w:r>
          </w:p>
        </w:tc>
      </w:tr>
      <w:tr w:rsidR="008C72CB" w:rsidRPr="006055B5" w14:paraId="780E2431"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108655C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3860" w:type="dxa"/>
            <w:tcBorders>
              <w:top w:val="nil"/>
              <w:left w:val="single" w:sz="4" w:space="0" w:color="auto"/>
              <w:bottom w:val="nil"/>
              <w:right w:val="nil"/>
            </w:tcBorders>
            <w:shd w:val="clear" w:color="auto" w:fill="auto"/>
            <w:noWrap/>
            <w:vAlign w:val="bottom"/>
            <w:hideMark/>
          </w:tcPr>
          <w:p w14:paraId="0C94A29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Plant Foods for Human Nutrition</w:t>
            </w:r>
          </w:p>
        </w:tc>
        <w:tc>
          <w:tcPr>
            <w:tcW w:w="1255" w:type="dxa"/>
            <w:tcBorders>
              <w:top w:val="nil"/>
              <w:left w:val="nil"/>
              <w:bottom w:val="nil"/>
              <w:right w:val="nil"/>
            </w:tcBorders>
            <w:shd w:val="clear" w:color="auto" w:fill="auto"/>
            <w:noWrap/>
            <w:vAlign w:val="bottom"/>
            <w:hideMark/>
          </w:tcPr>
          <w:p w14:paraId="3D2EF7D0"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w:t>
            </w:r>
          </w:p>
        </w:tc>
        <w:tc>
          <w:tcPr>
            <w:tcW w:w="1026" w:type="dxa"/>
            <w:tcBorders>
              <w:top w:val="nil"/>
              <w:left w:val="nil"/>
              <w:bottom w:val="nil"/>
              <w:right w:val="nil"/>
            </w:tcBorders>
            <w:shd w:val="clear" w:color="auto" w:fill="auto"/>
            <w:noWrap/>
            <w:vAlign w:val="bottom"/>
            <w:hideMark/>
          </w:tcPr>
          <w:p w14:paraId="4DE5C8CB"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265</w:t>
            </w:r>
          </w:p>
        </w:tc>
        <w:tc>
          <w:tcPr>
            <w:tcW w:w="1429" w:type="dxa"/>
            <w:tcBorders>
              <w:top w:val="nil"/>
              <w:left w:val="nil"/>
              <w:bottom w:val="nil"/>
              <w:right w:val="nil"/>
            </w:tcBorders>
            <w:shd w:val="clear" w:color="auto" w:fill="auto"/>
            <w:noWrap/>
            <w:vAlign w:val="bottom"/>
            <w:hideMark/>
          </w:tcPr>
          <w:p w14:paraId="0354F29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18.93</w:t>
            </w:r>
          </w:p>
        </w:tc>
        <w:tc>
          <w:tcPr>
            <w:tcW w:w="901" w:type="dxa"/>
            <w:tcBorders>
              <w:top w:val="nil"/>
              <w:left w:val="nil"/>
              <w:bottom w:val="nil"/>
              <w:right w:val="nil"/>
            </w:tcBorders>
            <w:shd w:val="clear" w:color="auto" w:fill="auto"/>
            <w:noWrap/>
            <w:vAlign w:val="bottom"/>
            <w:hideMark/>
          </w:tcPr>
          <w:p w14:paraId="6CEBFC7F"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4.124</w:t>
            </w:r>
          </w:p>
        </w:tc>
        <w:tc>
          <w:tcPr>
            <w:tcW w:w="1146" w:type="dxa"/>
            <w:tcBorders>
              <w:top w:val="nil"/>
              <w:left w:val="nil"/>
              <w:bottom w:val="nil"/>
              <w:right w:val="nil"/>
            </w:tcBorders>
            <w:shd w:val="clear" w:color="auto" w:fill="auto"/>
            <w:noWrap/>
            <w:vAlign w:val="bottom"/>
            <w:hideMark/>
          </w:tcPr>
          <w:p w14:paraId="34428C53"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70</w:t>
            </w:r>
          </w:p>
        </w:tc>
      </w:tr>
      <w:tr w:rsidR="008C72CB" w:rsidRPr="006055B5" w14:paraId="784ADC51"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518F560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3860" w:type="dxa"/>
            <w:tcBorders>
              <w:top w:val="nil"/>
              <w:left w:val="single" w:sz="4" w:space="0" w:color="auto"/>
              <w:bottom w:val="nil"/>
              <w:right w:val="nil"/>
            </w:tcBorders>
            <w:shd w:val="clear" w:color="auto" w:fill="auto"/>
            <w:noWrap/>
            <w:vAlign w:val="bottom"/>
            <w:hideMark/>
          </w:tcPr>
          <w:p w14:paraId="02E4FA15"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Food Chemistry</w:t>
            </w:r>
          </w:p>
        </w:tc>
        <w:tc>
          <w:tcPr>
            <w:tcW w:w="1255" w:type="dxa"/>
            <w:tcBorders>
              <w:top w:val="nil"/>
              <w:left w:val="nil"/>
              <w:bottom w:val="nil"/>
              <w:right w:val="nil"/>
            </w:tcBorders>
            <w:shd w:val="clear" w:color="auto" w:fill="auto"/>
            <w:noWrap/>
            <w:vAlign w:val="bottom"/>
            <w:hideMark/>
          </w:tcPr>
          <w:p w14:paraId="255AA470"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1026" w:type="dxa"/>
            <w:tcBorders>
              <w:top w:val="nil"/>
              <w:left w:val="nil"/>
              <w:bottom w:val="nil"/>
              <w:right w:val="nil"/>
            </w:tcBorders>
            <w:shd w:val="clear" w:color="auto" w:fill="auto"/>
            <w:noWrap/>
            <w:vAlign w:val="bottom"/>
            <w:hideMark/>
          </w:tcPr>
          <w:p w14:paraId="216327FF"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201</w:t>
            </w:r>
          </w:p>
        </w:tc>
        <w:tc>
          <w:tcPr>
            <w:tcW w:w="1429" w:type="dxa"/>
            <w:tcBorders>
              <w:top w:val="nil"/>
              <w:left w:val="nil"/>
              <w:bottom w:val="nil"/>
              <w:right w:val="nil"/>
            </w:tcBorders>
            <w:shd w:val="clear" w:color="auto" w:fill="auto"/>
            <w:noWrap/>
            <w:vAlign w:val="bottom"/>
            <w:hideMark/>
          </w:tcPr>
          <w:p w14:paraId="74021ACE"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15.46</w:t>
            </w:r>
          </w:p>
        </w:tc>
        <w:tc>
          <w:tcPr>
            <w:tcW w:w="901" w:type="dxa"/>
            <w:tcBorders>
              <w:top w:val="nil"/>
              <w:left w:val="nil"/>
              <w:bottom w:val="nil"/>
              <w:right w:val="nil"/>
            </w:tcBorders>
            <w:shd w:val="clear" w:color="auto" w:fill="auto"/>
            <w:noWrap/>
            <w:vAlign w:val="bottom"/>
            <w:hideMark/>
          </w:tcPr>
          <w:p w14:paraId="0FCB416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9.231</w:t>
            </w:r>
          </w:p>
        </w:tc>
        <w:tc>
          <w:tcPr>
            <w:tcW w:w="1146" w:type="dxa"/>
            <w:tcBorders>
              <w:top w:val="nil"/>
              <w:left w:val="nil"/>
              <w:bottom w:val="nil"/>
              <w:right w:val="nil"/>
            </w:tcBorders>
            <w:shd w:val="clear" w:color="auto" w:fill="auto"/>
            <w:noWrap/>
            <w:vAlign w:val="bottom"/>
            <w:hideMark/>
          </w:tcPr>
          <w:p w14:paraId="0397F97D"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83</w:t>
            </w:r>
          </w:p>
        </w:tc>
      </w:tr>
      <w:tr w:rsidR="008C72CB" w:rsidRPr="006055B5" w14:paraId="1171618F"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6AF2FA3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3860" w:type="dxa"/>
            <w:tcBorders>
              <w:top w:val="nil"/>
              <w:left w:val="single" w:sz="4" w:space="0" w:color="auto"/>
              <w:bottom w:val="nil"/>
              <w:right w:val="nil"/>
            </w:tcBorders>
            <w:shd w:val="clear" w:color="auto" w:fill="auto"/>
            <w:noWrap/>
            <w:vAlign w:val="bottom"/>
            <w:hideMark/>
          </w:tcPr>
          <w:p w14:paraId="06754A3A"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Food Science</w:t>
            </w:r>
          </w:p>
        </w:tc>
        <w:tc>
          <w:tcPr>
            <w:tcW w:w="1255" w:type="dxa"/>
            <w:tcBorders>
              <w:top w:val="nil"/>
              <w:left w:val="nil"/>
              <w:bottom w:val="nil"/>
              <w:right w:val="nil"/>
            </w:tcBorders>
            <w:shd w:val="clear" w:color="auto" w:fill="auto"/>
            <w:noWrap/>
            <w:vAlign w:val="bottom"/>
            <w:hideMark/>
          </w:tcPr>
          <w:p w14:paraId="5CAD4280"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026" w:type="dxa"/>
            <w:tcBorders>
              <w:top w:val="nil"/>
              <w:left w:val="nil"/>
              <w:bottom w:val="nil"/>
              <w:right w:val="nil"/>
            </w:tcBorders>
            <w:shd w:val="clear" w:color="auto" w:fill="auto"/>
            <w:noWrap/>
            <w:vAlign w:val="bottom"/>
            <w:hideMark/>
          </w:tcPr>
          <w:p w14:paraId="7DDD0183"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131</w:t>
            </w:r>
          </w:p>
        </w:tc>
        <w:tc>
          <w:tcPr>
            <w:tcW w:w="1429" w:type="dxa"/>
            <w:tcBorders>
              <w:top w:val="nil"/>
              <w:left w:val="nil"/>
              <w:bottom w:val="nil"/>
              <w:right w:val="nil"/>
            </w:tcBorders>
            <w:shd w:val="clear" w:color="auto" w:fill="auto"/>
            <w:noWrap/>
            <w:vAlign w:val="bottom"/>
            <w:hideMark/>
          </w:tcPr>
          <w:p w14:paraId="228FF6B4"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10.92</w:t>
            </w:r>
          </w:p>
        </w:tc>
        <w:tc>
          <w:tcPr>
            <w:tcW w:w="901" w:type="dxa"/>
            <w:tcBorders>
              <w:top w:val="nil"/>
              <w:left w:val="nil"/>
              <w:bottom w:val="nil"/>
              <w:right w:val="nil"/>
            </w:tcBorders>
            <w:shd w:val="clear" w:color="auto" w:fill="auto"/>
            <w:noWrap/>
            <w:vAlign w:val="bottom"/>
            <w:hideMark/>
          </w:tcPr>
          <w:p w14:paraId="07F81177"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3.693</w:t>
            </w:r>
          </w:p>
        </w:tc>
        <w:tc>
          <w:tcPr>
            <w:tcW w:w="1146" w:type="dxa"/>
            <w:tcBorders>
              <w:top w:val="nil"/>
              <w:left w:val="nil"/>
              <w:bottom w:val="nil"/>
              <w:right w:val="nil"/>
            </w:tcBorders>
            <w:shd w:val="clear" w:color="auto" w:fill="auto"/>
            <w:noWrap/>
            <w:vAlign w:val="bottom"/>
            <w:hideMark/>
          </w:tcPr>
          <w:p w14:paraId="52C2ACF0"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57</w:t>
            </w:r>
          </w:p>
        </w:tc>
      </w:tr>
      <w:tr w:rsidR="008C72CB" w:rsidRPr="006055B5" w14:paraId="3327126F"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45B873C8"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3860" w:type="dxa"/>
            <w:tcBorders>
              <w:top w:val="nil"/>
              <w:left w:val="single" w:sz="4" w:space="0" w:color="auto"/>
              <w:bottom w:val="nil"/>
              <w:right w:val="nil"/>
            </w:tcBorders>
            <w:shd w:val="clear" w:color="auto" w:fill="auto"/>
            <w:noWrap/>
            <w:vAlign w:val="bottom"/>
            <w:hideMark/>
          </w:tcPr>
          <w:p w14:paraId="503E8869"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Revista Fitotecnia Mexicana</w:t>
            </w:r>
          </w:p>
        </w:tc>
        <w:tc>
          <w:tcPr>
            <w:tcW w:w="1255" w:type="dxa"/>
            <w:tcBorders>
              <w:top w:val="nil"/>
              <w:left w:val="nil"/>
              <w:bottom w:val="nil"/>
              <w:right w:val="nil"/>
            </w:tcBorders>
            <w:shd w:val="clear" w:color="auto" w:fill="auto"/>
            <w:noWrap/>
            <w:vAlign w:val="bottom"/>
            <w:hideMark/>
          </w:tcPr>
          <w:p w14:paraId="0A040C4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026" w:type="dxa"/>
            <w:tcBorders>
              <w:top w:val="nil"/>
              <w:left w:val="nil"/>
              <w:bottom w:val="nil"/>
              <w:right w:val="nil"/>
            </w:tcBorders>
            <w:shd w:val="clear" w:color="auto" w:fill="auto"/>
            <w:noWrap/>
            <w:vAlign w:val="bottom"/>
            <w:hideMark/>
          </w:tcPr>
          <w:p w14:paraId="58588584"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114</w:t>
            </w:r>
          </w:p>
        </w:tc>
        <w:tc>
          <w:tcPr>
            <w:tcW w:w="1429" w:type="dxa"/>
            <w:tcBorders>
              <w:top w:val="nil"/>
              <w:left w:val="nil"/>
              <w:bottom w:val="nil"/>
              <w:right w:val="nil"/>
            </w:tcBorders>
            <w:shd w:val="clear" w:color="auto" w:fill="auto"/>
            <w:noWrap/>
            <w:vAlign w:val="bottom"/>
            <w:hideMark/>
          </w:tcPr>
          <w:p w14:paraId="570704D9"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9.50</w:t>
            </w:r>
          </w:p>
        </w:tc>
        <w:tc>
          <w:tcPr>
            <w:tcW w:w="901" w:type="dxa"/>
            <w:tcBorders>
              <w:top w:val="nil"/>
              <w:left w:val="nil"/>
              <w:bottom w:val="nil"/>
              <w:right w:val="nil"/>
            </w:tcBorders>
            <w:shd w:val="clear" w:color="auto" w:fill="auto"/>
            <w:noWrap/>
            <w:vAlign w:val="bottom"/>
            <w:hideMark/>
          </w:tcPr>
          <w:p w14:paraId="4351E840"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0.418</w:t>
            </w:r>
          </w:p>
        </w:tc>
        <w:tc>
          <w:tcPr>
            <w:tcW w:w="1146" w:type="dxa"/>
            <w:tcBorders>
              <w:top w:val="nil"/>
              <w:left w:val="nil"/>
              <w:bottom w:val="nil"/>
              <w:right w:val="nil"/>
            </w:tcBorders>
            <w:shd w:val="clear" w:color="auto" w:fill="auto"/>
            <w:noWrap/>
            <w:vAlign w:val="bottom"/>
            <w:hideMark/>
          </w:tcPr>
          <w:p w14:paraId="3847BCE9"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r>
      <w:tr w:rsidR="008C72CB" w:rsidRPr="006055B5" w14:paraId="10765C10"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7CFAF35A"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3860" w:type="dxa"/>
            <w:tcBorders>
              <w:top w:val="nil"/>
              <w:left w:val="single" w:sz="4" w:space="0" w:color="auto"/>
              <w:bottom w:val="nil"/>
              <w:right w:val="nil"/>
            </w:tcBorders>
            <w:shd w:val="clear" w:color="auto" w:fill="auto"/>
            <w:noWrap/>
            <w:vAlign w:val="bottom"/>
            <w:hideMark/>
          </w:tcPr>
          <w:p w14:paraId="4256CB64"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Revista Mexicana de Ingenieria Quimica</w:t>
            </w:r>
          </w:p>
        </w:tc>
        <w:tc>
          <w:tcPr>
            <w:tcW w:w="1255" w:type="dxa"/>
            <w:tcBorders>
              <w:top w:val="nil"/>
              <w:left w:val="nil"/>
              <w:bottom w:val="nil"/>
              <w:right w:val="nil"/>
            </w:tcBorders>
            <w:shd w:val="clear" w:color="auto" w:fill="auto"/>
            <w:noWrap/>
            <w:vAlign w:val="bottom"/>
            <w:hideMark/>
          </w:tcPr>
          <w:p w14:paraId="16C5935F"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026" w:type="dxa"/>
            <w:tcBorders>
              <w:top w:val="nil"/>
              <w:left w:val="nil"/>
              <w:bottom w:val="nil"/>
              <w:right w:val="nil"/>
            </w:tcBorders>
            <w:shd w:val="clear" w:color="auto" w:fill="auto"/>
            <w:noWrap/>
            <w:vAlign w:val="bottom"/>
            <w:hideMark/>
          </w:tcPr>
          <w:p w14:paraId="34B36766"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108</w:t>
            </w:r>
          </w:p>
        </w:tc>
        <w:tc>
          <w:tcPr>
            <w:tcW w:w="1429" w:type="dxa"/>
            <w:tcBorders>
              <w:top w:val="nil"/>
              <w:left w:val="nil"/>
              <w:bottom w:val="nil"/>
              <w:right w:val="nil"/>
            </w:tcBorders>
            <w:shd w:val="clear" w:color="auto" w:fill="auto"/>
            <w:noWrap/>
            <w:vAlign w:val="bottom"/>
            <w:hideMark/>
          </w:tcPr>
          <w:p w14:paraId="61927D4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9.00</w:t>
            </w:r>
          </w:p>
        </w:tc>
        <w:tc>
          <w:tcPr>
            <w:tcW w:w="901" w:type="dxa"/>
            <w:tcBorders>
              <w:top w:val="nil"/>
              <w:left w:val="nil"/>
              <w:bottom w:val="nil"/>
              <w:right w:val="nil"/>
            </w:tcBorders>
            <w:shd w:val="clear" w:color="auto" w:fill="auto"/>
            <w:noWrap/>
            <w:vAlign w:val="bottom"/>
            <w:hideMark/>
          </w:tcPr>
          <w:p w14:paraId="4BDC3893"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2.093</w:t>
            </w:r>
          </w:p>
        </w:tc>
        <w:tc>
          <w:tcPr>
            <w:tcW w:w="1146" w:type="dxa"/>
            <w:tcBorders>
              <w:top w:val="nil"/>
              <w:left w:val="nil"/>
              <w:bottom w:val="nil"/>
              <w:right w:val="nil"/>
            </w:tcBorders>
            <w:shd w:val="clear" w:color="auto" w:fill="auto"/>
            <w:noWrap/>
            <w:vAlign w:val="bottom"/>
            <w:hideMark/>
          </w:tcPr>
          <w:p w14:paraId="5A7332F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40</w:t>
            </w:r>
          </w:p>
        </w:tc>
      </w:tr>
      <w:tr w:rsidR="008C72CB" w:rsidRPr="006055B5" w14:paraId="30690004"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27B685BD"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3860" w:type="dxa"/>
            <w:tcBorders>
              <w:top w:val="nil"/>
              <w:left w:val="single" w:sz="4" w:space="0" w:color="auto"/>
              <w:bottom w:val="nil"/>
              <w:right w:val="nil"/>
            </w:tcBorders>
            <w:shd w:val="clear" w:color="auto" w:fill="auto"/>
            <w:noWrap/>
            <w:vAlign w:val="bottom"/>
            <w:hideMark/>
          </w:tcPr>
          <w:p w14:paraId="203578C8"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Food Engineering</w:t>
            </w:r>
          </w:p>
        </w:tc>
        <w:tc>
          <w:tcPr>
            <w:tcW w:w="1255" w:type="dxa"/>
            <w:tcBorders>
              <w:top w:val="nil"/>
              <w:left w:val="nil"/>
              <w:bottom w:val="nil"/>
              <w:right w:val="nil"/>
            </w:tcBorders>
            <w:shd w:val="clear" w:color="auto" w:fill="auto"/>
            <w:noWrap/>
            <w:vAlign w:val="bottom"/>
            <w:hideMark/>
          </w:tcPr>
          <w:p w14:paraId="3E67515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026" w:type="dxa"/>
            <w:tcBorders>
              <w:top w:val="nil"/>
              <w:left w:val="nil"/>
              <w:bottom w:val="nil"/>
              <w:right w:val="nil"/>
            </w:tcBorders>
            <w:shd w:val="clear" w:color="auto" w:fill="auto"/>
            <w:noWrap/>
            <w:vAlign w:val="bottom"/>
            <w:hideMark/>
          </w:tcPr>
          <w:p w14:paraId="1CA78744"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197</w:t>
            </w:r>
          </w:p>
        </w:tc>
        <w:tc>
          <w:tcPr>
            <w:tcW w:w="1429" w:type="dxa"/>
            <w:tcBorders>
              <w:top w:val="nil"/>
              <w:left w:val="nil"/>
              <w:bottom w:val="nil"/>
              <w:right w:val="nil"/>
            </w:tcBorders>
            <w:shd w:val="clear" w:color="auto" w:fill="auto"/>
            <w:noWrap/>
            <w:vAlign w:val="bottom"/>
            <w:hideMark/>
          </w:tcPr>
          <w:p w14:paraId="61FCF253"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21.89</w:t>
            </w:r>
          </w:p>
        </w:tc>
        <w:tc>
          <w:tcPr>
            <w:tcW w:w="901" w:type="dxa"/>
            <w:tcBorders>
              <w:top w:val="nil"/>
              <w:left w:val="nil"/>
              <w:bottom w:val="nil"/>
              <w:right w:val="nil"/>
            </w:tcBorders>
            <w:shd w:val="clear" w:color="auto" w:fill="auto"/>
            <w:noWrap/>
            <w:vAlign w:val="bottom"/>
            <w:hideMark/>
          </w:tcPr>
          <w:p w14:paraId="3FE943F4"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6.203</w:t>
            </w:r>
          </w:p>
        </w:tc>
        <w:tc>
          <w:tcPr>
            <w:tcW w:w="1146" w:type="dxa"/>
            <w:tcBorders>
              <w:top w:val="nil"/>
              <w:left w:val="nil"/>
              <w:bottom w:val="nil"/>
              <w:right w:val="nil"/>
            </w:tcBorders>
            <w:shd w:val="clear" w:color="auto" w:fill="auto"/>
            <w:noWrap/>
            <w:vAlign w:val="bottom"/>
            <w:hideMark/>
          </w:tcPr>
          <w:p w14:paraId="72E0AD65"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83</w:t>
            </w:r>
          </w:p>
        </w:tc>
      </w:tr>
      <w:tr w:rsidR="008C72CB" w:rsidRPr="006055B5" w14:paraId="1AECF7B1"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47326AE6"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3860" w:type="dxa"/>
            <w:tcBorders>
              <w:top w:val="nil"/>
              <w:left w:val="single" w:sz="4" w:space="0" w:color="auto"/>
              <w:bottom w:val="nil"/>
              <w:right w:val="nil"/>
            </w:tcBorders>
            <w:shd w:val="clear" w:color="auto" w:fill="auto"/>
            <w:noWrap/>
            <w:vAlign w:val="bottom"/>
            <w:hideMark/>
          </w:tcPr>
          <w:p w14:paraId="743BE466"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Food Processing and Preservation</w:t>
            </w:r>
          </w:p>
        </w:tc>
        <w:tc>
          <w:tcPr>
            <w:tcW w:w="1255" w:type="dxa"/>
            <w:tcBorders>
              <w:top w:val="nil"/>
              <w:left w:val="nil"/>
              <w:bottom w:val="nil"/>
              <w:right w:val="nil"/>
            </w:tcBorders>
            <w:shd w:val="clear" w:color="auto" w:fill="auto"/>
            <w:noWrap/>
            <w:vAlign w:val="bottom"/>
            <w:hideMark/>
          </w:tcPr>
          <w:p w14:paraId="38B61E0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1026" w:type="dxa"/>
            <w:tcBorders>
              <w:top w:val="nil"/>
              <w:left w:val="nil"/>
              <w:bottom w:val="nil"/>
              <w:right w:val="nil"/>
            </w:tcBorders>
            <w:shd w:val="clear" w:color="auto" w:fill="auto"/>
            <w:noWrap/>
            <w:vAlign w:val="bottom"/>
            <w:hideMark/>
          </w:tcPr>
          <w:p w14:paraId="3DA9FD6E"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27</w:t>
            </w:r>
          </w:p>
        </w:tc>
        <w:tc>
          <w:tcPr>
            <w:tcW w:w="1429" w:type="dxa"/>
            <w:tcBorders>
              <w:top w:val="nil"/>
              <w:left w:val="nil"/>
              <w:bottom w:val="nil"/>
              <w:right w:val="nil"/>
            </w:tcBorders>
            <w:shd w:val="clear" w:color="auto" w:fill="auto"/>
            <w:noWrap/>
            <w:vAlign w:val="bottom"/>
            <w:hideMark/>
          </w:tcPr>
          <w:p w14:paraId="3D6C4279"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3.00</w:t>
            </w:r>
          </w:p>
        </w:tc>
        <w:tc>
          <w:tcPr>
            <w:tcW w:w="901" w:type="dxa"/>
            <w:tcBorders>
              <w:top w:val="nil"/>
              <w:left w:val="nil"/>
              <w:bottom w:val="nil"/>
              <w:right w:val="nil"/>
            </w:tcBorders>
            <w:shd w:val="clear" w:color="auto" w:fill="auto"/>
            <w:noWrap/>
            <w:vAlign w:val="bottom"/>
            <w:hideMark/>
          </w:tcPr>
          <w:p w14:paraId="7D3EE9CE"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2.609</w:t>
            </w:r>
          </w:p>
        </w:tc>
        <w:tc>
          <w:tcPr>
            <w:tcW w:w="1146" w:type="dxa"/>
            <w:tcBorders>
              <w:top w:val="nil"/>
              <w:left w:val="nil"/>
              <w:bottom w:val="nil"/>
              <w:right w:val="nil"/>
            </w:tcBorders>
            <w:shd w:val="clear" w:color="auto" w:fill="auto"/>
            <w:noWrap/>
            <w:vAlign w:val="bottom"/>
            <w:hideMark/>
          </w:tcPr>
          <w:p w14:paraId="719C7978"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43</w:t>
            </w:r>
          </w:p>
        </w:tc>
      </w:tr>
      <w:tr w:rsidR="008C72CB" w:rsidRPr="006055B5" w14:paraId="2DDF0116"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0FE707F6"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3860" w:type="dxa"/>
            <w:tcBorders>
              <w:top w:val="nil"/>
              <w:left w:val="single" w:sz="4" w:space="0" w:color="auto"/>
              <w:bottom w:val="nil"/>
              <w:right w:val="nil"/>
            </w:tcBorders>
            <w:shd w:val="clear" w:color="auto" w:fill="auto"/>
            <w:noWrap/>
            <w:vAlign w:val="bottom"/>
            <w:hideMark/>
          </w:tcPr>
          <w:p w14:paraId="2D2926D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International Journal of Food Science and Technology</w:t>
            </w:r>
          </w:p>
        </w:tc>
        <w:tc>
          <w:tcPr>
            <w:tcW w:w="1255" w:type="dxa"/>
            <w:tcBorders>
              <w:top w:val="nil"/>
              <w:left w:val="nil"/>
              <w:bottom w:val="nil"/>
              <w:right w:val="nil"/>
            </w:tcBorders>
            <w:shd w:val="clear" w:color="auto" w:fill="auto"/>
            <w:noWrap/>
            <w:vAlign w:val="bottom"/>
            <w:hideMark/>
          </w:tcPr>
          <w:p w14:paraId="1EC48C2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026" w:type="dxa"/>
            <w:tcBorders>
              <w:top w:val="nil"/>
              <w:left w:val="nil"/>
              <w:bottom w:val="nil"/>
              <w:right w:val="nil"/>
            </w:tcBorders>
            <w:shd w:val="clear" w:color="auto" w:fill="auto"/>
            <w:noWrap/>
            <w:vAlign w:val="bottom"/>
            <w:hideMark/>
          </w:tcPr>
          <w:p w14:paraId="7540AF64"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87</w:t>
            </w:r>
          </w:p>
        </w:tc>
        <w:tc>
          <w:tcPr>
            <w:tcW w:w="1429" w:type="dxa"/>
            <w:tcBorders>
              <w:top w:val="nil"/>
              <w:left w:val="nil"/>
              <w:bottom w:val="nil"/>
              <w:right w:val="nil"/>
            </w:tcBorders>
            <w:shd w:val="clear" w:color="auto" w:fill="auto"/>
            <w:noWrap/>
            <w:vAlign w:val="bottom"/>
            <w:hideMark/>
          </w:tcPr>
          <w:p w14:paraId="4D9594A0"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10.88</w:t>
            </w:r>
          </w:p>
        </w:tc>
        <w:tc>
          <w:tcPr>
            <w:tcW w:w="901" w:type="dxa"/>
            <w:tcBorders>
              <w:top w:val="nil"/>
              <w:left w:val="nil"/>
              <w:bottom w:val="nil"/>
              <w:right w:val="nil"/>
            </w:tcBorders>
            <w:shd w:val="clear" w:color="auto" w:fill="auto"/>
            <w:noWrap/>
            <w:vAlign w:val="bottom"/>
            <w:hideMark/>
          </w:tcPr>
          <w:p w14:paraId="7E739D5B"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3.612</w:t>
            </w:r>
          </w:p>
        </w:tc>
        <w:tc>
          <w:tcPr>
            <w:tcW w:w="1146" w:type="dxa"/>
            <w:tcBorders>
              <w:top w:val="nil"/>
              <w:left w:val="nil"/>
              <w:bottom w:val="nil"/>
              <w:right w:val="nil"/>
            </w:tcBorders>
            <w:shd w:val="clear" w:color="auto" w:fill="auto"/>
            <w:noWrap/>
            <w:vAlign w:val="bottom"/>
            <w:hideMark/>
          </w:tcPr>
          <w:p w14:paraId="3468A718"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45</w:t>
            </w:r>
          </w:p>
        </w:tc>
      </w:tr>
      <w:tr w:rsidR="008C72CB" w:rsidRPr="006055B5" w14:paraId="761EE82E"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5F3979C3"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lastRenderedPageBreak/>
              <w:t>13</w:t>
            </w:r>
          </w:p>
        </w:tc>
        <w:tc>
          <w:tcPr>
            <w:tcW w:w="3860" w:type="dxa"/>
            <w:tcBorders>
              <w:top w:val="nil"/>
              <w:left w:val="single" w:sz="4" w:space="0" w:color="auto"/>
              <w:bottom w:val="nil"/>
              <w:right w:val="nil"/>
            </w:tcBorders>
            <w:shd w:val="clear" w:color="auto" w:fill="auto"/>
            <w:noWrap/>
            <w:vAlign w:val="bottom"/>
            <w:hideMark/>
          </w:tcPr>
          <w:p w14:paraId="3B0126B3"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Starch-Starke</w:t>
            </w:r>
          </w:p>
        </w:tc>
        <w:tc>
          <w:tcPr>
            <w:tcW w:w="1255" w:type="dxa"/>
            <w:tcBorders>
              <w:top w:val="nil"/>
              <w:left w:val="nil"/>
              <w:bottom w:val="nil"/>
              <w:right w:val="nil"/>
            </w:tcBorders>
            <w:shd w:val="clear" w:color="auto" w:fill="auto"/>
            <w:noWrap/>
            <w:vAlign w:val="bottom"/>
            <w:hideMark/>
          </w:tcPr>
          <w:p w14:paraId="36367A58"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1026" w:type="dxa"/>
            <w:tcBorders>
              <w:top w:val="nil"/>
              <w:left w:val="nil"/>
              <w:bottom w:val="nil"/>
              <w:right w:val="nil"/>
            </w:tcBorders>
            <w:shd w:val="clear" w:color="auto" w:fill="auto"/>
            <w:noWrap/>
            <w:vAlign w:val="bottom"/>
            <w:hideMark/>
          </w:tcPr>
          <w:p w14:paraId="63004939"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27</w:t>
            </w:r>
          </w:p>
        </w:tc>
        <w:tc>
          <w:tcPr>
            <w:tcW w:w="1429" w:type="dxa"/>
            <w:tcBorders>
              <w:top w:val="nil"/>
              <w:left w:val="nil"/>
              <w:bottom w:val="nil"/>
              <w:right w:val="nil"/>
            </w:tcBorders>
            <w:shd w:val="clear" w:color="auto" w:fill="auto"/>
            <w:noWrap/>
            <w:vAlign w:val="bottom"/>
            <w:hideMark/>
          </w:tcPr>
          <w:p w14:paraId="1D0605F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3.38</w:t>
            </w:r>
          </w:p>
        </w:tc>
        <w:tc>
          <w:tcPr>
            <w:tcW w:w="901" w:type="dxa"/>
            <w:tcBorders>
              <w:top w:val="nil"/>
              <w:left w:val="nil"/>
              <w:bottom w:val="nil"/>
              <w:right w:val="nil"/>
            </w:tcBorders>
            <w:shd w:val="clear" w:color="auto" w:fill="auto"/>
            <w:noWrap/>
            <w:vAlign w:val="bottom"/>
            <w:hideMark/>
          </w:tcPr>
          <w:p w14:paraId="0B1EE085"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2.688</w:t>
            </w:r>
          </w:p>
        </w:tc>
        <w:tc>
          <w:tcPr>
            <w:tcW w:w="1146" w:type="dxa"/>
            <w:tcBorders>
              <w:top w:val="nil"/>
              <w:left w:val="nil"/>
              <w:bottom w:val="nil"/>
              <w:right w:val="nil"/>
            </w:tcBorders>
            <w:shd w:val="clear" w:color="auto" w:fill="auto"/>
            <w:noWrap/>
            <w:vAlign w:val="bottom"/>
            <w:hideMark/>
          </w:tcPr>
          <w:p w14:paraId="3A980C5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r>
      <w:tr w:rsidR="008C72CB" w:rsidRPr="006055B5" w14:paraId="63E62C57"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1ABE26D9"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w:t>
            </w:r>
          </w:p>
        </w:tc>
        <w:tc>
          <w:tcPr>
            <w:tcW w:w="3860" w:type="dxa"/>
            <w:tcBorders>
              <w:top w:val="nil"/>
              <w:left w:val="single" w:sz="4" w:space="0" w:color="auto"/>
              <w:bottom w:val="nil"/>
              <w:right w:val="nil"/>
            </w:tcBorders>
            <w:shd w:val="clear" w:color="auto" w:fill="auto"/>
            <w:noWrap/>
            <w:vAlign w:val="bottom"/>
            <w:hideMark/>
          </w:tcPr>
          <w:p w14:paraId="0BE5094F"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International Journal of Gastronomy and Food science</w:t>
            </w:r>
          </w:p>
        </w:tc>
        <w:tc>
          <w:tcPr>
            <w:tcW w:w="1255" w:type="dxa"/>
            <w:tcBorders>
              <w:top w:val="nil"/>
              <w:left w:val="nil"/>
              <w:bottom w:val="nil"/>
              <w:right w:val="nil"/>
            </w:tcBorders>
            <w:shd w:val="clear" w:color="auto" w:fill="auto"/>
            <w:noWrap/>
            <w:vAlign w:val="bottom"/>
            <w:hideMark/>
          </w:tcPr>
          <w:p w14:paraId="6CA2D13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1026" w:type="dxa"/>
            <w:tcBorders>
              <w:top w:val="nil"/>
              <w:left w:val="nil"/>
              <w:bottom w:val="nil"/>
              <w:right w:val="nil"/>
            </w:tcBorders>
            <w:shd w:val="clear" w:color="auto" w:fill="auto"/>
            <w:noWrap/>
            <w:vAlign w:val="bottom"/>
            <w:hideMark/>
          </w:tcPr>
          <w:p w14:paraId="3D405F87"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1429" w:type="dxa"/>
            <w:tcBorders>
              <w:top w:val="nil"/>
              <w:left w:val="nil"/>
              <w:bottom w:val="nil"/>
              <w:right w:val="nil"/>
            </w:tcBorders>
            <w:shd w:val="clear" w:color="auto" w:fill="auto"/>
            <w:noWrap/>
            <w:vAlign w:val="bottom"/>
            <w:hideMark/>
          </w:tcPr>
          <w:p w14:paraId="699D9B54"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2.00</w:t>
            </w:r>
          </w:p>
        </w:tc>
        <w:tc>
          <w:tcPr>
            <w:tcW w:w="901" w:type="dxa"/>
            <w:tcBorders>
              <w:top w:val="nil"/>
              <w:left w:val="nil"/>
              <w:bottom w:val="nil"/>
              <w:right w:val="nil"/>
            </w:tcBorders>
            <w:shd w:val="clear" w:color="auto" w:fill="auto"/>
            <w:noWrap/>
            <w:vAlign w:val="center"/>
            <w:hideMark/>
          </w:tcPr>
          <w:p w14:paraId="5E5CC4D3"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3.350</w:t>
            </w:r>
          </w:p>
        </w:tc>
        <w:tc>
          <w:tcPr>
            <w:tcW w:w="1146" w:type="dxa"/>
            <w:tcBorders>
              <w:top w:val="nil"/>
              <w:left w:val="nil"/>
              <w:bottom w:val="nil"/>
              <w:right w:val="nil"/>
            </w:tcBorders>
            <w:shd w:val="clear" w:color="auto" w:fill="auto"/>
            <w:noWrap/>
            <w:vAlign w:val="bottom"/>
            <w:hideMark/>
          </w:tcPr>
          <w:p w14:paraId="27F7AE4B"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28</w:t>
            </w:r>
          </w:p>
        </w:tc>
      </w:tr>
      <w:tr w:rsidR="008C72CB" w:rsidRPr="006055B5" w14:paraId="799E60FA"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103FEF2F"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3860" w:type="dxa"/>
            <w:tcBorders>
              <w:top w:val="nil"/>
              <w:left w:val="single" w:sz="4" w:space="0" w:color="auto"/>
              <w:bottom w:val="nil"/>
              <w:right w:val="nil"/>
            </w:tcBorders>
            <w:shd w:val="clear" w:color="auto" w:fill="auto"/>
            <w:noWrap/>
            <w:vAlign w:val="bottom"/>
            <w:hideMark/>
          </w:tcPr>
          <w:p w14:paraId="7FC78EED"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Food Process Engineering</w:t>
            </w:r>
          </w:p>
        </w:tc>
        <w:tc>
          <w:tcPr>
            <w:tcW w:w="1255" w:type="dxa"/>
            <w:tcBorders>
              <w:top w:val="nil"/>
              <w:left w:val="nil"/>
              <w:bottom w:val="nil"/>
              <w:right w:val="nil"/>
            </w:tcBorders>
            <w:shd w:val="clear" w:color="auto" w:fill="auto"/>
            <w:noWrap/>
            <w:vAlign w:val="bottom"/>
            <w:hideMark/>
          </w:tcPr>
          <w:p w14:paraId="25C3046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1026" w:type="dxa"/>
            <w:tcBorders>
              <w:top w:val="nil"/>
              <w:left w:val="nil"/>
              <w:bottom w:val="nil"/>
              <w:right w:val="nil"/>
            </w:tcBorders>
            <w:shd w:val="clear" w:color="auto" w:fill="auto"/>
            <w:noWrap/>
            <w:vAlign w:val="bottom"/>
            <w:hideMark/>
          </w:tcPr>
          <w:p w14:paraId="458D737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77</w:t>
            </w:r>
          </w:p>
        </w:tc>
        <w:tc>
          <w:tcPr>
            <w:tcW w:w="1429" w:type="dxa"/>
            <w:tcBorders>
              <w:top w:val="nil"/>
              <w:left w:val="nil"/>
              <w:bottom w:val="nil"/>
              <w:right w:val="nil"/>
            </w:tcBorders>
            <w:shd w:val="clear" w:color="auto" w:fill="auto"/>
            <w:noWrap/>
            <w:vAlign w:val="bottom"/>
            <w:hideMark/>
          </w:tcPr>
          <w:p w14:paraId="5E942420"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12.83</w:t>
            </w:r>
          </w:p>
        </w:tc>
        <w:tc>
          <w:tcPr>
            <w:tcW w:w="901" w:type="dxa"/>
            <w:tcBorders>
              <w:top w:val="nil"/>
              <w:left w:val="nil"/>
              <w:bottom w:val="nil"/>
              <w:right w:val="nil"/>
            </w:tcBorders>
            <w:shd w:val="clear" w:color="auto" w:fill="auto"/>
            <w:noWrap/>
            <w:vAlign w:val="bottom"/>
            <w:hideMark/>
          </w:tcPr>
          <w:p w14:paraId="743AD5C9"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2.889</w:t>
            </w:r>
          </w:p>
        </w:tc>
        <w:tc>
          <w:tcPr>
            <w:tcW w:w="1146" w:type="dxa"/>
            <w:tcBorders>
              <w:top w:val="nil"/>
              <w:left w:val="nil"/>
              <w:bottom w:val="nil"/>
              <w:right w:val="nil"/>
            </w:tcBorders>
            <w:shd w:val="clear" w:color="auto" w:fill="auto"/>
            <w:noWrap/>
            <w:vAlign w:val="bottom"/>
            <w:hideMark/>
          </w:tcPr>
          <w:p w14:paraId="10286B05"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48</w:t>
            </w:r>
          </w:p>
        </w:tc>
      </w:tr>
      <w:tr w:rsidR="008C72CB" w:rsidRPr="006055B5" w14:paraId="47042D60" w14:textId="77777777" w:rsidTr="008C72CB">
        <w:trPr>
          <w:trHeight w:val="254"/>
        </w:trPr>
        <w:tc>
          <w:tcPr>
            <w:tcW w:w="440" w:type="dxa"/>
            <w:tcBorders>
              <w:top w:val="nil"/>
              <w:left w:val="nil"/>
              <w:bottom w:val="nil"/>
              <w:right w:val="single" w:sz="4" w:space="0" w:color="auto"/>
            </w:tcBorders>
            <w:shd w:val="clear" w:color="auto" w:fill="auto"/>
            <w:noWrap/>
            <w:vAlign w:val="bottom"/>
            <w:hideMark/>
          </w:tcPr>
          <w:p w14:paraId="4BFB3F9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c>
          <w:tcPr>
            <w:tcW w:w="3860" w:type="dxa"/>
            <w:tcBorders>
              <w:top w:val="nil"/>
              <w:left w:val="single" w:sz="4" w:space="0" w:color="auto"/>
              <w:bottom w:val="nil"/>
              <w:right w:val="nil"/>
            </w:tcBorders>
            <w:shd w:val="clear" w:color="auto" w:fill="auto"/>
            <w:noWrap/>
            <w:vAlign w:val="bottom"/>
            <w:hideMark/>
          </w:tcPr>
          <w:p w14:paraId="00C29B7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Journal of Food Science and Technology - Mysore</w:t>
            </w:r>
          </w:p>
        </w:tc>
        <w:tc>
          <w:tcPr>
            <w:tcW w:w="1255" w:type="dxa"/>
            <w:tcBorders>
              <w:top w:val="nil"/>
              <w:left w:val="nil"/>
              <w:bottom w:val="nil"/>
              <w:right w:val="nil"/>
            </w:tcBorders>
            <w:shd w:val="clear" w:color="auto" w:fill="auto"/>
            <w:noWrap/>
            <w:vAlign w:val="bottom"/>
            <w:hideMark/>
          </w:tcPr>
          <w:p w14:paraId="44D3968C"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1026" w:type="dxa"/>
            <w:tcBorders>
              <w:top w:val="nil"/>
              <w:left w:val="nil"/>
              <w:bottom w:val="nil"/>
              <w:right w:val="nil"/>
            </w:tcBorders>
            <w:shd w:val="clear" w:color="auto" w:fill="auto"/>
            <w:noWrap/>
            <w:vAlign w:val="bottom"/>
            <w:hideMark/>
          </w:tcPr>
          <w:p w14:paraId="0443630A"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47</w:t>
            </w:r>
          </w:p>
        </w:tc>
        <w:tc>
          <w:tcPr>
            <w:tcW w:w="1429" w:type="dxa"/>
            <w:tcBorders>
              <w:top w:val="nil"/>
              <w:left w:val="nil"/>
              <w:bottom w:val="nil"/>
              <w:right w:val="nil"/>
            </w:tcBorders>
            <w:shd w:val="clear" w:color="auto" w:fill="auto"/>
            <w:noWrap/>
            <w:vAlign w:val="bottom"/>
            <w:hideMark/>
          </w:tcPr>
          <w:p w14:paraId="283B1DF9"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7.83</w:t>
            </w:r>
          </w:p>
        </w:tc>
        <w:tc>
          <w:tcPr>
            <w:tcW w:w="901" w:type="dxa"/>
            <w:tcBorders>
              <w:top w:val="nil"/>
              <w:left w:val="nil"/>
              <w:bottom w:val="nil"/>
              <w:right w:val="nil"/>
            </w:tcBorders>
            <w:shd w:val="clear" w:color="auto" w:fill="auto"/>
            <w:noWrap/>
            <w:vAlign w:val="bottom"/>
            <w:hideMark/>
          </w:tcPr>
          <w:p w14:paraId="7EF99ACA"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3.117</w:t>
            </w:r>
          </w:p>
        </w:tc>
        <w:tc>
          <w:tcPr>
            <w:tcW w:w="1146" w:type="dxa"/>
            <w:tcBorders>
              <w:top w:val="nil"/>
              <w:left w:val="nil"/>
              <w:bottom w:val="nil"/>
              <w:right w:val="nil"/>
            </w:tcBorders>
            <w:shd w:val="clear" w:color="auto" w:fill="auto"/>
            <w:noWrap/>
            <w:vAlign w:val="bottom"/>
            <w:hideMark/>
          </w:tcPr>
          <w:p w14:paraId="48B4469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25</w:t>
            </w:r>
          </w:p>
        </w:tc>
      </w:tr>
      <w:tr w:rsidR="008C72CB" w:rsidRPr="006055B5" w14:paraId="36B7E7E4" w14:textId="77777777" w:rsidTr="008C72CB">
        <w:trPr>
          <w:trHeight w:val="254"/>
        </w:trPr>
        <w:tc>
          <w:tcPr>
            <w:tcW w:w="440" w:type="dxa"/>
            <w:tcBorders>
              <w:top w:val="nil"/>
              <w:left w:val="nil"/>
              <w:right w:val="single" w:sz="4" w:space="0" w:color="auto"/>
            </w:tcBorders>
            <w:shd w:val="clear" w:color="auto" w:fill="auto"/>
            <w:noWrap/>
            <w:vAlign w:val="bottom"/>
            <w:hideMark/>
          </w:tcPr>
          <w:p w14:paraId="064D89A8"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17</w:t>
            </w:r>
          </w:p>
        </w:tc>
        <w:tc>
          <w:tcPr>
            <w:tcW w:w="3860" w:type="dxa"/>
            <w:tcBorders>
              <w:top w:val="nil"/>
              <w:left w:val="single" w:sz="4" w:space="0" w:color="auto"/>
              <w:right w:val="nil"/>
            </w:tcBorders>
            <w:shd w:val="clear" w:color="auto" w:fill="auto"/>
            <w:noWrap/>
            <w:vAlign w:val="bottom"/>
            <w:hideMark/>
          </w:tcPr>
          <w:p w14:paraId="67A693F9"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Food Control</w:t>
            </w:r>
          </w:p>
        </w:tc>
        <w:tc>
          <w:tcPr>
            <w:tcW w:w="1255" w:type="dxa"/>
            <w:tcBorders>
              <w:top w:val="nil"/>
              <w:left w:val="nil"/>
              <w:right w:val="nil"/>
            </w:tcBorders>
            <w:shd w:val="clear" w:color="auto" w:fill="auto"/>
            <w:noWrap/>
            <w:vAlign w:val="bottom"/>
            <w:hideMark/>
          </w:tcPr>
          <w:p w14:paraId="7C879C28"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026" w:type="dxa"/>
            <w:tcBorders>
              <w:top w:val="nil"/>
              <w:left w:val="nil"/>
              <w:right w:val="nil"/>
            </w:tcBorders>
            <w:shd w:val="clear" w:color="auto" w:fill="auto"/>
            <w:noWrap/>
            <w:vAlign w:val="bottom"/>
            <w:hideMark/>
          </w:tcPr>
          <w:p w14:paraId="797EAF87"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180</w:t>
            </w:r>
          </w:p>
        </w:tc>
        <w:tc>
          <w:tcPr>
            <w:tcW w:w="1429" w:type="dxa"/>
            <w:tcBorders>
              <w:top w:val="nil"/>
              <w:left w:val="nil"/>
              <w:right w:val="nil"/>
            </w:tcBorders>
            <w:shd w:val="clear" w:color="auto" w:fill="auto"/>
            <w:noWrap/>
            <w:vAlign w:val="bottom"/>
            <w:hideMark/>
          </w:tcPr>
          <w:p w14:paraId="0C20B7C5"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36.00</w:t>
            </w:r>
          </w:p>
        </w:tc>
        <w:tc>
          <w:tcPr>
            <w:tcW w:w="901" w:type="dxa"/>
            <w:tcBorders>
              <w:top w:val="nil"/>
              <w:left w:val="nil"/>
              <w:right w:val="nil"/>
            </w:tcBorders>
            <w:shd w:val="clear" w:color="auto" w:fill="auto"/>
            <w:noWrap/>
            <w:vAlign w:val="bottom"/>
            <w:hideMark/>
          </w:tcPr>
          <w:p w14:paraId="5E36BF6E"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6.652</w:t>
            </w:r>
          </w:p>
        </w:tc>
        <w:tc>
          <w:tcPr>
            <w:tcW w:w="1146" w:type="dxa"/>
            <w:tcBorders>
              <w:top w:val="nil"/>
              <w:left w:val="nil"/>
              <w:right w:val="nil"/>
            </w:tcBorders>
            <w:shd w:val="clear" w:color="auto" w:fill="auto"/>
            <w:noWrap/>
            <w:vAlign w:val="bottom"/>
            <w:hideMark/>
          </w:tcPr>
          <w:p w14:paraId="755AC802"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r>
      <w:tr w:rsidR="008C72CB" w:rsidRPr="006055B5" w14:paraId="430E1A35" w14:textId="77777777" w:rsidTr="008C72CB">
        <w:trPr>
          <w:trHeight w:val="254"/>
        </w:trPr>
        <w:tc>
          <w:tcPr>
            <w:tcW w:w="440" w:type="dxa"/>
            <w:tcBorders>
              <w:top w:val="nil"/>
              <w:left w:val="nil"/>
              <w:bottom w:val="single" w:sz="4" w:space="0" w:color="auto"/>
              <w:right w:val="single" w:sz="4" w:space="0" w:color="auto"/>
            </w:tcBorders>
            <w:shd w:val="clear" w:color="auto" w:fill="auto"/>
            <w:noWrap/>
            <w:vAlign w:val="bottom"/>
            <w:hideMark/>
          </w:tcPr>
          <w:p w14:paraId="4847F6B6"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18</w:t>
            </w:r>
          </w:p>
        </w:tc>
        <w:tc>
          <w:tcPr>
            <w:tcW w:w="3860" w:type="dxa"/>
            <w:tcBorders>
              <w:top w:val="nil"/>
              <w:left w:val="single" w:sz="4" w:space="0" w:color="auto"/>
              <w:bottom w:val="single" w:sz="4" w:space="0" w:color="auto"/>
              <w:right w:val="nil"/>
            </w:tcBorders>
            <w:shd w:val="clear" w:color="auto" w:fill="auto"/>
            <w:noWrap/>
            <w:vAlign w:val="bottom"/>
            <w:hideMark/>
          </w:tcPr>
          <w:p w14:paraId="0BD078A4"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Molecules</w:t>
            </w:r>
          </w:p>
        </w:tc>
        <w:tc>
          <w:tcPr>
            <w:tcW w:w="1255" w:type="dxa"/>
            <w:tcBorders>
              <w:top w:val="nil"/>
              <w:left w:val="nil"/>
              <w:bottom w:val="single" w:sz="4" w:space="0" w:color="auto"/>
              <w:right w:val="nil"/>
            </w:tcBorders>
            <w:shd w:val="clear" w:color="auto" w:fill="auto"/>
            <w:noWrap/>
            <w:vAlign w:val="bottom"/>
            <w:hideMark/>
          </w:tcPr>
          <w:p w14:paraId="57B0DADB"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1026" w:type="dxa"/>
            <w:tcBorders>
              <w:top w:val="nil"/>
              <w:left w:val="nil"/>
              <w:bottom w:val="single" w:sz="4" w:space="0" w:color="auto"/>
              <w:right w:val="nil"/>
            </w:tcBorders>
            <w:shd w:val="clear" w:color="auto" w:fill="auto"/>
            <w:noWrap/>
            <w:vAlign w:val="bottom"/>
            <w:hideMark/>
          </w:tcPr>
          <w:p w14:paraId="36C8F500"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42</w:t>
            </w:r>
          </w:p>
        </w:tc>
        <w:tc>
          <w:tcPr>
            <w:tcW w:w="1429" w:type="dxa"/>
            <w:tcBorders>
              <w:top w:val="nil"/>
              <w:left w:val="nil"/>
              <w:bottom w:val="single" w:sz="4" w:space="0" w:color="auto"/>
              <w:right w:val="nil"/>
            </w:tcBorders>
            <w:shd w:val="clear" w:color="auto" w:fill="auto"/>
            <w:noWrap/>
            <w:vAlign w:val="bottom"/>
            <w:hideMark/>
          </w:tcPr>
          <w:p w14:paraId="566BDAFD"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8.40</w:t>
            </w:r>
          </w:p>
        </w:tc>
        <w:tc>
          <w:tcPr>
            <w:tcW w:w="901" w:type="dxa"/>
            <w:tcBorders>
              <w:top w:val="nil"/>
              <w:left w:val="nil"/>
              <w:bottom w:val="single" w:sz="4" w:space="0" w:color="auto"/>
              <w:right w:val="nil"/>
            </w:tcBorders>
            <w:shd w:val="clear" w:color="auto" w:fill="auto"/>
            <w:noWrap/>
            <w:vAlign w:val="bottom"/>
            <w:hideMark/>
          </w:tcPr>
          <w:p w14:paraId="02BCFB86"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4.927</w:t>
            </w:r>
          </w:p>
        </w:tc>
        <w:tc>
          <w:tcPr>
            <w:tcW w:w="1146" w:type="dxa"/>
            <w:tcBorders>
              <w:top w:val="nil"/>
              <w:left w:val="nil"/>
              <w:bottom w:val="single" w:sz="4" w:space="0" w:color="auto"/>
              <w:right w:val="nil"/>
            </w:tcBorders>
            <w:shd w:val="clear" w:color="auto" w:fill="auto"/>
            <w:noWrap/>
            <w:vAlign w:val="bottom"/>
            <w:hideMark/>
          </w:tcPr>
          <w:p w14:paraId="2709EE77" w14:textId="77777777" w:rsidR="008C72CB" w:rsidRPr="006055B5" w:rsidRDefault="008C72CB" w:rsidP="008C72CB">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28</w:t>
            </w:r>
          </w:p>
        </w:tc>
      </w:tr>
    </w:tbl>
    <w:p w14:paraId="4DB8934D" w14:textId="16262B08" w:rsidR="00C83F27" w:rsidRPr="006055B5" w:rsidRDefault="00AE4450" w:rsidP="00DB39E4">
      <w:p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ab/>
      </w:r>
    </w:p>
    <w:p w14:paraId="514D9830" w14:textId="2665CBE1" w:rsidR="00AE4450" w:rsidRPr="006055B5" w:rsidRDefault="00AE4450" w:rsidP="00AE4450">
      <w:pPr>
        <w:spacing w:after="0" w:line="240" w:lineRule="auto"/>
        <w:jc w:val="both"/>
        <w:rPr>
          <w:rFonts w:ascii="Times New Roman" w:eastAsia="Times New Roman" w:hAnsi="Times New Roman" w:cs="Times New Roman"/>
          <w:color w:val="000000"/>
        </w:rPr>
      </w:pPr>
      <w:r w:rsidRPr="006055B5">
        <w:rPr>
          <w:rFonts w:ascii="Times New Roman" w:hAnsi="Times New Roman" w:cs="Times New Roman"/>
        </w:rPr>
        <w:tab/>
      </w:r>
      <w:r w:rsidR="008D48F8" w:rsidRPr="006055B5">
        <w:rPr>
          <w:rFonts w:ascii="Times New Roman" w:hAnsi="Times New Roman" w:cs="Times New Roman"/>
        </w:rPr>
        <w:t xml:space="preserve">The top journal sources with highest citations per documents were </w:t>
      </w:r>
      <w:r w:rsidR="008D48F8" w:rsidRPr="006055B5">
        <w:rPr>
          <w:rFonts w:ascii="Times New Roman" w:eastAsia="Times New Roman" w:hAnsi="Times New Roman" w:cs="Times New Roman"/>
          <w:color w:val="000000"/>
        </w:rPr>
        <w:t xml:space="preserve">Food Control with 36 citations followed by Journal of Food Engineering (21.89), Plant Foods for Human Nutrition (18.93) and LWT - Food Science and Technology (17.00) with impact factor (2021) of 6.652, 6.203, 4.124 and 6.056. </w:t>
      </w:r>
      <w:r w:rsidR="0005375D" w:rsidRPr="006055B5">
        <w:rPr>
          <w:rFonts w:ascii="Times New Roman" w:eastAsia="Times New Roman" w:hAnsi="Times New Roman" w:cs="Times New Roman"/>
          <w:color w:val="000000"/>
        </w:rPr>
        <w:t>There is only a difference in number of journals published and</w:t>
      </w:r>
      <w:r w:rsidR="008D48F8" w:rsidRPr="006055B5">
        <w:rPr>
          <w:rFonts w:ascii="Times New Roman" w:eastAsia="Times New Roman" w:hAnsi="Times New Roman" w:cs="Times New Roman"/>
          <w:color w:val="000000"/>
        </w:rPr>
        <w:t xml:space="preserve"> citations between Plant Foods for Human Nutrition and LWT - Food Science and Technology in Scopus and Web of Science database</w:t>
      </w:r>
      <w:r w:rsidR="0005375D" w:rsidRPr="006055B5">
        <w:rPr>
          <w:rFonts w:ascii="Times New Roman" w:eastAsia="Times New Roman" w:hAnsi="Times New Roman" w:cs="Times New Roman"/>
          <w:color w:val="000000"/>
        </w:rPr>
        <w:t>. The TLS ranging from 6 to 196 indicates that these sources were been collaborative with each other shown in Figure 1</w:t>
      </w:r>
      <w:r w:rsidR="00D75157" w:rsidRPr="006055B5">
        <w:rPr>
          <w:rFonts w:ascii="Times New Roman" w:eastAsia="Times New Roman" w:hAnsi="Times New Roman" w:cs="Times New Roman"/>
          <w:color w:val="000000"/>
        </w:rPr>
        <w:t>4</w:t>
      </w:r>
      <w:r w:rsidR="0005375D" w:rsidRPr="006055B5">
        <w:rPr>
          <w:rFonts w:ascii="Times New Roman" w:eastAsia="Times New Roman" w:hAnsi="Times New Roman" w:cs="Times New Roman"/>
          <w:color w:val="000000"/>
        </w:rPr>
        <w:t>.</w:t>
      </w:r>
    </w:p>
    <w:p w14:paraId="2A4B48F0" w14:textId="77777777" w:rsidR="00FF5477" w:rsidRPr="006055B5" w:rsidRDefault="00FF5477" w:rsidP="00AE4450">
      <w:pPr>
        <w:spacing w:after="0" w:line="240" w:lineRule="auto"/>
        <w:jc w:val="both"/>
        <w:rPr>
          <w:rFonts w:ascii="Times New Roman" w:eastAsia="Times New Roman" w:hAnsi="Times New Roman" w:cs="Times New Roman"/>
          <w:color w:val="000000"/>
        </w:rPr>
      </w:pPr>
    </w:p>
    <w:p w14:paraId="305CE6DD" w14:textId="623B5781" w:rsidR="006664BF" w:rsidRPr="006055B5" w:rsidRDefault="00FF5477" w:rsidP="00FF5477">
      <w:pPr>
        <w:spacing w:after="0" w:line="240" w:lineRule="auto"/>
        <w:jc w:val="center"/>
        <w:rPr>
          <w:rFonts w:ascii="Times New Roman" w:eastAsia="Times New Roman" w:hAnsi="Times New Roman" w:cs="Times New Roman"/>
          <w:color w:val="000000"/>
        </w:rPr>
      </w:pPr>
      <w:r w:rsidRPr="006055B5">
        <w:rPr>
          <w:rFonts w:ascii="Times New Roman" w:hAnsi="Times New Roman" w:cs="Times New Roman"/>
          <w:noProof/>
        </w:rPr>
        <mc:AlternateContent>
          <mc:Choice Requires="wpg">
            <w:drawing>
              <wp:inline distT="0" distB="0" distL="0" distR="0" wp14:anchorId="0C443D6F" wp14:editId="275E13CC">
                <wp:extent cx="5341716" cy="2714263"/>
                <wp:effectExtent l="0" t="0" r="0" b="0"/>
                <wp:docPr id="225" name="Group 225"/>
                <wp:cNvGraphicFramePr/>
                <a:graphic xmlns:a="http://schemas.openxmlformats.org/drawingml/2006/main">
                  <a:graphicData uri="http://schemas.microsoft.com/office/word/2010/wordprocessingGroup">
                    <wpg:wgp>
                      <wpg:cNvGrpSpPr/>
                      <wpg:grpSpPr>
                        <a:xfrm>
                          <a:off x="0" y="0"/>
                          <a:ext cx="5341716" cy="2714263"/>
                          <a:chOff x="0" y="0"/>
                          <a:chExt cx="6070600" cy="3169920"/>
                        </a:xfrm>
                      </wpg:grpSpPr>
                      <pic:pic xmlns:pic="http://schemas.openxmlformats.org/drawingml/2006/picture">
                        <pic:nvPicPr>
                          <pic:cNvPr id="202" name="Picture 20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70600" cy="3169920"/>
                          </a:xfrm>
                          <a:prstGeom prst="rect">
                            <a:avLst/>
                          </a:prstGeom>
                          <a:noFill/>
                          <a:ln>
                            <a:noFill/>
                          </a:ln>
                        </pic:spPr>
                      </pic:pic>
                      <pic:pic xmlns:pic="http://schemas.openxmlformats.org/drawingml/2006/picture">
                        <pic:nvPicPr>
                          <pic:cNvPr id="218" name="Picture 21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2934182"/>
                            <a:ext cx="645795" cy="233680"/>
                          </a:xfrm>
                          <a:prstGeom prst="rect">
                            <a:avLst/>
                          </a:prstGeom>
                        </pic:spPr>
                      </pic:pic>
                    </wpg:wgp>
                  </a:graphicData>
                </a:graphic>
              </wp:inline>
            </w:drawing>
          </mc:Choice>
          <mc:Fallback xmlns:oel="http://schemas.microsoft.com/office/2019/extlst">
            <w:pict>
              <v:group w14:anchorId="2D574D0D" id="Group 225" o:spid="_x0000_s1026" style="width:420.6pt;height:213.7pt;mso-position-horizontal-relative:char;mso-position-vertical-relative:line" coordsize="60706,3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">
                <v:shape id="Picture 202" o:spid="_x0000_s1027" type="#_x0000_t75" style="position:absolute;width:60706;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">
                  <v:imagedata r:id="rId40" o:title=""/>
                </v:shape>
                <v:shape id="Picture 218" o:spid="_x0000_s1028" type="#_x0000_t75" style="position:absolute;top:29341;width:6457;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">
                  <v:imagedata r:id="rId22" o:title=""/>
                </v:shape>
                <w10:anchorlock/>
              </v:group>
            </w:pict>
          </mc:Fallback>
        </mc:AlternateContent>
      </w:r>
    </w:p>
    <w:p w14:paraId="280DCBEB" w14:textId="505A7E37" w:rsidR="006664BF" w:rsidRPr="006055B5" w:rsidRDefault="006664BF" w:rsidP="00834D5C">
      <w:pPr>
        <w:pStyle w:val="Heading3"/>
        <w:rPr>
          <w:rFonts w:ascii="Times New Roman" w:hAnsi="Times New Roman" w:cs="Times New Roman"/>
          <w:b/>
          <w:bCs/>
          <w:color w:val="auto"/>
          <w:sz w:val="22"/>
          <w:szCs w:val="22"/>
        </w:rPr>
      </w:pPr>
      <w:bookmarkStart w:id="40" w:name="_Toc129119389"/>
      <w:r w:rsidRPr="006055B5">
        <w:rPr>
          <w:rFonts w:ascii="Times New Roman" w:hAnsi="Times New Roman" w:cs="Times New Roman"/>
          <w:b/>
          <w:bCs/>
          <w:color w:val="auto"/>
          <w:sz w:val="22"/>
          <w:szCs w:val="22"/>
        </w:rPr>
        <w:t>Figure 1</w:t>
      </w:r>
      <w:r w:rsidR="00991C07" w:rsidRPr="006055B5">
        <w:rPr>
          <w:rFonts w:ascii="Times New Roman" w:hAnsi="Times New Roman" w:cs="Times New Roman"/>
          <w:b/>
          <w:bCs/>
          <w:color w:val="auto"/>
          <w:sz w:val="22"/>
          <w:szCs w:val="22"/>
        </w:rPr>
        <w:t>4.</w:t>
      </w:r>
      <w:r w:rsidRPr="006055B5">
        <w:rPr>
          <w:rFonts w:ascii="Times New Roman" w:hAnsi="Times New Roman" w:cs="Times New Roman"/>
          <w:b/>
          <w:bCs/>
          <w:color w:val="auto"/>
          <w:sz w:val="22"/>
          <w:szCs w:val="22"/>
        </w:rPr>
        <w:t xml:space="preserve"> </w:t>
      </w:r>
      <w:r w:rsidRPr="006055B5">
        <w:rPr>
          <w:rFonts w:ascii="Times New Roman" w:hAnsi="Times New Roman" w:cs="Times New Roman"/>
          <w:color w:val="auto"/>
          <w:sz w:val="22"/>
          <w:szCs w:val="22"/>
        </w:rPr>
        <w:t>Citation-sources cooperation network on corn nixtamalization from</w:t>
      </w:r>
      <w:r w:rsidR="008655BC" w:rsidRPr="006055B5">
        <w:rPr>
          <w:rFonts w:ascii="Times New Roman" w:hAnsi="Times New Roman" w:cs="Times New Roman"/>
          <w:color w:val="auto"/>
          <w:sz w:val="22"/>
          <w:szCs w:val="22"/>
        </w:rPr>
        <w:t xml:space="preserve"> </w:t>
      </w:r>
      <w:r w:rsidRPr="006055B5">
        <w:rPr>
          <w:rFonts w:ascii="Times New Roman" w:hAnsi="Times New Roman" w:cs="Times New Roman"/>
          <w:color w:val="auto"/>
          <w:sz w:val="22"/>
          <w:szCs w:val="22"/>
        </w:rPr>
        <w:t>WOS database. (Out of 134 sources searched, 18 documents have been cited for at least five documents were considered.)</w:t>
      </w:r>
      <w:bookmarkEnd w:id="40"/>
    </w:p>
    <w:p w14:paraId="19236729" w14:textId="77777777" w:rsidR="00E029A1" w:rsidRPr="006055B5" w:rsidRDefault="00E029A1" w:rsidP="00E029A1">
      <w:pPr>
        <w:spacing w:after="0" w:line="240" w:lineRule="auto"/>
        <w:ind w:firstLine="720"/>
        <w:jc w:val="both"/>
        <w:rPr>
          <w:rFonts w:ascii="Times New Roman" w:hAnsi="Times New Roman" w:cs="Times New Roman"/>
        </w:rPr>
      </w:pPr>
    </w:p>
    <w:p w14:paraId="1F097476" w14:textId="00034965" w:rsidR="00E029A1" w:rsidRPr="006055B5" w:rsidRDefault="00E029A1" w:rsidP="00E029A1">
      <w:pPr>
        <w:spacing w:after="0" w:line="240" w:lineRule="auto"/>
        <w:ind w:firstLine="720"/>
        <w:jc w:val="both"/>
        <w:rPr>
          <w:rFonts w:ascii="Times New Roman" w:hAnsi="Times New Roman" w:cs="Times New Roman"/>
        </w:rPr>
      </w:pPr>
      <w:r w:rsidRPr="006055B5">
        <w:rPr>
          <w:rFonts w:ascii="Times New Roman" w:hAnsi="Times New Roman" w:cs="Times New Roman"/>
        </w:rPr>
        <w:t>The results of visualization of research mapping related to corn nixtamalization shows 18 items with a total of 134 sources with at least 5 documents published which are divided into 4 clusters in WOS, namely:</w:t>
      </w:r>
    </w:p>
    <w:p w14:paraId="48C59794" w14:textId="77777777" w:rsidR="00E029A1" w:rsidRPr="006055B5" w:rsidRDefault="00E029A1" w:rsidP="00E029A1">
      <w:pPr>
        <w:tabs>
          <w:tab w:val="left" w:pos="720"/>
        </w:tabs>
        <w:spacing w:after="0" w:line="240" w:lineRule="auto"/>
        <w:jc w:val="both"/>
        <w:rPr>
          <w:rFonts w:ascii="Times New Roman" w:hAnsi="Times New Roman" w:cs="Times New Roman"/>
        </w:rPr>
      </w:pPr>
    </w:p>
    <w:p w14:paraId="540522D2" w14:textId="280D9F4E" w:rsidR="00E029A1" w:rsidRPr="006055B5" w:rsidRDefault="00E029A1" w:rsidP="00E029A1">
      <w:pPr>
        <w:pStyle w:val="ListParagraph"/>
        <w:numPr>
          <w:ilvl w:val="0"/>
          <w:numId w:val="12"/>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1 consists of 6 items including Cereal Chemistry, International Journal of Food Science and Technology, International Journal of Gastronomy and Food science, Journal of Cereal Science, Journal of Food Process Engineering, Starch-Starke</w:t>
      </w:r>
    </w:p>
    <w:p w14:paraId="2E25E369" w14:textId="530B8600" w:rsidR="00E029A1" w:rsidRPr="006055B5" w:rsidRDefault="00E029A1" w:rsidP="00E029A1">
      <w:pPr>
        <w:pStyle w:val="ListParagraph"/>
        <w:numPr>
          <w:ilvl w:val="0"/>
          <w:numId w:val="12"/>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2 consists of 5 items including Journal of Food Science, LWT - Food Science and Technology, Molecules, Plant Foods for Human Nutrition, Revista Fitotecnia Mexicana</w:t>
      </w:r>
    </w:p>
    <w:p w14:paraId="44A14A5D" w14:textId="601855DC" w:rsidR="00E029A1" w:rsidRPr="006055B5" w:rsidRDefault="00E029A1" w:rsidP="00E029A1">
      <w:pPr>
        <w:pStyle w:val="ListParagraph"/>
        <w:numPr>
          <w:ilvl w:val="0"/>
          <w:numId w:val="12"/>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3 consists of 4 items including CyTA - Journal of Food, Journal of Food Engineering, Journal of Food Processing and Preservation, Revista Mexicana de Ingenieria Quimica</w:t>
      </w:r>
    </w:p>
    <w:p w14:paraId="7AAEB703" w14:textId="77777777" w:rsidR="00E029A1" w:rsidRPr="006055B5" w:rsidRDefault="00E029A1" w:rsidP="00E029A1">
      <w:pPr>
        <w:pStyle w:val="ListParagraph"/>
        <w:numPr>
          <w:ilvl w:val="0"/>
          <w:numId w:val="12"/>
        </w:num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Cluster 4 consists of 3 items including Food Chemistry, Food Control, Journal of Food Science</w:t>
      </w:r>
    </w:p>
    <w:p w14:paraId="62748CD6" w14:textId="5183FB9D" w:rsidR="006664BF" w:rsidRPr="006055B5" w:rsidRDefault="006664BF" w:rsidP="00DB39E4">
      <w:pPr>
        <w:tabs>
          <w:tab w:val="left" w:pos="1900"/>
        </w:tabs>
        <w:spacing w:after="0" w:line="240" w:lineRule="auto"/>
        <w:jc w:val="both"/>
        <w:rPr>
          <w:rFonts w:ascii="Times New Roman" w:hAnsi="Times New Roman" w:cs="Times New Roman"/>
        </w:rPr>
      </w:pPr>
    </w:p>
    <w:p w14:paraId="77CAFA62" w14:textId="77777777" w:rsidR="006664BF" w:rsidRPr="006055B5" w:rsidRDefault="006664BF" w:rsidP="00DB39E4">
      <w:pPr>
        <w:tabs>
          <w:tab w:val="left" w:pos="1900"/>
        </w:tabs>
        <w:spacing w:after="0" w:line="240" w:lineRule="auto"/>
        <w:jc w:val="both"/>
        <w:rPr>
          <w:rFonts w:ascii="Times New Roman" w:hAnsi="Times New Roman" w:cs="Times New Roman"/>
        </w:rPr>
      </w:pPr>
    </w:p>
    <w:p w14:paraId="4513FC30" w14:textId="6141E43F" w:rsidR="00F45562" w:rsidRPr="006055B5" w:rsidRDefault="00F63D07" w:rsidP="00943C78">
      <w:pPr>
        <w:pStyle w:val="Heading2"/>
        <w:numPr>
          <w:ilvl w:val="1"/>
          <w:numId w:val="14"/>
        </w:numPr>
        <w:rPr>
          <w:rFonts w:ascii="Times New Roman" w:hAnsi="Times New Roman" w:cs="Times New Roman"/>
          <w:b/>
          <w:bCs/>
          <w:color w:val="auto"/>
          <w:sz w:val="22"/>
          <w:szCs w:val="22"/>
        </w:rPr>
      </w:pPr>
      <w:bookmarkStart w:id="41" w:name="_Toc129119390"/>
      <w:bookmarkStart w:id="42" w:name="_Hlk128209916"/>
      <w:r w:rsidRPr="006055B5">
        <w:rPr>
          <w:rFonts w:ascii="Times New Roman" w:hAnsi="Times New Roman" w:cs="Times New Roman"/>
          <w:b/>
          <w:bCs/>
          <w:color w:val="auto"/>
          <w:sz w:val="22"/>
          <w:szCs w:val="22"/>
        </w:rPr>
        <w:lastRenderedPageBreak/>
        <w:t>Network v</w:t>
      </w:r>
      <w:r w:rsidR="00257522" w:rsidRPr="006055B5">
        <w:rPr>
          <w:rFonts w:ascii="Times New Roman" w:hAnsi="Times New Roman" w:cs="Times New Roman"/>
          <w:b/>
          <w:bCs/>
          <w:color w:val="auto"/>
          <w:sz w:val="22"/>
          <w:szCs w:val="22"/>
        </w:rPr>
        <w:t xml:space="preserve">isualization of </w:t>
      </w:r>
      <w:r w:rsidR="00D60494" w:rsidRPr="006055B5">
        <w:rPr>
          <w:rFonts w:ascii="Times New Roman" w:hAnsi="Times New Roman" w:cs="Times New Roman"/>
          <w:b/>
          <w:bCs/>
          <w:color w:val="auto"/>
          <w:sz w:val="22"/>
          <w:szCs w:val="22"/>
        </w:rPr>
        <w:t>corn nixtamalization</w:t>
      </w:r>
      <w:r w:rsidRPr="006055B5">
        <w:rPr>
          <w:rFonts w:ascii="Times New Roman" w:hAnsi="Times New Roman" w:cs="Times New Roman"/>
          <w:b/>
          <w:bCs/>
          <w:color w:val="auto"/>
          <w:sz w:val="22"/>
          <w:szCs w:val="22"/>
        </w:rPr>
        <w:t xml:space="preserve"> based on keywords</w:t>
      </w:r>
      <w:bookmarkEnd w:id="41"/>
      <w:r w:rsidR="00D60494" w:rsidRPr="006055B5">
        <w:rPr>
          <w:rFonts w:ascii="Times New Roman" w:hAnsi="Times New Roman" w:cs="Times New Roman"/>
          <w:b/>
          <w:bCs/>
          <w:color w:val="auto"/>
          <w:sz w:val="22"/>
          <w:szCs w:val="22"/>
        </w:rPr>
        <w:t xml:space="preserve"> </w:t>
      </w:r>
      <w:bookmarkEnd w:id="42"/>
    </w:p>
    <w:p w14:paraId="2ACC7F98" w14:textId="624EED93" w:rsidR="00685DEA" w:rsidRPr="006055B5" w:rsidRDefault="00F45562" w:rsidP="00D60494">
      <w:pPr>
        <w:tabs>
          <w:tab w:val="left" w:pos="720"/>
        </w:tabs>
        <w:spacing w:after="0" w:line="240" w:lineRule="auto"/>
        <w:jc w:val="both"/>
        <w:rPr>
          <w:rFonts w:ascii="Times New Roman" w:hAnsi="Times New Roman" w:cs="Times New Roman"/>
        </w:rPr>
      </w:pPr>
      <w:r w:rsidRPr="006055B5">
        <w:rPr>
          <w:rFonts w:ascii="Times New Roman" w:hAnsi="Times New Roman" w:cs="Times New Roman"/>
        </w:rPr>
        <w:tab/>
      </w:r>
      <w:r w:rsidR="00A1279C" w:rsidRPr="006055B5">
        <w:rPr>
          <w:rFonts w:ascii="Times New Roman" w:hAnsi="Times New Roman" w:cs="Times New Roman"/>
        </w:rPr>
        <w:t xml:space="preserve">Identifying </w:t>
      </w:r>
      <w:r w:rsidR="00D60494" w:rsidRPr="006055B5">
        <w:rPr>
          <w:rFonts w:ascii="Times New Roman" w:hAnsi="Times New Roman" w:cs="Times New Roman"/>
        </w:rPr>
        <w:t>co-occurrence-all keywords</w:t>
      </w:r>
      <w:r w:rsidR="00A1279C" w:rsidRPr="006055B5">
        <w:rPr>
          <w:rFonts w:ascii="Times New Roman" w:hAnsi="Times New Roman" w:cs="Times New Roman"/>
        </w:rPr>
        <w:t xml:space="preserve"> relationship between terms in the topic of corn nixtamalization</w:t>
      </w:r>
      <w:r w:rsidR="00D60494" w:rsidRPr="006055B5">
        <w:rPr>
          <w:rFonts w:ascii="Times New Roman" w:hAnsi="Times New Roman" w:cs="Times New Roman"/>
        </w:rPr>
        <w:t xml:space="preserve"> are selected for network visualization map</w:t>
      </w:r>
      <w:r w:rsidR="00AD5A60" w:rsidRPr="006055B5">
        <w:rPr>
          <w:rFonts w:ascii="Times New Roman" w:hAnsi="Times New Roman" w:cs="Times New Roman"/>
        </w:rPr>
        <w:t xml:space="preserve"> shown in Figure 1</w:t>
      </w:r>
      <w:r w:rsidR="00C206DB" w:rsidRPr="006055B5">
        <w:rPr>
          <w:rFonts w:ascii="Times New Roman" w:hAnsi="Times New Roman" w:cs="Times New Roman"/>
        </w:rPr>
        <w:t>5</w:t>
      </w:r>
      <w:r w:rsidR="00AD5A60" w:rsidRPr="006055B5">
        <w:rPr>
          <w:rFonts w:ascii="Times New Roman" w:hAnsi="Times New Roman" w:cs="Times New Roman"/>
        </w:rPr>
        <w:t xml:space="preserve"> and 1</w:t>
      </w:r>
      <w:r w:rsidR="00C206DB" w:rsidRPr="006055B5">
        <w:rPr>
          <w:rFonts w:ascii="Times New Roman" w:hAnsi="Times New Roman" w:cs="Times New Roman"/>
        </w:rPr>
        <w:t>6</w:t>
      </w:r>
      <w:r w:rsidR="00D60494" w:rsidRPr="006055B5">
        <w:rPr>
          <w:rFonts w:ascii="Times New Roman" w:hAnsi="Times New Roman" w:cs="Times New Roman"/>
        </w:rPr>
        <w:t>.</w:t>
      </w:r>
      <w:r w:rsidR="00EC44DA" w:rsidRPr="006055B5">
        <w:rPr>
          <w:rFonts w:ascii="Times New Roman" w:hAnsi="Times New Roman" w:cs="Times New Roman"/>
        </w:rPr>
        <w:t xml:space="preserve"> Determining the top ten highest occurrences of keywords</w:t>
      </w:r>
      <w:r w:rsidR="006039EF" w:rsidRPr="006055B5">
        <w:rPr>
          <w:rFonts w:ascii="Times New Roman" w:hAnsi="Times New Roman" w:cs="Times New Roman"/>
        </w:rPr>
        <w:t xml:space="preserve"> in Scopus</w:t>
      </w:r>
      <w:r w:rsidR="00EC44DA" w:rsidRPr="006055B5">
        <w:rPr>
          <w:rFonts w:ascii="Times New Roman" w:hAnsi="Times New Roman" w:cs="Times New Roman"/>
        </w:rPr>
        <w:t xml:space="preserve"> are nixtamalization (142), zea mays (116), maize (101), article (44), chemistry (42), starch (40), food handling (34), flour (31), tortilla</w:t>
      </w:r>
      <w:r w:rsidR="006039EF" w:rsidRPr="006055B5">
        <w:rPr>
          <w:rFonts w:ascii="Times New Roman" w:hAnsi="Times New Roman" w:cs="Times New Roman"/>
        </w:rPr>
        <w:t>s</w:t>
      </w:r>
      <w:r w:rsidR="00EC44DA" w:rsidRPr="006055B5">
        <w:rPr>
          <w:rFonts w:ascii="Times New Roman" w:hAnsi="Times New Roman" w:cs="Times New Roman"/>
        </w:rPr>
        <w:t xml:space="preserve"> (30) and calcium (28) with strong TLS with each word. Red, </w:t>
      </w:r>
      <w:r w:rsidR="006039EF" w:rsidRPr="006055B5">
        <w:rPr>
          <w:rFonts w:ascii="Times New Roman" w:hAnsi="Times New Roman" w:cs="Times New Roman"/>
        </w:rPr>
        <w:t>violet, and blue nodes where contained</w:t>
      </w:r>
      <w:r w:rsidR="00EC44DA" w:rsidRPr="006055B5">
        <w:rPr>
          <w:rFonts w:ascii="Times New Roman" w:hAnsi="Times New Roman" w:cs="Times New Roman"/>
        </w:rPr>
        <w:t xml:space="preserve"> the most occurrences keywords</w:t>
      </w:r>
      <w:r w:rsidR="006039EF" w:rsidRPr="006055B5">
        <w:rPr>
          <w:rFonts w:ascii="Times New Roman" w:hAnsi="Times New Roman" w:cs="Times New Roman"/>
        </w:rPr>
        <w:t xml:space="preserve"> are</w:t>
      </w:r>
      <w:r w:rsidR="00EC44DA" w:rsidRPr="006055B5">
        <w:rPr>
          <w:rFonts w:ascii="Times New Roman" w:hAnsi="Times New Roman" w:cs="Times New Roman"/>
        </w:rPr>
        <w:t xml:space="preserve"> nixtamalization, zea mays</w:t>
      </w:r>
      <w:r w:rsidR="006039EF" w:rsidRPr="006055B5">
        <w:rPr>
          <w:rFonts w:ascii="Times New Roman" w:hAnsi="Times New Roman" w:cs="Times New Roman"/>
        </w:rPr>
        <w:t xml:space="preserve"> and </w:t>
      </w:r>
      <w:r w:rsidR="00EC44DA" w:rsidRPr="006055B5">
        <w:rPr>
          <w:rFonts w:ascii="Times New Roman" w:hAnsi="Times New Roman" w:cs="Times New Roman"/>
        </w:rPr>
        <w:t xml:space="preserve">maize, respectively suggesting strong correlation with other nodes. </w:t>
      </w:r>
      <w:r w:rsidR="006039EF" w:rsidRPr="006055B5">
        <w:rPr>
          <w:rFonts w:ascii="Times New Roman" w:hAnsi="Times New Roman" w:cs="Times New Roman"/>
        </w:rPr>
        <w:t xml:space="preserve">Violet nodes also includes food handling, in blue nodes are article and tortillas, in yellow it is chemistry while in green nodes includes starch, flour and calcium. </w:t>
      </w:r>
    </w:p>
    <w:p w14:paraId="3B7AE5D1" w14:textId="77777777" w:rsidR="00273502" w:rsidRPr="006055B5" w:rsidRDefault="00273502" w:rsidP="00D60494">
      <w:pPr>
        <w:tabs>
          <w:tab w:val="left" w:pos="720"/>
        </w:tabs>
        <w:spacing w:after="0" w:line="240" w:lineRule="auto"/>
        <w:jc w:val="both"/>
        <w:rPr>
          <w:rFonts w:ascii="Times New Roman" w:hAnsi="Times New Roman" w:cs="Times New Roman"/>
        </w:rPr>
      </w:pPr>
    </w:p>
    <w:p w14:paraId="0BECAD1B" w14:textId="5773C8E0" w:rsidR="003617E9" w:rsidRPr="006055B5" w:rsidRDefault="00A8032F" w:rsidP="00A8032F">
      <w:pPr>
        <w:spacing w:after="0" w:line="240" w:lineRule="auto"/>
        <w:jc w:val="center"/>
        <w:rPr>
          <w:rFonts w:ascii="Times New Roman" w:hAnsi="Times New Roman" w:cs="Times New Roman"/>
        </w:rPr>
      </w:pPr>
      <w:r w:rsidRPr="006055B5">
        <w:rPr>
          <w:rFonts w:ascii="Times New Roman" w:hAnsi="Times New Roman" w:cs="Times New Roman"/>
          <w:noProof/>
        </w:rPr>
        <mc:AlternateContent>
          <mc:Choice Requires="wpg">
            <w:drawing>
              <wp:inline distT="0" distB="0" distL="0" distR="0" wp14:anchorId="37AAB4B2" wp14:editId="38FD5D22">
                <wp:extent cx="5401310" cy="3573145"/>
                <wp:effectExtent l="0" t="0" r="8890" b="8255"/>
                <wp:docPr id="224" name="Group 224"/>
                <wp:cNvGraphicFramePr/>
                <a:graphic xmlns:a="http://schemas.openxmlformats.org/drawingml/2006/main">
                  <a:graphicData uri="http://schemas.microsoft.com/office/word/2010/wordprocessingGroup">
                    <wpg:wgp>
                      <wpg:cNvGrpSpPr/>
                      <wpg:grpSpPr>
                        <a:xfrm>
                          <a:off x="0" y="0"/>
                          <a:ext cx="5401310" cy="3573145"/>
                          <a:chOff x="0" y="0"/>
                          <a:chExt cx="5401310" cy="3573145"/>
                        </a:xfrm>
                      </wpg:grpSpPr>
                      <pic:pic xmlns:pic="http://schemas.openxmlformats.org/drawingml/2006/picture">
                        <pic:nvPicPr>
                          <pic:cNvPr id="11" name="Picture 11"/>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1310" cy="3573145"/>
                          </a:xfrm>
                          <a:prstGeom prst="rect">
                            <a:avLst/>
                          </a:prstGeom>
                          <a:noFill/>
                          <a:ln>
                            <a:noFill/>
                          </a:ln>
                        </pic:spPr>
                      </pic:pic>
                      <pic:pic xmlns:pic="http://schemas.openxmlformats.org/drawingml/2006/picture">
                        <pic:nvPicPr>
                          <pic:cNvPr id="219" name="Picture 21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3339296"/>
                            <a:ext cx="645795" cy="233680"/>
                          </a:xfrm>
                          <a:prstGeom prst="rect">
                            <a:avLst/>
                          </a:prstGeom>
                        </pic:spPr>
                      </pic:pic>
                    </wpg:wgp>
                  </a:graphicData>
                </a:graphic>
              </wp:inline>
            </w:drawing>
          </mc:Choice>
          <mc:Fallback xmlns:oel="http://schemas.microsoft.com/office/2019/extlst">
            <w:pict>
              <v:group w14:anchorId="0D497265" id="Group 224" o:spid="_x0000_s1026" style="width:425.3pt;height:281.35pt;mso-position-horizontal-relative:char;mso-position-vertical-relative:line" coordsize="54013,35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">
                <v:shape id="Picture 11" o:spid="_x0000_s1027" type="#_x0000_t75" style="position:absolute;width:54013;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">
                  <v:imagedata r:id="rId42" o:title=""/>
                </v:shape>
                <v:shape id="Picture 219" o:spid="_x0000_s1028" type="#_x0000_t75" style="position:absolute;top:33392;width:6457;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">
                  <v:imagedata r:id="rId22" o:title=""/>
                </v:shape>
                <w10:anchorlock/>
              </v:group>
            </w:pict>
          </mc:Fallback>
        </mc:AlternateContent>
      </w:r>
    </w:p>
    <w:p w14:paraId="04E0241C" w14:textId="15F25E81" w:rsidR="00092CD5" w:rsidRPr="006055B5" w:rsidRDefault="00DE4934" w:rsidP="00A8032F">
      <w:pPr>
        <w:pStyle w:val="Heading3"/>
        <w:rPr>
          <w:rFonts w:ascii="Times New Roman" w:hAnsi="Times New Roman" w:cs="Times New Roman"/>
          <w:b/>
          <w:bCs/>
          <w:color w:val="auto"/>
          <w:sz w:val="22"/>
          <w:szCs w:val="22"/>
        </w:rPr>
      </w:pPr>
      <w:bookmarkStart w:id="43" w:name="_Toc129119391"/>
      <w:r w:rsidRPr="006055B5">
        <w:rPr>
          <w:rFonts w:ascii="Times New Roman" w:hAnsi="Times New Roman" w:cs="Times New Roman"/>
          <w:b/>
          <w:bCs/>
          <w:color w:val="auto"/>
          <w:sz w:val="22"/>
          <w:szCs w:val="22"/>
        </w:rPr>
        <w:t xml:space="preserve">Figure </w:t>
      </w:r>
      <w:r w:rsidR="002B3353" w:rsidRPr="006055B5">
        <w:rPr>
          <w:rFonts w:ascii="Times New Roman" w:hAnsi="Times New Roman" w:cs="Times New Roman"/>
          <w:b/>
          <w:bCs/>
          <w:color w:val="auto"/>
          <w:sz w:val="22"/>
          <w:szCs w:val="22"/>
        </w:rPr>
        <w:t>1</w:t>
      </w:r>
      <w:r w:rsidR="00991C07" w:rsidRPr="006055B5">
        <w:rPr>
          <w:rFonts w:ascii="Times New Roman" w:hAnsi="Times New Roman" w:cs="Times New Roman"/>
          <w:b/>
          <w:bCs/>
          <w:color w:val="auto"/>
          <w:sz w:val="22"/>
          <w:szCs w:val="22"/>
        </w:rPr>
        <w:t>5</w:t>
      </w:r>
      <w:r w:rsidRPr="006055B5">
        <w:rPr>
          <w:rFonts w:ascii="Times New Roman" w:hAnsi="Times New Roman" w:cs="Times New Roman"/>
          <w:b/>
          <w:bCs/>
          <w:color w:val="auto"/>
          <w:sz w:val="22"/>
          <w:szCs w:val="22"/>
        </w:rPr>
        <w:t>.</w:t>
      </w:r>
      <w:r w:rsidR="002B3353" w:rsidRPr="006055B5">
        <w:rPr>
          <w:rFonts w:ascii="Times New Roman" w:hAnsi="Times New Roman" w:cs="Times New Roman"/>
          <w:b/>
          <w:bCs/>
          <w:color w:val="auto"/>
          <w:sz w:val="22"/>
          <w:szCs w:val="22"/>
        </w:rPr>
        <w:t xml:space="preserve"> </w:t>
      </w:r>
      <w:r w:rsidR="00AB0095" w:rsidRPr="006055B5">
        <w:rPr>
          <w:rFonts w:ascii="Times New Roman" w:hAnsi="Times New Roman" w:cs="Times New Roman"/>
          <w:color w:val="auto"/>
          <w:sz w:val="22"/>
          <w:szCs w:val="22"/>
        </w:rPr>
        <w:t>Co-</w:t>
      </w:r>
      <w:r w:rsidR="005379A7" w:rsidRPr="006055B5">
        <w:rPr>
          <w:rFonts w:ascii="Times New Roman" w:hAnsi="Times New Roman" w:cs="Times New Roman"/>
          <w:color w:val="auto"/>
          <w:sz w:val="22"/>
          <w:szCs w:val="22"/>
        </w:rPr>
        <w:t>occurrence</w:t>
      </w:r>
      <w:r w:rsidR="00AB0095" w:rsidRPr="006055B5">
        <w:rPr>
          <w:rFonts w:ascii="Times New Roman" w:hAnsi="Times New Roman" w:cs="Times New Roman"/>
          <w:color w:val="auto"/>
          <w:sz w:val="22"/>
          <w:szCs w:val="22"/>
        </w:rPr>
        <w:t>-keywords cooperation n</w:t>
      </w:r>
      <w:r w:rsidR="002B3353" w:rsidRPr="006055B5">
        <w:rPr>
          <w:rFonts w:ascii="Times New Roman" w:hAnsi="Times New Roman" w:cs="Times New Roman"/>
          <w:color w:val="auto"/>
          <w:sz w:val="22"/>
          <w:szCs w:val="22"/>
        </w:rPr>
        <w:t xml:space="preserve">etwork visualization </w:t>
      </w:r>
      <w:r w:rsidR="00D60494" w:rsidRPr="006055B5">
        <w:rPr>
          <w:rFonts w:ascii="Times New Roman" w:hAnsi="Times New Roman" w:cs="Times New Roman"/>
          <w:color w:val="auto"/>
          <w:sz w:val="22"/>
          <w:szCs w:val="22"/>
        </w:rPr>
        <w:t>with five as the minimum number of occurrences of a keyword in Scopus</w:t>
      </w:r>
      <w:bookmarkEnd w:id="43"/>
    </w:p>
    <w:p w14:paraId="1E5575C7" w14:textId="49B6334F" w:rsidR="00092CD5" w:rsidRPr="006055B5" w:rsidRDefault="00092CD5" w:rsidP="00DB39E4">
      <w:pPr>
        <w:tabs>
          <w:tab w:val="left" w:pos="1900"/>
        </w:tabs>
        <w:spacing w:after="0" w:line="240" w:lineRule="auto"/>
        <w:jc w:val="both"/>
        <w:rPr>
          <w:rFonts w:ascii="Times New Roman" w:hAnsi="Times New Roman" w:cs="Times New Roman"/>
        </w:rPr>
      </w:pPr>
    </w:p>
    <w:p w14:paraId="7F6B1560" w14:textId="77777777" w:rsidR="00CD3C93" w:rsidRPr="006055B5" w:rsidRDefault="00CD3C93" w:rsidP="00CD3C93">
      <w:pPr>
        <w:spacing w:after="0" w:line="240" w:lineRule="auto"/>
        <w:ind w:firstLine="720"/>
        <w:jc w:val="both"/>
        <w:rPr>
          <w:rFonts w:ascii="Times New Roman" w:hAnsi="Times New Roman" w:cs="Times New Roman"/>
        </w:rPr>
      </w:pPr>
      <w:r w:rsidRPr="006055B5">
        <w:rPr>
          <w:rFonts w:ascii="Times New Roman" w:hAnsi="Times New Roman" w:cs="Times New Roman"/>
        </w:rPr>
        <w:t>The results of visualization of research mapping related to corn nixtamalization shows 166 items with a total of 2423 linked keywords which are divided into 7 clusters in Scopus, namely:</w:t>
      </w:r>
    </w:p>
    <w:p w14:paraId="4A1FF098" w14:textId="77777777" w:rsidR="00CD3C93" w:rsidRPr="006055B5" w:rsidRDefault="00CD3C93" w:rsidP="00CD3C93">
      <w:pPr>
        <w:spacing w:after="0" w:line="240" w:lineRule="auto"/>
        <w:ind w:firstLine="720"/>
        <w:jc w:val="both"/>
        <w:rPr>
          <w:rFonts w:ascii="Times New Roman" w:hAnsi="Times New Roman" w:cs="Times New Roman"/>
        </w:rPr>
      </w:pPr>
    </w:p>
    <w:p w14:paraId="465DE6A3" w14:textId="77777777" w:rsidR="00CD3C93" w:rsidRPr="006055B5" w:rsidRDefault="00CD3C93" w:rsidP="00CD3C93">
      <w:pPr>
        <w:pStyle w:val="ListParagraph"/>
        <w:numPr>
          <w:ilvl w:val="0"/>
          <w:numId w:val="2"/>
        </w:numPr>
        <w:spacing w:after="0" w:line="240" w:lineRule="auto"/>
        <w:jc w:val="both"/>
        <w:rPr>
          <w:rFonts w:ascii="Times New Roman" w:hAnsi="Times New Roman" w:cs="Times New Roman"/>
        </w:rPr>
      </w:pPr>
      <w:r w:rsidRPr="006055B5">
        <w:rPr>
          <w:rFonts w:ascii="Times New Roman" w:hAnsi="Times New Roman" w:cs="Times New Roman"/>
        </w:rPr>
        <w:t>Cluster 1 consists of 48 items including alkalinity, amino acids, anti-oxidant activities, arabinoxylans, carbohydrates, carotenoids, chemical compositions, corn, dietary fiber, dietary fibers, effluents, extrusion, extrusion process, food products, functional properties, glycemic index, grain (agricultural product), hydrated lime, lime, lime-cooking, linoleic acid, maize (zea mays l.), maize flour, mixtures, moisture, nejayote, nixtamalization, nixtamalized corn flours, nutrition, particle size, particle size analysis, phenolic compounds, pigments, plants (botany), proteins, reducing sugars, resistant starch, rheological property, sensory analysis, sugars, textural properties, texture, textures, tortilla, tortilla chips, water absorption, water absorption capacity, water absorption index.</w:t>
      </w:r>
    </w:p>
    <w:p w14:paraId="1B65D8E1" w14:textId="77777777" w:rsidR="00CD3C93" w:rsidRPr="006055B5" w:rsidRDefault="00CD3C93" w:rsidP="00CD3C93">
      <w:pPr>
        <w:pStyle w:val="ListParagraph"/>
        <w:numPr>
          <w:ilvl w:val="0"/>
          <w:numId w:val="2"/>
        </w:numPr>
        <w:spacing w:after="0" w:line="240" w:lineRule="auto"/>
        <w:jc w:val="both"/>
        <w:rPr>
          <w:rFonts w:ascii="Times New Roman" w:hAnsi="Times New Roman" w:cs="Times New Roman"/>
        </w:rPr>
      </w:pPr>
      <w:r w:rsidRPr="006055B5">
        <w:rPr>
          <w:rFonts w:ascii="Times New Roman" w:hAnsi="Times New Roman" w:cs="Times New Roman"/>
        </w:rPr>
        <w:t xml:space="preserve">Cluster 2 consists of 31 items including amylose, amylose-lipid complex, analysis, calcium, calcium absorption, calcium carbonate, calcium hydroxide, controlled study, corn flour, flow kinetics, food processing, fourier transform infrared, gelatinization, gelatinization temperature, gelation, germination, hydrolysis, pasting property, pericarp, physical chemistry, physical parameters, </w:t>
      </w:r>
      <w:r w:rsidRPr="006055B5">
        <w:rPr>
          <w:rFonts w:ascii="Times New Roman" w:hAnsi="Times New Roman" w:cs="Times New Roman"/>
        </w:rPr>
        <w:lastRenderedPageBreak/>
        <w:t xml:space="preserve">physicochemical property, procedures, rheology, scanning electron microcopy, solubility, starch, viscoelasticity, viscosity, x ray diffraction, x-ray diffraction. </w:t>
      </w:r>
    </w:p>
    <w:p w14:paraId="2D3DE52A" w14:textId="77777777" w:rsidR="00CD3C93" w:rsidRPr="006055B5" w:rsidRDefault="00CD3C93" w:rsidP="00CD3C93">
      <w:pPr>
        <w:pStyle w:val="ListParagraph"/>
        <w:numPr>
          <w:ilvl w:val="0"/>
          <w:numId w:val="2"/>
        </w:numPr>
        <w:spacing w:after="0" w:line="240" w:lineRule="auto"/>
        <w:jc w:val="both"/>
        <w:rPr>
          <w:rFonts w:ascii="Times New Roman" w:hAnsi="Times New Roman" w:cs="Times New Roman"/>
        </w:rPr>
      </w:pPr>
      <w:r w:rsidRPr="006055B5">
        <w:rPr>
          <w:rFonts w:ascii="Times New Roman" w:hAnsi="Times New Roman" w:cs="Times New Roman"/>
        </w:rPr>
        <w:t xml:space="preserve">Cluster 3 consists of 26 items including aflatoxin b1, aflatoxins, alkaline cooking, animal, animals, article, chemical analysis, cooking, food contamination, fumonisin, fumonisin b1, fumonisins, genetics, human, maize, metabolism, mexico, microbiology, mycotoxin, mycotoxins, nixtamal, nonhuman, priority journal, review, tortillas, unclassified drug. </w:t>
      </w:r>
    </w:p>
    <w:p w14:paraId="3A8D434A" w14:textId="77777777" w:rsidR="00CD3C93" w:rsidRPr="006055B5" w:rsidRDefault="00CD3C93" w:rsidP="00CD3C93">
      <w:pPr>
        <w:pStyle w:val="ListParagraph"/>
        <w:numPr>
          <w:ilvl w:val="0"/>
          <w:numId w:val="2"/>
        </w:numPr>
        <w:spacing w:after="0" w:line="240" w:lineRule="auto"/>
        <w:jc w:val="both"/>
        <w:rPr>
          <w:rFonts w:ascii="Times New Roman" w:hAnsi="Times New Roman" w:cs="Times New Roman"/>
        </w:rPr>
      </w:pPr>
      <w:r w:rsidRPr="006055B5">
        <w:rPr>
          <w:rFonts w:ascii="Times New Roman" w:hAnsi="Times New Roman" w:cs="Times New Roman"/>
        </w:rPr>
        <w:t>Cluster 4 consists of 21 items including anthocyanin, anthocyanins, antioxidant, antioxidant activity, antioxidant capacity, antioxidants, bioactive compounds, chemistry, corn tortilla, corn tortillas, ecological nixtamalization, ferulic acid, food, genotype, heating, ohmic heating, phenol derivative, phenolics, phenols, phytochemical, zea mays l.</w:t>
      </w:r>
    </w:p>
    <w:p w14:paraId="585B4F37" w14:textId="77777777" w:rsidR="00CD3C93" w:rsidRPr="006055B5" w:rsidRDefault="00CD3C93" w:rsidP="00CD3C93">
      <w:pPr>
        <w:pStyle w:val="ListParagraph"/>
        <w:numPr>
          <w:ilvl w:val="0"/>
          <w:numId w:val="2"/>
        </w:numPr>
        <w:spacing w:after="0" w:line="240" w:lineRule="auto"/>
        <w:jc w:val="both"/>
        <w:rPr>
          <w:rFonts w:ascii="Times New Roman" w:hAnsi="Times New Roman" w:cs="Times New Roman"/>
        </w:rPr>
      </w:pPr>
      <w:r w:rsidRPr="006055B5">
        <w:rPr>
          <w:rFonts w:ascii="Times New Roman" w:hAnsi="Times New Roman" w:cs="Times New Roman"/>
        </w:rPr>
        <w:t xml:space="preserve">Cluster 5 consists of 17 items including bread, calcium compounds, calcium derivative, calcium oxide, color, cooking time, food handling, hardness, hydrogen-ion concentration, methodology, nixtamalized maize flour, ph, plant seed, seeds, tetragastris balsamifera, water, zea mays. </w:t>
      </w:r>
    </w:p>
    <w:p w14:paraId="41FAC8F2" w14:textId="77777777" w:rsidR="00CD3C93" w:rsidRPr="006055B5" w:rsidRDefault="00CD3C93" w:rsidP="00CD3C93">
      <w:pPr>
        <w:pStyle w:val="ListParagraph"/>
        <w:numPr>
          <w:ilvl w:val="0"/>
          <w:numId w:val="2"/>
        </w:numPr>
        <w:spacing w:after="0" w:line="240" w:lineRule="auto"/>
        <w:jc w:val="both"/>
        <w:rPr>
          <w:rFonts w:ascii="Times New Roman" w:hAnsi="Times New Roman" w:cs="Times New Roman"/>
        </w:rPr>
      </w:pPr>
      <w:r w:rsidRPr="006055B5">
        <w:rPr>
          <w:rFonts w:ascii="Times New Roman" w:hAnsi="Times New Roman" w:cs="Times New Roman"/>
        </w:rPr>
        <w:t xml:space="preserve">Cluster 6 consists of 14 items including diet supplementation, dough, flour, food technology, food fortified, fortified food, humans, iron, nutritional value, physicochemical properties, protein quality, quality protein maize, wheat, zinc.  </w:t>
      </w:r>
    </w:p>
    <w:p w14:paraId="4CFBCF32" w14:textId="77777777" w:rsidR="00CD3C93" w:rsidRPr="006055B5" w:rsidRDefault="00CD3C93" w:rsidP="00CD3C93">
      <w:pPr>
        <w:pStyle w:val="ListParagraph"/>
        <w:numPr>
          <w:ilvl w:val="0"/>
          <w:numId w:val="2"/>
        </w:numPr>
        <w:spacing w:after="0" w:line="240" w:lineRule="auto"/>
        <w:jc w:val="both"/>
        <w:rPr>
          <w:rFonts w:ascii="Times New Roman" w:hAnsi="Times New Roman" w:cs="Times New Roman"/>
        </w:rPr>
      </w:pPr>
      <w:r w:rsidRPr="006055B5">
        <w:rPr>
          <w:rFonts w:ascii="Times New Roman" w:hAnsi="Times New Roman" w:cs="Times New Roman"/>
        </w:rPr>
        <w:t xml:space="preserve">Cluster 7 consists of 9 items including blue corn, fermentation, isolation and purification, lactic acid bacteria, masa, optimization, pozol, snacks, temperature. </w:t>
      </w:r>
    </w:p>
    <w:p w14:paraId="6DDA3A1E" w14:textId="6D2373EA" w:rsidR="000562DD" w:rsidRPr="006055B5" w:rsidRDefault="000562DD" w:rsidP="00DB39E4">
      <w:pPr>
        <w:tabs>
          <w:tab w:val="left" w:pos="1900"/>
        </w:tabs>
        <w:spacing w:after="0" w:line="240" w:lineRule="auto"/>
        <w:jc w:val="both"/>
        <w:rPr>
          <w:rFonts w:ascii="Times New Roman" w:hAnsi="Times New Roman" w:cs="Times New Roman"/>
        </w:rPr>
      </w:pPr>
    </w:p>
    <w:p w14:paraId="64A7E2D4" w14:textId="1FFD51D2" w:rsidR="00092CD5" w:rsidRPr="006055B5" w:rsidRDefault="00273502" w:rsidP="000B7D7C">
      <w:pPr>
        <w:spacing w:after="0" w:line="240" w:lineRule="auto"/>
        <w:ind w:firstLine="720"/>
        <w:jc w:val="both"/>
        <w:rPr>
          <w:rFonts w:ascii="Times New Roman" w:hAnsi="Times New Roman" w:cs="Times New Roman"/>
        </w:rPr>
      </w:pPr>
      <w:r w:rsidRPr="006055B5">
        <w:rPr>
          <w:rFonts w:ascii="Times New Roman" w:hAnsi="Times New Roman" w:cs="Times New Roman"/>
        </w:rPr>
        <w:t xml:space="preserve">Compared to Scopus, the top ten highest occurrences of keywords in Web of Science are nixtamalization (157), maize (101), corn (84), masa (77), tortillas (68), starch, tortilla (54), antioxidant activity (53), quality (48), anthocyanins (40) and physicochemical properties (36) with strong TLS. Color of prominent nodes include red, yellow, </w:t>
      </w:r>
      <w:r w:rsidR="00DE0C8C" w:rsidRPr="006055B5">
        <w:rPr>
          <w:rFonts w:ascii="Times New Roman" w:hAnsi="Times New Roman" w:cs="Times New Roman"/>
        </w:rPr>
        <w:t>blue,</w:t>
      </w:r>
      <w:r w:rsidRPr="006055B5">
        <w:rPr>
          <w:rFonts w:ascii="Times New Roman" w:hAnsi="Times New Roman" w:cs="Times New Roman"/>
        </w:rPr>
        <w:t xml:space="preserve"> and green </w:t>
      </w:r>
      <w:r w:rsidR="00DE0C8C" w:rsidRPr="006055B5">
        <w:rPr>
          <w:rFonts w:ascii="Times New Roman" w:hAnsi="Times New Roman" w:cs="Times New Roman"/>
        </w:rPr>
        <w:t>for</w:t>
      </w:r>
      <w:r w:rsidRPr="006055B5">
        <w:rPr>
          <w:rFonts w:ascii="Times New Roman" w:hAnsi="Times New Roman" w:cs="Times New Roman"/>
        </w:rPr>
        <w:t xml:space="preserve"> nixtamalization, </w:t>
      </w:r>
      <w:r w:rsidR="00DE0C8C" w:rsidRPr="006055B5">
        <w:rPr>
          <w:rFonts w:ascii="Times New Roman" w:hAnsi="Times New Roman" w:cs="Times New Roman"/>
        </w:rPr>
        <w:t xml:space="preserve">masa, maize, and antioxidant activity, respectively. Red nodes also include tortilla, starch, and physicochemical properties, in blue nodes are corn and tortillas while in green is anthocyanins taking into account that in some documents the spelling of most of the keywords such as tortilla may vary from singular to plural. </w:t>
      </w:r>
    </w:p>
    <w:p w14:paraId="54389578" w14:textId="77777777" w:rsidR="000B7D7C" w:rsidRPr="006055B5" w:rsidRDefault="000B7D7C" w:rsidP="000B7D7C">
      <w:pPr>
        <w:spacing w:after="0" w:line="240" w:lineRule="auto"/>
        <w:ind w:firstLine="720"/>
        <w:jc w:val="both"/>
        <w:rPr>
          <w:rFonts w:ascii="Times New Roman" w:hAnsi="Times New Roman" w:cs="Times New Roman"/>
        </w:rPr>
      </w:pPr>
    </w:p>
    <w:p w14:paraId="6C13579E" w14:textId="449945AF" w:rsidR="00092CD5" w:rsidRPr="006055B5" w:rsidRDefault="00A8032F" w:rsidP="00EE0DE8">
      <w:pPr>
        <w:tabs>
          <w:tab w:val="left" w:pos="1900"/>
        </w:tabs>
        <w:spacing w:after="0" w:line="240" w:lineRule="auto"/>
        <w:jc w:val="center"/>
        <w:rPr>
          <w:rFonts w:ascii="Times New Roman" w:hAnsi="Times New Roman" w:cs="Times New Roman"/>
        </w:rPr>
      </w:pPr>
      <w:r w:rsidRPr="006055B5">
        <w:rPr>
          <w:rFonts w:ascii="Times New Roman" w:hAnsi="Times New Roman" w:cs="Times New Roman"/>
          <w:noProof/>
        </w:rPr>
        <mc:AlternateContent>
          <mc:Choice Requires="wpg">
            <w:drawing>
              <wp:inline distT="0" distB="0" distL="0" distR="0" wp14:anchorId="03411C05" wp14:editId="5ADFD2CD">
                <wp:extent cx="4710223" cy="3349256"/>
                <wp:effectExtent l="0" t="0" r="0" b="3810"/>
                <wp:docPr id="223" name="Group 223"/>
                <wp:cNvGraphicFramePr/>
                <a:graphic xmlns:a="http://schemas.openxmlformats.org/drawingml/2006/main">
                  <a:graphicData uri="http://schemas.microsoft.com/office/word/2010/wordprocessingGroup">
                    <wpg:wgp>
                      <wpg:cNvGrpSpPr/>
                      <wpg:grpSpPr>
                        <a:xfrm>
                          <a:off x="0" y="0"/>
                          <a:ext cx="4710223" cy="3349256"/>
                          <a:chOff x="0" y="0"/>
                          <a:chExt cx="6115050" cy="4398010"/>
                        </a:xfrm>
                      </wpg:grpSpPr>
                      <pic:pic xmlns:pic="http://schemas.openxmlformats.org/drawingml/2006/picture">
                        <pic:nvPicPr>
                          <pic:cNvPr id="26" name="Picture 26"/>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5050" cy="4398010"/>
                          </a:xfrm>
                          <a:prstGeom prst="rect">
                            <a:avLst/>
                          </a:prstGeom>
                          <a:noFill/>
                          <a:ln>
                            <a:noFill/>
                          </a:ln>
                        </pic:spPr>
                      </pic:pic>
                      <pic:pic xmlns:pic="http://schemas.openxmlformats.org/drawingml/2006/picture">
                        <pic:nvPicPr>
                          <pic:cNvPr id="220" name="Picture 22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4161099"/>
                            <a:ext cx="645795" cy="233680"/>
                          </a:xfrm>
                          <a:prstGeom prst="rect">
                            <a:avLst/>
                          </a:prstGeom>
                        </pic:spPr>
                      </pic:pic>
                    </wpg:wgp>
                  </a:graphicData>
                </a:graphic>
              </wp:inline>
            </w:drawing>
          </mc:Choice>
          <mc:Fallback xmlns:oel="http://schemas.microsoft.com/office/2019/extlst">
            <w:pict>
              <v:group w14:anchorId="15AAA93F" id="Group 223" o:spid="_x0000_s1026" style="width:370.9pt;height:263.7pt;mso-position-horizontal-relative:char;mso-position-vertical-relative:line" coordsize="61150,43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61150;height:43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">
                  <v:imagedata r:id="rId45" o:title=""/>
                </v:shape>
                <v:shape id="Picture 220" o:spid="_x0000_s1028" type="#_x0000_t75" style="position:absolute;top:41610;width:6457;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">
                  <v:imagedata r:id="rId46" o:title=""/>
                </v:shape>
                <w10:anchorlock/>
              </v:group>
            </w:pict>
          </mc:Fallback>
        </mc:AlternateContent>
      </w:r>
    </w:p>
    <w:p w14:paraId="770B34D8" w14:textId="3543AB40" w:rsidR="006F07F2" w:rsidRPr="006055B5" w:rsidRDefault="00155080" w:rsidP="00A8032F">
      <w:pPr>
        <w:pStyle w:val="Heading3"/>
        <w:rPr>
          <w:rFonts w:ascii="Times New Roman" w:hAnsi="Times New Roman" w:cs="Times New Roman"/>
          <w:color w:val="auto"/>
          <w:sz w:val="22"/>
          <w:szCs w:val="22"/>
        </w:rPr>
      </w:pPr>
      <w:bookmarkStart w:id="44" w:name="_Toc129119392"/>
      <w:r w:rsidRPr="006055B5">
        <w:rPr>
          <w:rFonts w:ascii="Times New Roman" w:hAnsi="Times New Roman" w:cs="Times New Roman"/>
          <w:b/>
          <w:bCs/>
          <w:color w:val="auto"/>
          <w:sz w:val="22"/>
          <w:szCs w:val="22"/>
        </w:rPr>
        <w:t>Figure 1</w:t>
      </w:r>
      <w:r w:rsidR="00991C07" w:rsidRPr="006055B5">
        <w:rPr>
          <w:rFonts w:ascii="Times New Roman" w:hAnsi="Times New Roman" w:cs="Times New Roman"/>
          <w:b/>
          <w:bCs/>
          <w:color w:val="auto"/>
          <w:sz w:val="22"/>
          <w:szCs w:val="22"/>
        </w:rPr>
        <w:t>6</w:t>
      </w:r>
      <w:r w:rsidRPr="006055B5">
        <w:rPr>
          <w:rFonts w:ascii="Times New Roman" w:hAnsi="Times New Roman" w:cs="Times New Roman"/>
          <w:b/>
          <w:bCs/>
          <w:color w:val="auto"/>
          <w:sz w:val="22"/>
          <w:szCs w:val="22"/>
        </w:rPr>
        <w:t xml:space="preserve">. </w:t>
      </w:r>
      <w:r w:rsidR="00D60494" w:rsidRPr="006055B5">
        <w:rPr>
          <w:rFonts w:ascii="Times New Roman" w:hAnsi="Times New Roman" w:cs="Times New Roman"/>
          <w:color w:val="auto"/>
          <w:sz w:val="22"/>
          <w:szCs w:val="22"/>
        </w:rPr>
        <w:t>Co-occurrence-keywords cooperation network visualization with five as the minimum number of occurrences of a keyword in WOS</w:t>
      </w:r>
      <w:bookmarkEnd w:id="44"/>
    </w:p>
    <w:p w14:paraId="0DD84D0A" w14:textId="77777777" w:rsidR="00CD3C93" w:rsidRPr="006055B5" w:rsidRDefault="00CD3C93" w:rsidP="00CD3C93">
      <w:pPr>
        <w:rPr>
          <w:rFonts w:ascii="Times New Roman" w:hAnsi="Times New Roman" w:cs="Times New Roman"/>
        </w:rPr>
      </w:pPr>
    </w:p>
    <w:p w14:paraId="1A7356CA" w14:textId="77777777" w:rsidR="00CD3C93" w:rsidRPr="006055B5" w:rsidRDefault="00CD3C93" w:rsidP="00CD3C93">
      <w:pPr>
        <w:spacing w:after="0" w:line="240" w:lineRule="auto"/>
        <w:ind w:firstLine="720"/>
        <w:jc w:val="both"/>
        <w:rPr>
          <w:rFonts w:ascii="Times New Roman" w:hAnsi="Times New Roman" w:cs="Times New Roman"/>
        </w:rPr>
      </w:pPr>
      <w:r w:rsidRPr="006055B5">
        <w:rPr>
          <w:rFonts w:ascii="Times New Roman" w:hAnsi="Times New Roman" w:cs="Times New Roman"/>
        </w:rPr>
        <w:lastRenderedPageBreak/>
        <w:t>The results of visualization of research mapping related to corn nixtamalization shows 151 items with a total of 1652 linked keywords which are divided into 6 clusters in WOS, namely:</w:t>
      </w:r>
    </w:p>
    <w:p w14:paraId="55D54F2C" w14:textId="77777777" w:rsidR="00CD3C93" w:rsidRPr="006055B5" w:rsidRDefault="00CD3C93" w:rsidP="00CD3C93">
      <w:pPr>
        <w:spacing w:after="0" w:line="240" w:lineRule="auto"/>
        <w:jc w:val="both"/>
        <w:rPr>
          <w:rFonts w:ascii="Times New Roman" w:hAnsi="Times New Roman" w:cs="Times New Roman"/>
        </w:rPr>
      </w:pPr>
    </w:p>
    <w:p w14:paraId="734B2DA0" w14:textId="40A905C8" w:rsidR="00CD3C93" w:rsidRPr="006055B5" w:rsidRDefault="00CD3C93" w:rsidP="00CD3C93">
      <w:pPr>
        <w:pStyle w:val="ListParagraph"/>
        <w:numPr>
          <w:ilvl w:val="0"/>
          <w:numId w:val="13"/>
        </w:numPr>
        <w:spacing w:after="0" w:line="240" w:lineRule="auto"/>
        <w:jc w:val="both"/>
        <w:rPr>
          <w:rFonts w:ascii="Times New Roman" w:hAnsi="Times New Roman" w:cs="Times New Roman"/>
        </w:rPr>
      </w:pPr>
      <w:r w:rsidRPr="006055B5">
        <w:rPr>
          <w:rFonts w:ascii="Times New Roman" w:hAnsi="Times New Roman" w:cs="Times New Roman"/>
        </w:rPr>
        <w:t xml:space="preserve">Cluster 1 consists of 59 items including absorption, alkaline cooking, amylose, behavior, calcium, calcium hydroxide, calcium-ion diffusion, components, cooking, corn flour, corn starch, corn tortillas, dietary fiber, diets, diffusion, digestion, flour, flours, functional-properties, gelatinization, glycemic index, industrial, kernel, lime, maize flour, maize flours, maize starch, mass-transfer, microstructure, moisture-content, nixtamalisation, nixtamalization, nixtamalized maize flour, pasting properties, pericarp, physical-properties, physicochemical properties, potato, protein, quality, quality protein maize, quality-protein maize, residues, resistant starch, rheological starch, rheological properties, rheology, rice, sorghum, starch, storage, temperature, textural properties, texture, thermal-properties, tortilla, tortilla chips, water, wheat, zea-mays. </w:t>
      </w:r>
    </w:p>
    <w:p w14:paraId="2622452B" w14:textId="24FB732F" w:rsidR="00CD3C93" w:rsidRPr="006055B5" w:rsidRDefault="00CD3C93" w:rsidP="00CD3C93">
      <w:pPr>
        <w:pStyle w:val="ListParagraph"/>
        <w:numPr>
          <w:ilvl w:val="0"/>
          <w:numId w:val="13"/>
        </w:numPr>
        <w:spacing w:after="0" w:line="240" w:lineRule="auto"/>
        <w:jc w:val="both"/>
        <w:rPr>
          <w:rFonts w:ascii="Times New Roman" w:hAnsi="Times New Roman" w:cs="Times New Roman"/>
        </w:rPr>
      </w:pPr>
      <w:r w:rsidRPr="006055B5">
        <w:rPr>
          <w:rFonts w:ascii="Times New Roman" w:hAnsi="Times New Roman" w:cs="Times New Roman"/>
        </w:rPr>
        <w:t>Cluster 2 consists of 37 items including anthocyanin, anthocyanins, antioxidant, antioxidant activity, antioxidant capacity, blue, capacity, carotenoids, chemical-composition, color, digestibility, ecological nixtamalization, endosperm, enrichment, extracts, germination, grain, hardness, hybrids, in-vitro, l., lime-cooking, phenolic compounds, phenolic-compounds, phenolics, pigmented maize, polyphenols, profiles, purple, stability, starch digestibility, tortilla quality, traditional nixtamalization, zea mays, zea mays l, zea mays l., zea-mays l.</w:t>
      </w:r>
    </w:p>
    <w:p w14:paraId="0BC447C9" w14:textId="17EF3790" w:rsidR="00CD3C93" w:rsidRPr="006055B5" w:rsidRDefault="00CD3C93" w:rsidP="00CD3C93">
      <w:pPr>
        <w:pStyle w:val="ListParagraph"/>
        <w:numPr>
          <w:ilvl w:val="0"/>
          <w:numId w:val="13"/>
        </w:numPr>
        <w:spacing w:after="0" w:line="240" w:lineRule="auto"/>
        <w:jc w:val="both"/>
        <w:rPr>
          <w:rFonts w:ascii="Times New Roman" w:hAnsi="Times New Roman" w:cs="Times New Roman"/>
        </w:rPr>
      </w:pPr>
      <w:r w:rsidRPr="006055B5">
        <w:rPr>
          <w:rFonts w:ascii="Times New Roman" w:hAnsi="Times New Roman" w:cs="Times New Roman"/>
        </w:rPr>
        <w:t xml:space="preserve">Cluster 3 consists of 21 items including aflatoxins, alkaline-cooking, b-1, cereals, corn, degradation, detoxification, exposure, fate, food, food processing, fumonisins, impact, maize, mexico, mycotoxins, products, reduction, tortillas, toxicity, zearalenone. </w:t>
      </w:r>
    </w:p>
    <w:p w14:paraId="0402903D" w14:textId="23ED5914" w:rsidR="00CD3C93" w:rsidRPr="006055B5" w:rsidRDefault="00CD3C93" w:rsidP="00CD3C93">
      <w:pPr>
        <w:pStyle w:val="ListParagraph"/>
        <w:numPr>
          <w:ilvl w:val="0"/>
          <w:numId w:val="13"/>
        </w:numPr>
        <w:spacing w:after="0" w:line="240" w:lineRule="auto"/>
        <w:jc w:val="both"/>
        <w:rPr>
          <w:rFonts w:ascii="Times New Roman" w:hAnsi="Times New Roman" w:cs="Times New Roman"/>
        </w:rPr>
      </w:pPr>
      <w:r w:rsidRPr="006055B5">
        <w:rPr>
          <w:rFonts w:ascii="Times New Roman" w:hAnsi="Times New Roman" w:cs="Times New Roman"/>
        </w:rPr>
        <w:t xml:space="preserve">Cluster 4 consists of 18 items including antioxidants, arabinoxylans, bioactive compounds, blue corn, dough, extraction, extrusion, ferulic acid, fortification, kernels, masa, nejayote, optimization, profile, recovery, tortilla texture, waste-water, waste-water nejayote. </w:t>
      </w:r>
    </w:p>
    <w:p w14:paraId="716419B2" w14:textId="09C1863E" w:rsidR="00CD3C93" w:rsidRPr="006055B5" w:rsidRDefault="00CD3C93" w:rsidP="00CD3C93">
      <w:pPr>
        <w:pStyle w:val="ListParagraph"/>
        <w:numPr>
          <w:ilvl w:val="0"/>
          <w:numId w:val="13"/>
        </w:numPr>
        <w:spacing w:after="0" w:line="240" w:lineRule="auto"/>
        <w:jc w:val="both"/>
        <w:rPr>
          <w:rFonts w:ascii="Times New Roman" w:hAnsi="Times New Roman" w:cs="Times New Roman"/>
        </w:rPr>
      </w:pPr>
      <w:r w:rsidRPr="006055B5">
        <w:rPr>
          <w:rFonts w:ascii="Times New Roman" w:hAnsi="Times New Roman" w:cs="Times New Roman"/>
        </w:rPr>
        <w:t xml:space="preserve">Cluster 5 consists of 12 items including acid, diversity, evaluate, fermentation, foods, functional properties, lactic acid bacteria, lactic-acid bacteria, maize dough, nixtamal, pozol, zein. </w:t>
      </w:r>
    </w:p>
    <w:p w14:paraId="283AC1F1" w14:textId="552DFB8C" w:rsidR="00CD3C93" w:rsidRPr="006055B5" w:rsidRDefault="00CD3C93" w:rsidP="00CD3C93">
      <w:pPr>
        <w:pStyle w:val="ListParagraph"/>
        <w:numPr>
          <w:ilvl w:val="0"/>
          <w:numId w:val="13"/>
        </w:numPr>
        <w:spacing w:after="0" w:line="240" w:lineRule="auto"/>
        <w:jc w:val="both"/>
        <w:rPr>
          <w:rFonts w:ascii="Times New Roman" w:hAnsi="Times New Roman" w:cs="Times New Roman"/>
        </w:rPr>
      </w:pPr>
      <w:r w:rsidRPr="006055B5">
        <w:rPr>
          <w:rFonts w:ascii="Times New Roman" w:hAnsi="Times New Roman" w:cs="Times New Roman"/>
        </w:rPr>
        <w:t xml:space="preserve">Cluster 6 consists of 4 items including corn tortilla, nixtamalisation process, nixtamalized corn flour, tryptophan. </w:t>
      </w:r>
    </w:p>
    <w:p w14:paraId="643CEA24" w14:textId="77777777" w:rsidR="006F07F2" w:rsidRPr="006055B5" w:rsidRDefault="006F07F2" w:rsidP="00DB39E4">
      <w:pPr>
        <w:tabs>
          <w:tab w:val="left" w:pos="1900"/>
        </w:tabs>
        <w:spacing w:after="0" w:line="240" w:lineRule="auto"/>
        <w:jc w:val="both"/>
        <w:rPr>
          <w:rFonts w:ascii="Times New Roman" w:hAnsi="Times New Roman" w:cs="Times New Roman"/>
        </w:rPr>
      </w:pPr>
    </w:p>
    <w:p w14:paraId="509190FE" w14:textId="3B655850" w:rsidR="00162124" w:rsidRPr="006055B5" w:rsidRDefault="00F63D07" w:rsidP="00943C78">
      <w:pPr>
        <w:pStyle w:val="Heading2"/>
        <w:numPr>
          <w:ilvl w:val="1"/>
          <w:numId w:val="14"/>
        </w:numPr>
        <w:rPr>
          <w:rFonts w:ascii="Times New Roman" w:hAnsi="Times New Roman" w:cs="Times New Roman"/>
          <w:b/>
          <w:bCs/>
          <w:color w:val="auto"/>
          <w:sz w:val="22"/>
          <w:szCs w:val="22"/>
        </w:rPr>
      </w:pPr>
      <w:bookmarkStart w:id="45" w:name="_Toc129119393"/>
      <w:bookmarkStart w:id="46" w:name="_Hlk128209927"/>
      <w:r w:rsidRPr="006055B5">
        <w:rPr>
          <w:rFonts w:ascii="Times New Roman" w:hAnsi="Times New Roman" w:cs="Times New Roman"/>
          <w:b/>
          <w:bCs/>
          <w:color w:val="auto"/>
          <w:sz w:val="22"/>
          <w:szCs w:val="22"/>
        </w:rPr>
        <w:t>Density visualization of corn nixtamalization based on text data</w:t>
      </w:r>
      <w:bookmarkEnd w:id="45"/>
      <w:r w:rsidRPr="006055B5">
        <w:rPr>
          <w:rFonts w:ascii="Times New Roman" w:hAnsi="Times New Roman" w:cs="Times New Roman"/>
          <w:b/>
          <w:bCs/>
          <w:color w:val="auto"/>
          <w:sz w:val="22"/>
          <w:szCs w:val="22"/>
        </w:rPr>
        <w:t xml:space="preserve"> </w:t>
      </w:r>
      <w:bookmarkEnd w:id="46"/>
    </w:p>
    <w:p w14:paraId="363775D0" w14:textId="550177D6" w:rsidR="006F07F2" w:rsidRPr="006055B5" w:rsidRDefault="00AE2872" w:rsidP="003173C3">
      <w:pPr>
        <w:tabs>
          <w:tab w:val="left" w:pos="720"/>
        </w:tabs>
        <w:spacing w:after="0" w:line="240" w:lineRule="auto"/>
        <w:jc w:val="both"/>
        <w:rPr>
          <w:rFonts w:ascii="Times New Roman" w:hAnsi="Times New Roman" w:cs="Times New Roman"/>
        </w:rPr>
      </w:pPr>
      <w:r w:rsidRPr="006055B5">
        <w:rPr>
          <w:rFonts w:ascii="Times New Roman" w:hAnsi="Times New Roman" w:cs="Times New Roman"/>
        </w:rPr>
        <w:t xml:space="preserve">    </w:t>
      </w:r>
      <w:r w:rsidR="00FA429E" w:rsidRPr="006055B5">
        <w:rPr>
          <w:rFonts w:ascii="Times New Roman" w:hAnsi="Times New Roman" w:cs="Times New Roman"/>
        </w:rPr>
        <w:tab/>
      </w:r>
      <w:r w:rsidR="003173C3" w:rsidRPr="006055B5">
        <w:rPr>
          <w:rFonts w:ascii="Times New Roman" w:hAnsi="Times New Roman" w:cs="Times New Roman"/>
        </w:rPr>
        <w:t xml:space="preserve">441 documents obtained in Scopus and WOS when merged. </w:t>
      </w:r>
      <w:r w:rsidR="00742C16" w:rsidRPr="006055B5">
        <w:rPr>
          <w:rFonts w:ascii="Times New Roman" w:hAnsi="Times New Roman" w:cs="Times New Roman"/>
        </w:rPr>
        <w:t>Occurrences of a</w:t>
      </w:r>
      <w:r w:rsidR="003173C3" w:rsidRPr="006055B5">
        <w:rPr>
          <w:rFonts w:ascii="Times New Roman" w:hAnsi="Times New Roman" w:cs="Times New Roman"/>
        </w:rPr>
        <w:t xml:space="preserve"> term extracted</w:t>
      </w:r>
      <w:r w:rsidR="00742C16" w:rsidRPr="006055B5">
        <w:rPr>
          <w:rFonts w:ascii="Times New Roman" w:hAnsi="Times New Roman" w:cs="Times New Roman"/>
        </w:rPr>
        <w:t xml:space="preserve"> from title and abstract fields</w:t>
      </w:r>
      <w:r w:rsidR="003173C3" w:rsidRPr="006055B5">
        <w:rPr>
          <w:rFonts w:ascii="Times New Roman" w:hAnsi="Times New Roman" w:cs="Times New Roman"/>
        </w:rPr>
        <w:t xml:space="preserve"> to obtain</w:t>
      </w:r>
      <w:r w:rsidR="00EA00B6" w:rsidRPr="006055B5">
        <w:rPr>
          <w:rFonts w:ascii="Times New Roman" w:hAnsi="Times New Roman" w:cs="Times New Roman"/>
        </w:rPr>
        <w:t xml:space="preserve"> results from</w:t>
      </w:r>
      <w:r w:rsidR="003173C3" w:rsidRPr="006055B5">
        <w:rPr>
          <w:rFonts w:ascii="Times New Roman" w:hAnsi="Times New Roman" w:cs="Times New Roman"/>
        </w:rPr>
        <w:t xml:space="preserve"> mapped </w:t>
      </w:r>
      <w:r w:rsidR="00EA00B6" w:rsidRPr="006055B5">
        <w:rPr>
          <w:rFonts w:ascii="Times New Roman" w:hAnsi="Times New Roman" w:cs="Times New Roman"/>
        </w:rPr>
        <w:t>text</w:t>
      </w:r>
      <w:r w:rsidR="006F07F2" w:rsidRPr="006055B5">
        <w:rPr>
          <w:rFonts w:ascii="Times New Roman" w:hAnsi="Times New Roman" w:cs="Times New Roman"/>
        </w:rPr>
        <w:t xml:space="preserve"> data</w:t>
      </w:r>
      <w:r w:rsidR="003173C3" w:rsidRPr="006055B5">
        <w:rPr>
          <w:rFonts w:ascii="Times New Roman" w:hAnsi="Times New Roman" w:cs="Times New Roman"/>
        </w:rPr>
        <w:t xml:space="preserve"> with full counting method. </w:t>
      </w:r>
      <w:r w:rsidR="00742C16" w:rsidRPr="006055B5">
        <w:rPr>
          <w:rFonts w:ascii="Times New Roman" w:hAnsi="Times New Roman" w:cs="Times New Roman"/>
        </w:rPr>
        <w:t xml:space="preserve">386 words meet the threshold of 10 occurrences out of 9917 items. With 60% most relevant terms </w:t>
      </w:r>
      <w:r w:rsidR="00780AD3" w:rsidRPr="006055B5">
        <w:rPr>
          <w:rFonts w:ascii="Times New Roman" w:hAnsi="Times New Roman" w:cs="Times New Roman"/>
        </w:rPr>
        <w:t xml:space="preserve">default </w:t>
      </w:r>
      <w:r w:rsidR="00742C16" w:rsidRPr="006055B5">
        <w:rPr>
          <w:rFonts w:ascii="Times New Roman" w:hAnsi="Times New Roman" w:cs="Times New Roman"/>
        </w:rPr>
        <w:t xml:space="preserve">set by VOSviewer, 232 terms are selected. </w:t>
      </w:r>
      <w:r w:rsidR="00780AD3" w:rsidRPr="006055B5">
        <w:rPr>
          <w:rFonts w:ascii="Times New Roman" w:hAnsi="Times New Roman" w:cs="Times New Roman"/>
        </w:rPr>
        <w:t>The density color</w:t>
      </w:r>
      <w:r w:rsidR="009A4C53" w:rsidRPr="006055B5">
        <w:rPr>
          <w:rFonts w:ascii="Times New Roman" w:hAnsi="Times New Roman" w:cs="Times New Roman"/>
        </w:rPr>
        <w:t xml:space="preserve"> of term</w:t>
      </w:r>
      <w:r w:rsidR="00780AD3" w:rsidRPr="006055B5">
        <w:rPr>
          <w:rFonts w:ascii="Times New Roman" w:hAnsi="Times New Roman" w:cs="Times New Roman"/>
        </w:rPr>
        <w:t xml:space="preserve"> indicates</w:t>
      </w:r>
      <w:r w:rsidR="009A4C53" w:rsidRPr="006055B5">
        <w:rPr>
          <w:rFonts w:ascii="Times New Roman" w:hAnsi="Times New Roman" w:cs="Times New Roman"/>
        </w:rPr>
        <w:t xml:space="preserve"> how often that term occurs in </w:t>
      </w:r>
      <w:r w:rsidR="00780AD3" w:rsidRPr="006055B5">
        <w:rPr>
          <w:rFonts w:ascii="Times New Roman" w:hAnsi="Times New Roman" w:cs="Times New Roman"/>
        </w:rPr>
        <w:t>yearly published article</w:t>
      </w:r>
      <w:r w:rsidR="009A4C53" w:rsidRPr="006055B5">
        <w:rPr>
          <w:rFonts w:ascii="Times New Roman" w:hAnsi="Times New Roman" w:cs="Times New Roman"/>
        </w:rPr>
        <w:t>.</w:t>
      </w:r>
      <w:r w:rsidR="00CB2515" w:rsidRPr="006055B5">
        <w:rPr>
          <w:rFonts w:ascii="Times New Roman" w:hAnsi="Times New Roman" w:cs="Times New Roman"/>
        </w:rPr>
        <w:t xml:space="preserve"> Determining the distinct top five highest occurrences of a term in merged database includes maize (413), concentration (185), starch (116), Mexico (103) and kernel (91)</w:t>
      </w:r>
      <w:r w:rsidR="00D9255E" w:rsidRPr="006055B5">
        <w:rPr>
          <w:rFonts w:ascii="Times New Roman" w:hAnsi="Times New Roman" w:cs="Times New Roman"/>
        </w:rPr>
        <w:t xml:space="preserve"> with relevance score of 0.3315</w:t>
      </w:r>
      <w:r w:rsidR="00DF17F5" w:rsidRPr="006055B5">
        <w:rPr>
          <w:rFonts w:ascii="Times New Roman" w:hAnsi="Times New Roman" w:cs="Times New Roman"/>
        </w:rPr>
        <w:t xml:space="preserve">, 0.1465, 0.6493, 0.3981 and 0.3879, respectively. </w:t>
      </w:r>
    </w:p>
    <w:p w14:paraId="3857E1D3" w14:textId="5DDD940E" w:rsidR="00AE2872" w:rsidRPr="006055B5" w:rsidRDefault="00AE2872" w:rsidP="00AE2872">
      <w:pPr>
        <w:tabs>
          <w:tab w:val="left" w:pos="720"/>
        </w:tabs>
        <w:spacing w:after="0" w:line="240" w:lineRule="auto"/>
        <w:jc w:val="center"/>
        <w:rPr>
          <w:rFonts w:ascii="Times New Roman" w:hAnsi="Times New Roman" w:cs="Times New Roman"/>
          <w:color w:val="FF0000"/>
        </w:rPr>
      </w:pPr>
      <w:r w:rsidRPr="006055B5">
        <w:rPr>
          <w:rFonts w:ascii="Times New Roman" w:hAnsi="Times New Roman" w:cs="Times New Roman"/>
          <w:noProof/>
        </w:rPr>
        <w:lastRenderedPageBreak/>
        <mc:AlternateContent>
          <mc:Choice Requires="wpg">
            <w:drawing>
              <wp:inline distT="0" distB="0" distL="0" distR="0" wp14:anchorId="1885BFC5" wp14:editId="5E1AA482">
                <wp:extent cx="5854700" cy="3638550"/>
                <wp:effectExtent l="0" t="0" r="0" b="0"/>
                <wp:docPr id="222" name="Group 222"/>
                <wp:cNvGraphicFramePr/>
                <a:graphic xmlns:a="http://schemas.openxmlformats.org/drawingml/2006/main">
                  <a:graphicData uri="http://schemas.microsoft.com/office/word/2010/wordprocessingGroup">
                    <wpg:wgp>
                      <wpg:cNvGrpSpPr/>
                      <wpg:grpSpPr>
                        <a:xfrm>
                          <a:off x="0" y="0"/>
                          <a:ext cx="5854700" cy="3638550"/>
                          <a:chOff x="0" y="0"/>
                          <a:chExt cx="5854700" cy="3638550"/>
                        </a:xfrm>
                      </wpg:grpSpPr>
                      <pic:pic xmlns:pic="http://schemas.openxmlformats.org/drawingml/2006/picture">
                        <pic:nvPicPr>
                          <pic:cNvPr id="210" name="Picture 210"/>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4700" cy="3638550"/>
                          </a:xfrm>
                          <a:prstGeom prst="rect">
                            <a:avLst/>
                          </a:prstGeom>
                          <a:noFill/>
                          <a:ln>
                            <a:noFill/>
                          </a:ln>
                        </pic:spPr>
                      </pic:pic>
                      <pic:pic xmlns:pic="http://schemas.openxmlformats.org/drawingml/2006/picture">
                        <pic:nvPicPr>
                          <pic:cNvPr id="221" name="Picture 221"/>
                          <pic:cNvPicPr>
                            <a:picLocks noChangeAspect="1"/>
                          </pic:cNvPicPr>
                        </pic:nvPicPr>
                        <pic:blipFill rotWithShape="1">
                          <a:blip r:embed="rId17">
                            <a:extLst>
                              <a:ext uri="{28A0092B-C50C-407E-A947-70E740481C1C}">
                                <a14:useLocalDpi xmlns:a14="http://schemas.microsoft.com/office/drawing/2010/main" val="0"/>
                              </a:ext>
                            </a:extLst>
                          </a:blip>
                          <a:srcRect l="5788" t="11201" r="12101" b="12155"/>
                          <a:stretch/>
                        </pic:blipFill>
                        <pic:spPr bwMode="auto">
                          <a:xfrm>
                            <a:off x="34724" y="3426106"/>
                            <a:ext cx="528955" cy="17843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oel="http://schemas.microsoft.com/office/2019/extlst">
            <w:pict>
              <v:group w14:anchorId="68696C96" id="Group 222" o:spid="_x0000_s1026" style="width:461pt;height:286.5pt;mso-position-horizontal-relative:char;mso-position-vertical-relative:line" coordsize="58547,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">
                <v:shape id="Picture 210" o:spid="_x0000_s1027" type="#_x0000_t75" style="position:absolute;width:58547;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">
                  <v:imagedata r:id="rId48" o:title=""/>
                </v:shape>
                <v:shape id="Picture 221" o:spid="_x0000_s1028" type="#_x0000_t75" style="position:absolute;left:347;top:34261;width:5289;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">
                  <v:imagedata r:id="rId22" o:title="" croptop="7341f" cropbottom="7966f" cropleft="3793f" cropright="7931f"/>
                </v:shape>
                <w10:anchorlock/>
              </v:group>
            </w:pict>
          </mc:Fallback>
        </mc:AlternateContent>
      </w:r>
    </w:p>
    <w:p w14:paraId="6970386B" w14:textId="7B3EDB85" w:rsidR="000748A3" w:rsidRPr="006055B5" w:rsidRDefault="00EA00B6" w:rsidP="00A8032F">
      <w:pPr>
        <w:pStyle w:val="Heading3"/>
        <w:rPr>
          <w:rFonts w:ascii="Times New Roman" w:hAnsi="Times New Roman" w:cs="Times New Roman"/>
          <w:b/>
          <w:bCs/>
          <w:color w:val="auto"/>
          <w:sz w:val="22"/>
          <w:szCs w:val="22"/>
        </w:rPr>
      </w:pPr>
      <w:bookmarkStart w:id="47" w:name="_Toc129119394"/>
      <w:r w:rsidRPr="006055B5">
        <w:rPr>
          <w:rFonts w:ascii="Times New Roman" w:hAnsi="Times New Roman" w:cs="Times New Roman"/>
          <w:b/>
          <w:bCs/>
          <w:color w:val="auto"/>
          <w:sz w:val="22"/>
          <w:szCs w:val="22"/>
        </w:rPr>
        <w:t>Figure 1</w:t>
      </w:r>
      <w:r w:rsidR="00991C07" w:rsidRPr="006055B5">
        <w:rPr>
          <w:rFonts w:ascii="Times New Roman" w:hAnsi="Times New Roman" w:cs="Times New Roman"/>
          <w:b/>
          <w:bCs/>
          <w:color w:val="auto"/>
          <w:sz w:val="22"/>
          <w:szCs w:val="22"/>
        </w:rPr>
        <w:t>7</w:t>
      </w:r>
      <w:r w:rsidRPr="006055B5">
        <w:rPr>
          <w:rFonts w:ascii="Times New Roman" w:hAnsi="Times New Roman" w:cs="Times New Roman"/>
          <w:b/>
          <w:bCs/>
          <w:color w:val="auto"/>
          <w:sz w:val="22"/>
          <w:szCs w:val="22"/>
        </w:rPr>
        <w:t xml:space="preserve">. </w:t>
      </w:r>
      <w:r w:rsidR="00780AD3" w:rsidRPr="006055B5">
        <w:rPr>
          <w:rFonts w:ascii="Times New Roman" w:hAnsi="Times New Roman" w:cs="Times New Roman"/>
          <w:color w:val="auto"/>
          <w:sz w:val="22"/>
          <w:szCs w:val="22"/>
        </w:rPr>
        <w:t>D</w:t>
      </w:r>
      <w:r w:rsidR="000748A3" w:rsidRPr="006055B5">
        <w:rPr>
          <w:rFonts w:ascii="Times New Roman" w:hAnsi="Times New Roman" w:cs="Times New Roman"/>
          <w:color w:val="auto"/>
          <w:sz w:val="22"/>
          <w:szCs w:val="22"/>
        </w:rPr>
        <w:t>ensity visualization with ten as the minimum number of occurrences of a term in merged Scopus and WOS titles and abstracts</w:t>
      </w:r>
      <w:bookmarkEnd w:id="47"/>
    </w:p>
    <w:p w14:paraId="7C5AAE3B" w14:textId="3DDAFA15" w:rsidR="00EA00B6" w:rsidRPr="006055B5" w:rsidRDefault="00EA00B6" w:rsidP="00EA00B6">
      <w:pPr>
        <w:tabs>
          <w:tab w:val="left" w:pos="1900"/>
        </w:tabs>
        <w:spacing w:after="0" w:line="240" w:lineRule="auto"/>
        <w:jc w:val="both"/>
        <w:rPr>
          <w:rFonts w:ascii="Times New Roman" w:hAnsi="Times New Roman" w:cs="Times New Roman"/>
        </w:rPr>
      </w:pPr>
    </w:p>
    <w:p w14:paraId="515CCED4" w14:textId="3C085BFF" w:rsidR="00715565" w:rsidRPr="006055B5" w:rsidRDefault="00EA00B6" w:rsidP="00EA00B6">
      <w:pPr>
        <w:tabs>
          <w:tab w:val="left" w:pos="720"/>
        </w:tabs>
        <w:spacing w:after="0" w:line="240" w:lineRule="auto"/>
        <w:jc w:val="both"/>
        <w:rPr>
          <w:rFonts w:ascii="Times New Roman" w:hAnsi="Times New Roman" w:cs="Times New Roman"/>
        </w:rPr>
      </w:pPr>
      <w:r w:rsidRPr="006055B5">
        <w:rPr>
          <w:rFonts w:ascii="Times New Roman" w:hAnsi="Times New Roman" w:cs="Times New Roman"/>
        </w:rPr>
        <w:tab/>
        <w:t>The density visualization map was created</w:t>
      </w:r>
      <w:r w:rsidR="00715565" w:rsidRPr="006055B5">
        <w:rPr>
          <w:rFonts w:ascii="Times New Roman" w:hAnsi="Times New Roman" w:cs="Times New Roman"/>
        </w:rPr>
        <w:t xml:space="preserve"> and</w:t>
      </w:r>
      <w:r w:rsidRPr="006055B5">
        <w:rPr>
          <w:rFonts w:ascii="Times New Roman" w:hAnsi="Times New Roman" w:cs="Times New Roman"/>
        </w:rPr>
        <w:t xml:space="preserve"> shown in Figure </w:t>
      </w:r>
      <w:r w:rsidR="005937D0" w:rsidRPr="006055B5">
        <w:rPr>
          <w:rFonts w:ascii="Times New Roman" w:hAnsi="Times New Roman" w:cs="Times New Roman"/>
        </w:rPr>
        <w:t>17</w:t>
      </w:r>
      <w:r w:rsidRPr="006055B5">
        <w:rPr>
          <w:rFonts w:ascii="Times New Roman" w:hAnsi="Times New Roman" w:cs="Times New Roman"/>
        </w:rPr>
        <w:t xml:space="preserve">. </w:t>
      </w:r>
      <w:r w:rsidR="00715565" w:rsidRPr="006055B5">
        <w:rPr>
          <w:rFonts w:ascii="Times New Roman" w:hAnsi="Times New Roman" w:cs="Times New Roman"/>
        </w:rPr>
        <w:t>The terms were manually screened such that only related to corn nixtamalization are selected. It is quite understandable that one of the relevant terms is starch</w:t>
      </w:r>
      <w:r w:rsidR="00E76BB6" w:rsidRPr="006055B5">
        <w:rPr>
          <w:rFonts w:ascii="Times New Roman" w:hAnsi="Times New Roman" w:cs="Times New Roman"/>
        </w:rPr>
        <w:t xml:space="preserve"> from merged databases</w:t>
      </w:r>
      <w:r w:rsidR="00715565" w:rsidRPr="006055B5">
        <w:rPr>
          <w:rFonts w:ascii="Times New Roman" w:hAnsi="Times New Roman" w:cs="Times New Roman"/>
        </w:rPr>
        <w:t xml:space="preserve">. </w:t>
      </w:r>
      <w:r w:rsidR="00E76BB6" w:rsidRPr="006055B5">
        <w:rPr>
          <w:rFonts w:ascii="Times New Roman" w:hAnsi="Times New Roman" w:cs="Times New Roman"/>
        </w:rPr>
        <w:t xml:space="preserve">Nixtamalization modifies the properties of corn </w:t>
      </w:r>
      <w:r w:rsidR="00411911" w:rsidRPr="006055B5">
        <w:rPr>
          <w:rFonts w:ascii="Times New Roman" w:hAnsi="Times New Roman" w:cs="Times New Roman"/>
        </w:rPr>
        <w:t>produces significant amount of</w:t>
      </w:r>
      <w:r w:rsidR="00E76BB6" w:rsidRPr="006055B5">
        <w:rPr>
          <w:rFonts w:ascii="Times New Roman" w:hAnsi="Times New Roman" w:cs="Times New Roman"/>
        </w:rPr>
        <w:t xml:space="preserve"> resistant starch. </w:t>
      </w:r>
      <w:r w:rsidR="00715565" w:rsidRPr="006055B5">
        <w:rPr>
          <w:rFonts w:ascii="Times New Roman" w:hAnsi="Times New Roman" w:cs="Times New Roman"/>
        </w:rPr>
        <w:t xml:space="preserve">Therefore, it is interesting to identify most relevant studies regarding corn nixtamalization that focuses on starch. </w:t>
      </w:r>
    </w:p>
    <w:p w14:paraId="3223E339" w14:textId="77777777" w:rsidR="00715565" w:rsidRPr="006055B5" w:rsidRDefault="00715565" w:rsidP="00EA00B6">
      <w:pPr>
        <w:tabs>
          <w:tab w:val="left" w:pos="720"/>
        </w:tabs>
        <w:spacing w:after="0" w:line="240" w:lineRule="auto"/>
        <w:jc w:val="both"/>
        <w:rPr>
          <w:rFonts w:ascii="Times New Roman" w:hAnsi="Times New Roman" w:cs="Times New Roman"/>
        </w:rPr>
      </w:pPr>
    </w:p>
    <w:p w14:paraId="4BCF4467" w14:textId="6F84081E" w:rsidR="00F32664" w:rsidRPr="006055B5" w:rsidRDefault="0047122E" w:rsidP="0047122E">
      <w:pPr>
        <w:pStyle w:val="Heading3"/>
        <w:rPr>
          <w:rFonts w:ascii="Times New Roman" w:hAnsi="Times New Roman" w:cs="Times New Roman"/>
          <w:b/>
          <w:bCs/>
          <w:color w:val="auto"/>
          <w:sz w:val="22"/>
          <w:szCs w:val="22"/>
        </w:rPr>
      </w:pPr>
      <w:bookmarkStart w:id="48" w:name="_Toc129119395"/>
      <w:r w:rsidRPr="006055B5">
        <w:rPr>
          <w:rFonts w:ascii="Times New Roman" w:hAnsi="Times New Roman" w:cs="Times New Roman"/>
          <w:b/>
          <w:bCs/>
          <w:color w:val="auto"/>
          <w:sz w:val="22"/>
          <w:szCs w:val="22"/>
        </w:rPr>
        <w:t xml:space="preserve">Table 11. </w:t>
      </w:r>
      <w:r w:rsidRPr="006055B5">
        <w:rPr>
          <w:rFonts w:ascii="Times New Roman" w:hAnsi="Times New Roman" w:cs="Times New Roman"/>
          <w:color w:val="auto"/>
          <w:sz w:val="22"/>
          <w:szCs w:val="22"/>
        </w:rPr>
        <w:t>L</w:t>
      </w:r>
      <w:r w:rsidR="00F80EDB" w:rsidRPr="006055B5">
        <w:rPr>
          <w:rFonts w:ascii="Times New Roman" w:hAnsi="Times New Roman" w:cs="Times New Roman"/>
          <w:color w:val="auto"/>
          <w:sz w:val="22"/>
          <w:szCs w:val="22"/>
        </w:rPr>
        <w:t xml:space="preserve">ist of </w:t>
      </w:r>
      <w:r w:rsidR="001F0595" w:rsidRPr="006055B5">
        <w:rPr>
          <w:rFonts w:ascii="Times New Roman" w:hAnsi="Times New Roman" w:cs="Times New Roman"/>
          <w:color w:val="auto"/>
          <w:sz w:val="22"/>
          <w:szCs w:val="22"/>
        </w:rPr>
        <w:t xml:space="preserve">relevant </w:t>
      </w:r>
      <w:r w:rsidR="00F80EDB" w:rsidRPr="006055B5">
        <w:rPr>
          <w:rFonts w:ascii="Times New Roman" w:hAnsi="Times New Roman" w:cs="Times New Roman"/>
          <w:color w:val="auto"/>
          <w:sz w:val="22"/>
          <w:szCs w:val="22"/>
        </w:rPr>
        <w:t>journals</w:t>
      </w:r>
      <w:r w:rsidRPr="006055B5">
        <w:rPr>
          <w:rFonts w:ascii="Times New Roman" w:hAnsi="Times New Roman" w:cs="Times New Roman"/>
          <w:color w:val="auto"/>
          <w:sz w:val="22"/>
          <w:szCs w:val="22"/>
        </w:rPr>
        <w:t xml:space="preserve"> related to starch</w:t>
      </w:r>
      <w:bookmarkEnd w:id="48"/>
      <w:r w:rsidR="0062731B" w:rsidRPr="006055B5">
        <w:rPr>
          <w:rFonts w:ascii="Times New Roman" w:hAnsi="Times New Roman" w:cs="Times New Roman"/>
          <w:b/>
          <w:bCs/>
          <w:color w:val="auto"/>
          <w:sz w:val="22"/>
          <w:szCs w:val="22"/>
        </w:rPr>
        <w:t xml:space="preserve"> </w:t>
      </w:r>
    </w:p>
    <w:tbl>
      <w:tblPr>
        <w:tblW w:w="9450" w:type="dxa"/>
        <w:tblLook w:val="04A0" w:firstRow="1" w:lastRow="0" w:firstColumn="1" w:lastColumn="0" w:noHBand="0" w:noVBand="1"/>
      </w:tblPr>
      <w:tblGrid>
        <w:gridCol w:w="450"/>
        <w:gridCol w:w="2880"/>
        <w:gridCol w:w="4410"/>
        <w:gridCol w:w="810"/>
        <w:gridCol w:w="1072"/>
      </w:tblGrid>
      <w:tr w:rsidR="009C3AF6" w:rsidRPr="006055B5" w14:paraId="3A54B74A" w14:textId="77777777" w:rsidTr="009C3AF6">
        <w:trPr>
          <w:trHeight w:val="300"/>
        </w:trPr>
        <w:tc>
          <w:tcPr>
            <w:tcW w:w="450" w:type="dxa"/>
            <w:tcBorders>
              <w:top w:val="single" w:sz="4" w:space="0" w:color="auto"/>
              <w:left w:val="nil"/>
              <w:bottom w:val="single" w:sz="4" w:space="0" w:color="auto"/>
              <w:right w:val="nil"/>
            </w:tcBorders>
            <w:shd w:val="clear" w:color="auto" w:fill="auto"/>
            <w:noWrap/>
            <w:vAlign w:val="bottom"/>
            <w:hideMark/>
          </w:tcPr>
          <w:p w14:paraId="4137EA31" w14:textId="77777777" w:rsidR="009C3AF6" w:rsidRPr="006055B5" w:rsidRDefault="009C3AF6" w:rsidP="009C3AF6">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w:t>
            </w:r>
          </w:p>
        </w:tc>
        <w:tc>
          <w:tcPr>
            <w:tcW w:w="2880" w:type="dxa"/>
            <w:tcBorders>
              <w:top w:val="single" w:sz="4" w:space="0" w:color="auto"/>
              <w:left w:val="nil"/>
              <w:bottom w:val="single" w:sz="4" w:space="0" w:color="auto"/>
              <w:right w:val="nil"/>
            </w:tcBorders>
            <w:shd w:val="clear" w:color="auto" w:fill="auto"/>
            <w:noWrap/>
            <w:vAlign w:val="bottom"/>
            <w:hideMark/>
          </w:tcPr>
          <w:p w14:paraId="19203225" w14:textId="77777777" w:rsidR="009C3AF6" w:rsidRPr="006055B5" w:rsidRDefault="009C3AF6" w:rsidP="009C3AF6">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Authors</w:t>
            </w:r>
          </w:p>
        </w:tc>
        <w:tc>
          <w:tcPr>
            <w:tcW w:w="4410" w:type="dxa"/>
            <w:tcBorders>
              <w:top w:val="single" w:sz="4" w:space="0" w:color="auto"/>
              <w:left w:val="nil"/>
              <w:bottom w:val="single" w:sz="4" w:space="0" w:color="auto"/>
              <w:right w:val="nil"/>
            </w:tcBorders>
            <w:shd w:val="clear" w:color="auto" w:fill="auto"/>
            <w:noWrap/>
            <w:vAlign w:val="bottom"/>
            <w:hideMark/>
          </w:tcPr>
          <w:p w14:paraId="03306ED7" w14:textId="117D51AB" w:rsidR="009C3AF6" w:rsidRPr="006055B5" w:rsidRDefault="009C3AF6" w:rsidP="009C3AF6">
            <w:pPr>
              <w:spacing w:after="0" w:line="240" w:lineRule="auto"/>
              <w:jc w:val="center"/>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Title</w:t>
            </w:r>
          </w:p>
        </w:tc>
        <w:tc>
          <w:tcPr>
            <w:tcW w:w="810" w:type="dxa"/>
            <w:tcBorders>
              <w:top w:val="single" w:sz="4" w:space="0" w:color="auto"/>
              <w:left w:val="nil"/>
              <w:bottom w:val="single" w:sz="4" w:space="0" w:color="auto"/>
              <w:right w:val="nil"/>
            </w:tcBorders>
            <w:shd w:val="clear" w:color="auto" w:fill="auto"/>
            <w:noWrap/>
            <w:vAlign w:val="bottom"/>
            <w:hideMark/>
          </w:tcPr>
          <w:p w14:paraId="7418E6D3" w14:textId="77777777" w:rsidR="009C3AF6" w:rsidRPr="006055B5" w:rsidRDefault="009C3AF6" w:rsidP="009C3AF6">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Year</w:t>
            </w:r>
          </w:p>
        </w:tc>
        <w:tc>
          <w:tcPr>
            <w:tcW w:w="900" w:type="dxa"/>
            <w:tcBorders>
              <w:top w:val="single" w:sz="4" w:space="0" w:color="auto"/>
              <w:left w:val="nil"/>
              <w:bottom w:val="single" w:sz="4" w:space="0" w:color="auto"/>
              <w:right w:val="nil"/>
            </w:tcBorders>
            <w:shd w:val="clear" w:color="auto" w:fill="auto"/>
            <w:noWrap/>
            <w:vAlign w:val="bottom"/>
            <w:hideMark/>
          </w:tcPr>
          <w:p w14:paraId="7A5C19BF" w14:textId="77777777" w:rsidR="009C3AF6" w:rsidRPr="006055B5" w:rsidRDefault="009C3AF6" w:rsidP="009C3AF6">
            <w:pPr>
              <w:spacing w:after="0" w:line="240" w:lineRule="auto"/>
              <w:rPr>
                <w:rFonts w:ascii="Times New Roman" w:eastAsia="Times New Roman" w:hAnsi="Times New Roman" w:cs="Times New Roman"/>
                <w:b/>
                <w:bCs/>
                <w:color w:val="000000"/>
              </w:rPr>
            </w:pPr>
            <w:r w:rsidRPr="006055B5">
              <w:rPr>
                <w:rFonts w:ascii="Times New Roman" w:eastAsia="Times New Roman" w:hAnsi="Times New Roman" w:cs="Times New Roman"/>
                <w:b/>
                <w:bCs/>
                <w:color w:val="000000"/>
              </w:rPr>
              <w:t>Citations</w:t>
            </w:r>
          </w:p>
        </w:tc>
      </w:tr>
      <w:tr w:rsidR="009C3AF6" w:rsidRPr="006055B5" w14:paraId="6E97A375" w14:textId="77777777" w:rsidTr="009C3AF6">
        <w:trPr>
          <w:trHeight w:val="300"/>
        </w:trPr>
        <w:tc>
          <w:tcPr>
            <w:tcW w:w="450" w:type="dxa"/>
            <w:tcBorders>
              <w:top w:val="single" w:sz="4" w:space="0" w:color="auto"/>
              <w:left w:val="nil"/>
              <w:right w:val="single" w:sz="4" w:space="0" w:color="auto"/>
            </w:tcBorders>
            <w:shd w:val="clear" w:color="auto" w:fill="auto"/>
            <w:noWrap/>
            <w:vAlign w:val="bottom"/>
            <w:hideMark/>
          </w:tcPr>
          <w:p w14:paraId="5F0851F2"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"/>
              <w:id w:val="-1668709462"/>
              <w:placeholder>
                <w:docPart w:val="DefaultPlaceholder_-1854013440"/>
              </w:placeholder>
            </w:sdtPr>
            <w:sdtEndPr/>
            <w:sdtContent>
              <w:p w14:paraId="5D3C965E" w14:textId="25FCE1D7"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 xml:space="preserve">Dorantes-Campuzano et al. </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78616BBD"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Effect of maize processing on amylose-lipid complex in pozole, a traditional Mexican dish</w:t>
            </w:r>
          </w:p>
        </w:tc>
        <w:tc>
          <w:tcPr>
            <w:tcW w:w="810" w:type="dxa"/>
            <w:tcBorders>
              <w:top w:val="single" w:sz="4" w:space="0" w:color="auto"/>
              <w:left w:val="nil"/>
              <w:bottom w:val="single" w:sz="4" w:space="0" w:color="auto"/>
              <w:right w:val="nil"/>
            </w:tcBorders>
            <w:shd w:val="clear" w:color="auto" w:fill="auto"/>
            <w:noWrap/>
            <w:vAlign w:val="bottom"/>
            <w:hideMark/>
          </w:tcPr>
          <w:p w14:paraId="4C6F1876"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2022</w:t>
            </w:r>
          </w:p>
        </w:tc>
        <w:tc>
          <w:tcPr>
            <w:tcW w:w="900" w:type="dxa"/>
            <w:tcBorders>
              <w:top w:val="single" w:sz="4" w:space="0" w:color="auto"/>
              <w:left w:val="nil"/>
              <w:bottom w:val="single" w:sz="4" w:space="0" w:color="auto"/>
              <w:right w:val="nil"/>
            </w:tcBorders>
            <w:shd w:val="clear" w:color="auto" w:fill="auto"/>
            <w:noWrap/>
            <w:vAlign w:val="bottom"/>
            <w:hideMark/>
          </w:tcPr>
          <w:p w14:paraId="5D0A48CC"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r>
      <w:tr w:rsidR="009C3AF6" w:rsidRPr="006055B5" w14:paraId="2E7D2278" w14:textId="77777777" w:rsidTr="009C3AF6">
        <w:trPr>
          <w:trHeight w:val="300"/>
        </w:trPr>
        <w:tc>
          <w:tcPr>
            <w:tcW w:w="450" w:type="dxa"/>
            <w:tcBorders>
              <w:left w:val="nil"/>
              <w:right w:val="single" w:sz="4" w:space="0" w:color="auto"/>
            </w:tcBorders>
            <w:shd w:val="clear" w:color="auto" w:fill="auto"/>
            <w:noWrap/>
            <w:vAlign w:val="bottom"/>
            <w:hideMark/>
          </w:tcPr>
          <w:p w14:paraId="4A66A82E"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"/>
              <w:id w:val="-1214114600"/>
              <w:placeholder>
                <w:docPart w:val="DefaultPlaceholder_-1854013440"/>
              </w:placeholder>
            </w:sdtPr>
            <w:sdtEndPr/>
            <w:sdtContent>
              <w:p w14:paraId="5F4EBD1B" w14:textId="5A7F497F"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 xml:space="preserve">Gutiérrez-Cortez et al., </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6AB9B130"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Changes in the physicochemical properties of maize endosperm, endosperm fractions, and isolated starches because of nixtamalization</w:t>
            </w:r>
          </w:p>
        </w:tc>
        <w:tc>
          <w:tcPr>
            <w:tcW w:w="810" w:type="dxa"/>
            <w:tcBorders>
              <w:top w:val="single" w:sz="4" w:space="0" w:color="auto"/>
              <w:left w:val="nil"/>
              <w:bottom w:val="single" w:sz="4" w:space="0" w:color="auto"/>
              <w:right w:val="nil"/>
            </w:tcBorders>
            <w:shd w:val="clear" w:color="auto" w:fill="auto"/>
            <w:noWrap/>
            <w:vAlign w:val="bottom"/>
            <w:hideMark/>
          </w:tcPr>
          <w:p w14:paraId="70CF6C5B"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2022</w:t>
            </w:r>
          </w:p>
        </w:tc>
        <w:tc>
          <w:tcPr>
            <w:tcW w:w="900" w:type="dxa"/>
            <w:tcBorders>
              <w:top w:val="single" w:sz="4" w:space="0" w:color="auto"/>
              <w:left w:val="nil"/>
              <w:bottom w:val="single" w:sz="4" w:space="0" w:color="auto"/>
              <w:right w:val="nil"/>
            </w:tcBorders>
            <w:shd w:val="clear" w:color="auto" w:fill="auto"/>
            <w:noWrap/>
            <w:vAlign w:val="bottom"/>
            <w:hideMark/>
          </w:tcPr>
          <w:p w14:paraId="607CCACE"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0</w:t>
            </w:r>
          </w:p>
        </w:tc>
      </w:tr>
      <w:tr w:rsidR="009C3AF6" w:rsidRPr="006055B5" w14:paraId="14092327" w14:textId="77777777" w:rsidTr="009C3AF6">
        <w:trPr>
          <w:trHeight w:val="300"/>
        </w:trPr>
        <w:tc>
          <w:tcPr>
            <w:tcW w:w="450" w:type="dxa"/>
            <w:tcBorders>
              <w:left w:val="nil"/>
              <w:right w:val="single" w:sz="4" w:space="0" w:color="auto"/>
            </w:tcBorders>
            <w:shd w:val="clear" w:color="auto" w:fill="auto"/>
            <w:noWrap/>
            <w:vAlign w:val="bottom"/>
            <w:hideMark/>
          </w:tcPr>
          <w:p w14:paraId="11A02313"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"/>
              <w:id w:val="-250584544"/>
              <w:placeholder>
                <w:docPart w:val="DefaultPlaceholder_-1854013440"/>
              </w:placeholder>
            </w:sdtPr>
            <w:sdtEndPr/>
            <w:sdtContent>
              <w:p w14:paraId="476E3C56" w14:textId="07101149"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Martin Enriquez-Castro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6B0D7E10"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Physicochemical, Rheological, and Morphological Characteristics of Products from Traditional and Extrusion Nixtamalization Processes and Their Relation to Starch</w:t>
            </w:r>
          </w:p>
        </w:tc>
        <w:tc>
          <w:tcPr>
            <w:tcW w:w="810" w:type="dxa"/>
            <w:tcBorders>
              <w:top w:val="single" w:sz="4" w:space="0" w:color="auto"/>
              <w:left w:val="nil"/>
              <w:bottom w:val="single" w:sz="4" w:space="0" w:color="auto"/>
              <w:right w:val="nil"/>
            </w:tcBorders>
            <w:shd w:val="clear" w:color="auto" w:fill="auto"/>
            <w:noWrap/>
            <w:vAlign w:val="bottom"/>
            <w:hideMark/>
          </w:tcPr>
          <w:p w14:paraId="7FAA2F4F"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2020</w:t>
            </w:r>
          </w:p>
        </w:tc>
        <w:tc>
          <w:tcPr>
            <w:tcW w:w="900" w:type="dxa"/>
            <w:tcBorders>
              <w:top w:val="single" w:sz="4" w:space="0" w:color="auto"/>
              <w:left w:val="nil"/>
              <w:bottom w:val="single" w:sz="4" w:space="0" w:color="auto"/>
              <w:right w:val="nil"/>
            </w:tcBorders>
            <w:shd w:val="clear" w:color="auto" w:fill="auto"/>
            <w:noWrap/>
            <w:vAlign w:val="bottom"/>
            <w:hideMark/>
          </w:tcPr>
          <w:p w14:paraId="3EE5E183"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r>
      <w:tr w:rsidR="009C3AF6" w:rsidRPr="006055B5" w14:paraId="0CB69F12" w14:textId="77777777" w:rsidTr="009C3AF6">
        <w:trPr>
          <w:trHeight w:val="300"/>
        </w:trPr>
        <w:tc>
          <w:tcPr>
            <w:tcW w:w="450" w:type="dxa"/>
            <w:tcBorders>
              <w:left w:val="nil"/>
              <w:bottom w:val="nil"/>
              <w:right w:val="single" w:sz="4" w:space="0" w:color="auto"/>
            </w:tcBorders>
            <w:shd w:val="clear" w:color="auto" w:fill="auto"/>
            <w:noWrap/>
            <w:vAlign w:val="bottom"/>
            <w:hideMark/>
          </w:tcPr>
          <w:p w14:paraId="3D964A5D"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4</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"/>
              <w:id w:val="410672456"/>
              <w:placeholder>
                <w:docPart w:val="DefaultPlaceholder_-1854013440"/>
              </w:placeholder>
            </w:sdtPr>
            <w:sdtEndPr/>
            <w:sdtContent>
              <w:p w14:paraId="49AF984B" w14:textId="5BE43E08"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Rojas-Molina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70724C29"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Physicochemical Properties and Resistant Starch Content of Corn Tortilla Flours Refrigerated at Different Storage Times</w:t>
            </w:r>
          </w:p>
        </w:tc>
        <w:tc>
          <w:tcPr>
            <w:tcW w:w="810" w:type="dxa"/>
            <w:tcBorders>
              <w:top w:val="single" w:sz="4" w:space="0" w:color="auto"/>
              <w:left w:val="nil"/>
              <w:bottom w:val="single" w:sz="4" w:space="0" w:color="auto"/>
              <w:right w:val="nil"/>
            </w:tcBorders>
            <w:shd w:val="clear" w:color="auto" w:fill="auto"/>
            <w:noWrap/>
            <w:vAlign w:val="bottom"/>
            <w:hideMark/>
          </w:tcPr>
          <w:p w14:paraId="6BE0B5B5"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2020</w:t>
            </w:r>
          </w:p>
        </w:tc>
        <w:tc>
          <w:tcPr>
            <w:tcW w:w="900" w:type="dxa"/>
            <w:tcBorders>
              <w:top w:val="single" w:sz="4" w:space="0" w:color="auto"/>
              <w:left w:val="nil"/>
              <w:bottom w:val="single" w:sz="4" w:space="0" w:color="auto"/>
              <w:right w:val="nil"/>
            </w:tcBorders>
            <w:shd w:val="clear" w:color="auto" w:fill="auto"/>
            <w:noWrap/>
            <w:vAlign w:val="bottom"/>
            <w:hideMark/>
          </w:tcPr>
          <w:p w14:paraId="26A7C17D"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r>
      <w:tr w:rsidR="009C3AF6" w:rsidRPr="006055B5" w14:paraId="610128D3" w14:textId="77777777" w:rsidTr="009C3AF6">
        <w:trPr>
          <w:trHeight w:val="300"/>
        </w:trPr>
        <w:tc>
          <w:tcPr>
            <w:tcW w:w="450" w:type="dxa"/>
            <w:tcBorders>
              <w:top w:val="nil"/>
              <w:left w:val="nil"/>
              <w:bottom w:val="nil"/>
              <w:right w:val="single" w:sz="4" w:space="0" w:color="auto"/>
            </w:tcBorders>
            <w:shd w:val="clear" w:color="auto" w:fill="auto"/>
            <w:noWrap/>
            <w:vAlign w:val="bottom"/>
            <w:hideMark/>
          </w:tcPr>
          <w:p w14:paraId="55013407"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5</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"/>
              <w:id w:val="1277297128"/>
              <w:placeholder>
                <w:docPart w:val="DefaultPlaceholder_-1854013440"/>
              </w:placeholder>
            </w:sdtPr>
            <w:sdtEndPr/>
            <w:sdtContent>
              <w:p w14:paraId="2A35DD1E" w14:textId="7FD64D67"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Roldan-Cruz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6F7082F0"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 xml:space="preserve">Microstructural Changes and In Vitro Digestibility of Maize Starch Treated with </w:t>
            </w:r>
            <w:r w:rsidRPr="006055B5">
              <w:rPr>
                <w:rFonts w:ascii="Times New Roman" w:eastAsia="Times New Roman" w:hAnsi="Times New Roman" w:cs="Times New Roman"/>
                <w:color w:val="000000"/>
              </w:rPr>
              <w:lastRenderedPageBreak/>
              <w:t>Different Calcium Compounds Used in Nixtamalization Processes</w:t>
            </w:r>
          </w:p>
        </w:tc>
        <w:tc>
          <w:tcPr>
            <w:tcW w:w="810" w:type="dxa"/>
            <w:tcBorders>
              <w:top w:val="single" w:sz="4" w:space="0" w:color="auto"/>
              <w:left w:val="nil"/>
              <w:bottom w:val="single" w:sz="4" w:space="0" w:color="auto"/>
              <w:right w:val="nil"/>
            </w:tcBorders>
            <w:shd w:val="clear" w:color="auto" w:fill="auto"/>
            <w:noWrap/>
            <w:vAlign w:val="bottom"/>
            <w:hideMark/>
          </w:tcPr>
          <w:p w14:paraId="4A5C367C"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lastRenderedPageBreak/>
              <w:t>2020</w:t>
            </w:r>
          </w:p>
        </w:tc>
        <w:tc>
          <w:tcPr>
            <w:tcW w:w="900" w:type="dxa"/>
            <w:tcBorders>
              <w:top w:val="single" w:sz="4" w:space="0" w:color="auto"/>
              <w:left w:val="nil"/>
              <w:bottom w:val="single" w:sz="4" w:space="0" w:color="auto"/>
              <w:right w:val="nil"/>
            </w:tcBorders>
            <w:shd w:val="clear" w:color="auto" w:fill="auto"/>
            <w:noWrap/>
            <w:vAlign w:val="bottom"/>
            <w:hideMark/>
          </w:tcPr>
          <w:p w14:paraId="4EA31248"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w:t>
            </w:r>
          </w:p>
        </w:tc>
      </w:tr>
      <w:tr w:rsidR="009C3AF6" w:rsidRPr="006055B5" w14:paraId="75795561" w14:textId="77777777" w:rsidTr="009C3AF6">
        <w:trPr>
          <w:trHeight w:val="300"/>
        </w:trPr>
        <w:tc>
          <w:tcPr>
            <w:tcW w:w="450" w:type="dxa"/>
            <w:tcBorders>
              <w:top w:val="nil"/>
              <w:left w:val="nil"/>
              <w:bottom w:val="nil"/>
              <w:right w:val="single" w:sz="4" w:space="0" w:color="auto"/>
            </w:tcBorders>
            <w:shd w:val="clear" w:color="auto" w:fill="auto"/>
            <w:noWrap/>
            <w:vAlign w:val="bottom"/>
            <w:hideMark/>
          </w:tcPr>
          <w:p w14:paraId="04880A3C"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6</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"/>
              <w:id w:val="-626936740"/>
              <w:placeholder>
                <w:docPart w:val="DefaultPlaceholder_-1854013440"/>
              </w:placeholder>
            </w:sdtPr>
            <w:sdtEndPr/>
            <w:sdtContent>
              <w:p w14:paraId="71FD62A1" w14:textId="1722184F"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Musita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20BDBB98"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Nixtamalization Application as A Quality Improvement of Corn Flour</w:t>
            </w:r>
          </w:p>
        </w:tc>
        <w:tc>
          <w:tcPr>
            <w:tcW w:w="810" w:type="dxa"/>
            <w:tcBorders>
              <w:top w:val="single" w:sz="4" w:space="0" w:color="auto"/>
              <w:left w:val="nil"/>
              <w:bottom w:val="single" w:sz="4" w:space="0" w:color="auto"/>
              <w:right w:val="nil"/>
            </w:tcBorders>
            <w:shd w:val="clear" w:color="auto" w:fill="auto"/>
            <w:noWrap/>
            <w:vAlign w:val="bottom"/>
            <w:hideMark/>
          </w:tcPr>
          <w:p w14:paraId="29D2687F"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2019</w:t>
            </w:r>
          </w:p>
        </w:tc>
        <w:tc>
          <w:tcPr>
            <w:tcW w:w="900" w:type="dxa"/>
            <w:tcBorders>
              <w:top w:val="single" w:sz="4" w:space="0" w:color="auto"/>
              <w:left w:val="nil"/>
              <w:bottom w:val="single" w:sz="4" w:space="0" w:color="auto"/>
              <w:right w:val="nil"/>
            </w:tcBorders>
            <w:shd w:val="clear" w:color="auto" w:fill="auto"/>
            <w:noWrap/>
            <w:vAlign w:val="bottom"/>
            <w:hideMark/>
          </w:tcPr>
          <w:p w14:paraId="07FFA569"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w:t>
            </w:r>
          </w:p>
        </w:tc>
      </w:tr>
      <w:tr w:rsidR="009C3AF6" w:rsidRPr="006055B5" w14:paraId="0BA1109C" w14:textId="77777777" w:rsidTr="009C3AF6">
        <w:trPr>
          <w:trHeight w:val="300"/>
        </w:trPr>
        <w:tc>
          <w:tcPr>
            <w:tcW w:w="450" w:type="dxa"/>
            <w:tcBorders>
              <w:top w:val="nil"/>
              <w:left w:val="nil"/>
              <w:bottom w:val="nil"/>
              <w:right w:val="single" w:sz="4" w:space="0" w:color="auto"/>
            </w:tcBorders>
            <w:shd w:val="clear" w:color="auto" w:fill="auto"/>
            <w:noWrap/>
            <w:vAlign w:val="bottom"/>
            <w:hideMark/>
          </w:tcPr>
          <w:p w14:paraId="4ACD58D5"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7</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"/>
              <w:id w:val="-1105184522"/>
              <w:placeholder>
                <w:docPart w:val="DefaultPlaceholder_-1854013440"/>
              </w:placeholder>
            </w:sdtPr>
            <w:sdtEndPr/>
            <w:sdtContent>
              <w:p w14:paraId="42D5C11D" w14:textId="4E26CFBE"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de los Angeles Cornejo-Villegas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1D5E584B"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The effect of Ca2+ ions on the pasting, morphological, structural, vibrational, and mechanical properties of corn starch-water system</w:t>
            </w:r>
          </w:p>
        </w:tc>
        <w:tc>
          <w:tcPr>
            <w:tcW w:w="810" w:type="dxa"/>
            <w:tcBorders>
              <w:top w:val="single" w:sz="4" w:space="0" w:color="auto"/>
              <w:left w:val="nil"/>
              <w:bottom w:val="single" w:sz="4" w:space="0" w:color="auto"/>
              <w:right w:val="nil"/>
            </w:tcBorders>
            <w:shd w:val="clear" w:color="auto" w:fill="auto"/>
            <w:noWrap/>
            <w:vAlign w:val="bottom"/>
            <w:hideMark/>
          </w:tcPr>
          <w:p w14:paraId="476DF828"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2018</w:t>
            </w:r>
          </w:p>
        </w:tc>
        <w:tc>
          <w:tcPr>
            <w:tcW w:w="900" w:type="dxa"/>
            <w:tcBorders>
              <w:top w:val="single" w:sz="4" w:space="0" w:color="auto"/>
              <w:left w:val="nil"/>
              <w:bottom w:val="single" w:sz="4" w:space="0" w:color="auto"/>
              <w:right w:val="nil"/>
            </w:tcBorders>
            <w:shd w:val="clear" w:color="auto" w:fill="auto"/>
            <w:noWrap/>
            <w:vAlign w:val="bottom"/>
            <w:hideMark/>
          </w:tcPr>
          <w:p w14:paraId="60D5F83C"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23</w:t>
            </w:r>
          </w:p>
        </w:tc>
      </w:tr>
      <w:tr w:rsidR="009C3AF6" w:rsidRPr="006055B5" w14:paraId="00982321" w14:textId="77777777" w:rsidTr="009C3AF6">
        <w:trPr>
          <w:trHeight w:val="300"/>
        </w:trPr>
        <w:tc>
          <w:tcPr>
            <w:tcW w:w="450" w:type="dxa"/>
            <w:tcBorders>
              <w:top w:val="nil"/>
              <w:left w:val="nil"/>
              <w:bottom w:val="nil"/>
              <w:right w:val="single" w:sz="4" w:space="0" w:color="auto"/>
            </w:tcBorders>
            <w:shd w:val="clear" w:color="auto" w:fill="auto"/>
            <w:noWrap/>
            <w:vAlign w:val="bottom"/>
            <w:hideMark/>
          </w:tcPr>
          <w:p w14:paraId="3D06D8FC"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8</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"/>
              <w:id w:val="1903552576"/>
              <w:placeholder>
                <w:docPart w:val="DefaultPlaceholder_-1854013440"/>
              </w:placeholder>
            </w:sdtPr>
            <w:sdtEndPr/>
            <w:sdtContent>
              <w:p w14:paraId="4ABF0ABF" w14:textId="13D73A4A"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Preciado-Ortíz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1E0C1B01"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Fatty acids and starch properties of high-oil maize hybrids during nixtamalization and tortilla-making process</w:t>
            </w:r>
          </w:p>
        </w:tc>
        <w:tc>
          <w:tcPr>
            <w:tcW w:w="810" w:type="dxa"/>
            <w:tcBorders>
              <w:top w:val="single" w:sz="4" w:space="0" w:color="auto"/>
              <w:left w:val="nil"/>
              <w:bottom w:val="single" w:sz="4" w:space="0" w:color="auto"/>
              <w:right w:val="nil"/>
            </w:tcBorders>
            <w:shd w:val="clear" w:color="auto" w:fill="auto"/>
            <w:noWrap/>
            <w:vAlign w:val="bottom"/>
            <w:hideMark/>
          </w:tcPr>
          <w:p w14:paraId="5174B221"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2018</w:t>
            </w:r>
          </w:p>
        </w:tc>
        <w:tc>
          <w:tcPr>
            <w:tcW w:w="900" w:type="dxa"/>
            <w:tcBorders>
              <w:top w:val="single" w:sz="4" w:space="0" w:color="auto"/>
              <w:left w:val="nil"/>
              <w:bottom w:val="single" w:sz="4" w:space="0" w:color="auto"/>
              <w:right w:val="nil"/>
            </w:tcBorders>
            <w:shd w:val="clear" w:color="auto" w:fill="auto"/>
            <w:noWrap/>
            <w:vAlign w:val="bottom"/>
            <w:hideMark/>
          </w:tcPr>
          <w:p w14:paraId="04E281BF"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r>
      <w:tr w:rsidR="009C3AF6" w:rsidRPr="006055B5" w14:paraId="067F037D" w14:textId="77777777" w:rsidTr="009C3AF6">
        <w:trPr>
          <w:trHeight w:val="300"/>
        </w:trPr>
        <w:tc>
          <w:tcPr>
            <w:tcW w:w="450" w:type="dxa"/>
            <w:tcBorders>
              <w:top w:val="nil"/>
              <w:left w:val="nil"/>
              <w:bottom w:val="nil"/>
              <w:right w:val="single" w:sz="4" w:space="0" w:color="auto"/>
            </w:tcBorders>
            <w:shd w:val="clear" w:color="auto" w:fill="auto"/>
            <w:noWrap/>
            <w:vAlign w:val="bottom"/>
            <w:hideMark/>
          </w:tcPr>
          <w:p w14:paraId="678858F1"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9</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"/>
              <w:id w:val="-1932426602"/>
              <w:placeholder>
                <w:docPart w:val="DefaultPlaceholder_-1854013440"/>
              </w:placeholder>
            </w:sdtPr>
            <w:sdtEndPr/>
            <w:sdtContent>
              <w:p w14:paraId="74C8F8FB" w14:textId="4C914D38"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Mariscal-Moreno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5D049BE9"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Nixtamalization Process Affects Resistant Starch Formation and Glycemic Index of Tamales</w:t>
            </w:r>
          </w:p>
        </w:tc>
        <w:tc>
          <w:tcPr>
            <w:tcW w:w="810" w:type="dxa"/>
            <w:tcBorders>
              <w:top w:val="single" w:sz="4" w:space="0" w:color="auto"/>
              <w:left w:val="nil"/>
              <w:bottom w:val="single" w:sz="4" w:space="0" w:color="auto"/>
              <w:right w:val="nil"/>
            </w:tcBorders>
            <w:shd w:val="clear" w:color="auto" w:fill="auto"/>
            <w:noWrap/>
            <w:vAlign w:val="bottom"/>
            <w:hideMark/>
          </w:tcPr>
          <w:p w14:paraId="14DE14AF"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2017</w:t>
            </w:r>
          </w:p>
        </w:tc>
        <w:tc>
          <w:tcPr>
            <w:tcW w:w="900" w:type="dxa"/>
            <w:tcBorders>
              <w:top w:val="single" w:sz="4" w:space="0" w:color="auto"/>
              <w:left w:val="nil"/>
              <w:bottom w:val="single" w:sz="4" w:space="0" w:color="auto"/>
              <w:right w:val="nil"/>
            </w:tcBorders>
            <w:shd w:val="clear" w:color="auto" w:fill="auto"/>
            <w:noWrap/>
            <w:vAlign w:val="bottom"/>
            <w:hideMark/>
          </w:tcPr>
          <w:p w14:paraId="26CC4BA7"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16</w:t>
            </w:r>
          </w:p>
        </w:tc>
      </w:tr>
      <w:tr w:rsidR="009C3AF6" w:rsidRPr="006055B5" w14:paraId="3E10022D" w14:textId="77777777" w:rsidTr="009C3AF6">
        <w:trPr>
          <w:trHeight w:val="300"/>
        </w:trPr>
        <w:tc>
          <w:tcPr>
            <w:tcW w:w="450" w:type="dxa"/>
            <w:tcBorders>
              <w:top w:val="nil"/>
              <w:left w:val="nil"/>
              <w:bottom w:val="nil"/>
              <w:right w:val="single" w:sz="4" w:space="0" w:color="auto"/>
            </w:tcBorders>
            <w:shd w:val="clear" w:color="auto" w:fill="auto"/>
            <w:noWrap/>
            <w:vAlign w:val="bottom"/>
            <w:hideMark/>
          </w:tcPr>
          <w:p w14:paraId="51B58044"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10</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"/>
              <w:id w:val="-1562400339"/>
              <w:placeholder>
                <w:docPart w:val="DefaultPlaceholder_-1854013440"/>
              </w:placeholder>
            </w:sdtPr>
            <w:sdtEndPr/>
            <w:sdtContent>
              <w:p w14:paraId="3B0690D6" w14:textId="6C21293D"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Santiago-Ramos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05EF3D4F"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Changes in the thermal and structural properties of maize starch during nixtamalization and tortilla-making processes as affected by grain hardness</w:t>
            </w:r>
          </w:p>
        </w:tc>
        <w:tc>
          <w:tcPr>
            <w:tcW w:w="810" w:type="dxa"/>
            <w:tcBorders>
              <w:top w:val="single" w:sz="4" w:space="0" w:color="auto"/>
              <w:left w:val="nil"/>
              <w:bottom w:val="single" w:sz="4" w:space="0" w:color="auto"/>
              <w:right w:val="nil"/>
            </w:tcBorders>
            <w:shd w:val="clear" w:color="auto" w:fill="auto"/>
            <w:noWrap/>
            <w:vAlign w:val="bottom"/>
            <w:hideMark/>
          </w:tcPr>
          <w:p w14:paraId="460FB1D4"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2017</w:t>
            </w:r>
          </w:p>
        </w:tc>
        <w:tc>
          <w:tcPr>
            <w:tcW w:w="900" w:type="dxa"/>
            <w:tcBorders>
              <w:top w:val="single" w:sz="4" w:space="0" w:color="auto"/>
              <w:left w:val="nil"/>
              <w:bottom w:val="single" w:sz="4" w:space="0" w:color="auto"/>
              <w:right w:val="nil"/>
            </w:tcBorders>
            <w:shd w:val="clear" w:color="auto" w:fill="auto"/>
            <w:noWrap/>
            <w:vAlign w:val="bottom"/>
            <w:hideMark/>
          </w:tcPr>
          <w:p w14:paraId="6325D958"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34</w:t>
            </w:r>
          </w:p>
        </w:tc>
      </w:tr>
      <w:tr w:rsidR="009C3AF6" w:rsidRPr="006055B5" w14:paraId="4435435D" w14:textId="77777777" w:rsidTr="009C3AF6">
        <w:trPr>
          <w:trHeight w:val="300"/>
        </w:trPr>
        <w:tc>
          <w:tcPr>
            <w:tcW w:w="450" w:type="dxa"/>
            <w:tcBorders>
              <w:top w:val="nil"/>
              <w:left w:val="nil"/>
              <w:bottom w:val="nil"/>
              <w:right w:val="single" w:sz="4" w:space="0" w:color="auto"/>
            </w:tcBorders>
            <w:shd w:val="clear" w:color="auto" w:fill="auto"/>
            <w:noWrap/>
            <w:vAlign w:val="bottom"/>
            <w:hideMark/>
          </w:tcPr>
          <w:p w14:paraId="07303FD5"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11</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"/>
              <w:id w:val="-1097317585"/>
              <w:placeholder>
                <w:docPart w:val="DefaultPlaceholder_-1854013440"/>
              </w:placeholder>
            </w:sdtPr>
            <w:sdtEndPr/>
            <w:sdtContent>
              <w:p w14:paraId="610D8CCB" w14:textId="17AB1F50"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Santiago-Ramos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5FDF2D59"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Resistant Starch Formation in Tortillas from an Ecological Nixtamalization Process</w:t>
            </w:r>
          </w:p>
        </w:tc>
        <w:tc>
          <w:tcPr>
            <w:tcW w:w="810" w:type="dxa"/>
            <w:tcBorders>
              <w:top w:val="single" w:sz="4" w:space="0" w:color="auto"/>
              <w:left w:val="nil"/>
              <w:bottom w:val="single" w:sz="4" w:space="0" w:color="auto"/>
              <w:right w:val="nil"/>
            </w:tcBorders>
            <w:shd w:val="clear" w:color="auto" w:fill="auto"/>
            <w:noWrap/>
            <w:vAlign w:val="bottom"/>
            <w:hideMark/>
          </w:tcPr>
          <w:p w14:paraId="0FDB94DD"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2015</w:t>
            </w:r>
          </w:p>
        </w:tc>
        <w:tc>
          <w:tcPr>
            <w:tcW w:w="900" w:type="dxa"/>
            <w:tcBorders>
              <w:top w:val="single" w:sz="4" w:space="0" w:color="auto"/>
              <w:left w:val="nil"/>
              <w:bottom w:val="single" w:sz="4" w:space="0" w:color="auto"/>
              <w:right w:val="nil"/>
            </w:tcBorders>
            <w:shd w:val="clear" w:color="auto" w:fill="auto"/>
            <w:noWrap/>
            <w:vAlign w:val="bottom"/>
            <w:hideMark/>
          </w:tcPr>
          <w:p w14:paraId="75EA9A7A"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32</w:t>
            </w:r>
          </w:p>
        </w:tc>
      </w:tr>
      <w:tr w:rsidR="009C3AF6" w:rsidRPr="006055B5" w14:paraId="4827748A" w14:textId="77777777" w:rsidTr="009C3AF6">
        <w:trPr>
          <w:trHeight w:val="300"/>
        </w:trPr>
        <w:tc>
          <w:tcPr>
            <w:tcW w:w="450" w:type="dxa"/>
            <w:tcBorders>
              <w:top w:val="nil"/>
              <w:left w:val="nil"/>
              <w:bottom w:val="nil"/>
              <w:right w:val="single" w:sz="4" w:space="0" w:color="auto"/>
            </w:tcBorders>
            <w:shd w:val="clear" w:color="auto" w:fill="auto"/>
            <w:noWrap/>
            <w:vAlign w:val="bottom"/>
            <w:hideMark/>
          </w:tcPr>
          <w:p w14:paraId="4A66292A"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"/>
              <w:id w:val="-1247651212"/>
              <w:placeholder>
                <w:docPart w:val="DefaultPlaceholder_-1854013440"/>
              </w:placeholder>
            </w:sdtPr>
            <w:sdtEndPr/>
            <w:sdtContent>
              <w:p w14:paraId="4C461D0E" w14:textId="0E66EDB6"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Lobato-Calleros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38D57209"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Effect of lime concentration on gelatinized maize starch dispersions properties</w:t>
            </w:r>
          </w:p>
        </w:tc>
        <w:tc>
          <w:tcPr>
            <w:tcW w:w="810" w:type="dxa"/>
            <w:tcBorders>
              <w:top w:val="single" w:sz="4" w:space="0" w:color="auto"/>
              <w:left w:val="nil"/>
              <w:bottom w:val="single" w:sz="4" w:space="0" w:color="auto"/>
              <w:right w:val="nil"/>
            </w:tcBorders>
            <w:shd w:val="clear" w:color="auto" w:fill="auto"/>
            <w:noWrap/>
            <w:vAlign w:val="bottom"/>
            <w:hideMark/>
          </w:tcPr>
          <w:p w14:paraId="6F8495D7"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2015</w:t>
            </w:r>
          </w:p>
        </w:tc>
        <w:tc>
          <w:tcPr>
            <w:tcW w:w="900" w:type="dxa"/>
            <w:tcBorders>
              <w:top w:val="single" w:sz="4" w:space="0" w:color="auto"/>
              <w:left w:val="nil"/>
              <w:bottom w:val="single" w:sz="4" w:space="0" w:color="auto"/>
              <w:right w:val="nil"/>
            </w:tcBorders>
            <w:shd w:val="clear" w:color="auto" w:fill="auto"/>
            <w:noWrap/>
            <w:vAlign w:val="bottom"/>
            <w:hideMark/>
          </w:tcPr>
          <w:p w14:paraId="4C753963"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22</w:t>
            </w:r>
          </w:p>
        </w:tc>
      </w:tr>
      <w:tr w:rsidR="009C3AF6" w:rsidRPr="006055B5" w14:paraId="37A1C0AC" w14:textId="77777777" w:rsidTr="009C3AF6">
        <w:trPr>
          <w:trHeight w:val="300"/>
        </w:trPr>
        <w:tc>
          <w:tcPr>
            <w:tcW w:w="450" w:type="dxa"/>
            <w:tcBorders>
              <w:top w:val="nil"/>
              <w:left w:val="nil"/>
              <w:bottom w:val="nil"/>
              <w:right w:val="single" w:sz="4" w:space="0" w:color="auto"/>
            </w:tcBorders>
            <w:shd w:val="clear" w:color="auto" w:fill="auto"/>
            <w:noWrap/>
            <w:vAlign w:val="bottom"/>
            <w:hideMark/>
          </w:tcPr>
          <w:p w14:paraId="2CAEA95A"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13</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"/>
              <w:id w:val="1772432126"/>
              <w:placeholder>
                <w:docPart w:val="DefaultPlaceholder_-1854013440"/>
              </w:placeholder>
            </w:sdtPr>
            <w:sdtEndPr/>
            <w:sdtContent>
              <w:p w14:paraId="43A3A5A8" w14:textId="779DBC3E"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Mariscal Moreno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7816EE34"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The effect of different nixtamalisation processes on some physicochemical properties, nutritional composition and glycemic index</w:t>
            </w:r>
          </w:p>
        </w:tc>
        <w:tc>
          <w:tcPr>
            <w:tcW w:w="810" w:type="dxa"/>
            <w:tcBorders>
              <w:top w:val="single" w:sz="4" w:space="0" w:color="auto"/>
              <w:left w:val="nil"/>
              <w:bottom w:val="single" w:sz="4" w:space="0" w:color="auto"/>
              <w:right w:val="nil"/>
            </w:tcBorders>
            <w:shd w:val="clear" w:color="auto" w:fill="auto"/>
            <w:noWrap/>
            <w:vAlign w:val="bottom"/>
            <w:hideMark/>
          </w:tcPr>
          <w:p w14:paraId="22BD285E"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2015</w:t>
            </w:r>
          </w:p>
        </w:tc>
        <w:tc>
          <w:tcPr>
            <w:tcW w:w="900" w:type="dxa"/>
            <w:tcBorders>
              <w:top w:val="single" w:sz="4" w:space="0" w:color="auto"/>
              <w:left w:val="nil"/>
              <w:bottom w:val="single" w:sz="4" w:space="0" w:color="auto"/>
              <w:right w:val="nil"/>
            </w:tcBorders>
            <w:shd w:val="clear" w:color="auto" w:fill="auto"/>
            <w:noWrap/>
            <w:vAlign w:val="bottom"/>
            <w:hideMark/>
          </w:tcPr>
          <w:p w14:paraId="4DC27224"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21</w:t>
            </w:r>
          </w:p>
        </w:tc>
      </w:tr>
      <w:tr w:rsidR="009C3AF6" w:rsidRPr="006055B5" w14:paraId="62A46828" w14:textId="77777777" w:rsidTr="009C3AF6">
        <w:trPr>
          <w:trHeight w:val="300"/>
        </w:trPr>
        <w:tc>
          <w:tcPr>
            <w:tcW w:w="450" w:type="dxa"/>
            <w:tcBorders>
              <w:top w:val="nil"/>
              <w:left w:val="nil"/>
              <w:bottom w:val="nil"/>
              <w:right w:val="single" w:sz="4" w:space="0" w:color="auto"/>
            </w:tcBorders>
            <w:shd w:val="clear" w:color="auto" w:fill="auto"/>
            <w:noWrap/>
            <w:vAlign w:val="bottom"/>
            <w:hideMark/>
          </w:tcPr>
          <w:p w14:paraId="5369480C"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14</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"/>
              <w:id w:val="-1852092270"/>
              <w:placeholder>
                <w:docPart w:val="DefaultPlaceholder_-1854013440"/>
              </w:placeholder>
            </w:sdtPr>
            <w:sdtEndPr/>
            <w:sdtContent>
              <w:p w14:paraId="08FDCBBB" w14:textId="366A9205"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Figueroa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0B7D7078"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 xml:space="preserve">Effect of Traditional Nixtamalization Process on Starch Annealing and the Relation to Pozole Quality </w:t>
            </w:r>
          </w:p>
        </w:tc>
        <w:tc>
          <w:tcPr>
            <w:tcW w:w="810" w:type="dxa"/>
            <w:tcBorders>
              <w:top w:val="single" w:sz="4" w:space="0" w:color="auto"/>
              <w:left w:val="nil"/>
              <w:bottom w:val="single" w:sz="4" w:space="0" w:color="auto"/>
              <w:right w:val="nil"/>
            </w:tcBorders>
            <w:shd w:val="clear" w:color="auto" w:fill="auto"/>
            <w:noWrap/>
            <w:vAlign w:val="bottom"/>
            <w:hideMark/>
          </w:tcPr>
          <w:p w14:paraId="66507386"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2013</w:t>
            </w:r>
          </w:p>
        </w:tc>
        <w:tc>
          <w:tcPr>
            <w:tcW w:w="900" w:type="dxa"/>
            <w:tcBorders>
              <w:top w:val="single" w:sz="4" w:space="0" w:color="auto"/>
              <w:left w:val="nil"/>
              <w:bottom w:val="single" w:sz="4" w:space="0" w:color="auto"/>
              <w:right w:val="nil"/>
            </w:tcBorders>
            <w:shd w:val="clear" w:color="auto" w:fill="auto"/>
            <w:noWrap/>
            <w:vAlign w:val="bottom"/>
            <w:hideMark/>
          </w:tcPr>
          <w:p w14:paraId="376CC3E8"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12</w:t>
            </w:r>
          </w:p>
        </w:tc>
      </w:tr>
      <w:tr w:rsidR="009C3AF6" w:rsidRPr="006055B5" w14:paraId="4D20D92A" w14:textId="77777777" w:rsidTr="009C3AF6">
        <w:trPr>
          <w:trHeight w:val="300"/>
        </w:trPr>
        <w:tc>
          <w:tcPr>
            <w:tcW w:w="450" w:type="dxa"/>
            <w:tcBorders>
              <w:top w:val="nil"/>
              <w:left w:val="nil"/>
              <w:bottom w:val="single" w:sz="4" w:space="0" w:color="auto"/>
              <w:right w:val="single" w:sz="4" w:space="0" w:color="auto"/>
            </w:tcBorders>
            <w:shd w:val="clear" w:color="auto" w:fill="auto"/>
            <w:noWrap/>
            <w:vAlign w:val="bottom"/>
            <w:hideMark/>
          </w:tcPr>
          <w:p w14:paraId="583CAE4E"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15</w:t>
            </w:r>
          </w:p>
        </w:tc>
        <w:tc>
          <w:tcPr>
            <w:tcW w:w="2880" w:type="dxa"/>
            <w:tcBorders>
              <w:top w:val="single" w:sz="4" w:space="0" w:color="auto"/>
              <w:left w:val="single" w:sz="4" w:space="0" w:color="auto"/>
              <w:bottom w:val="single" w:sz="4" w:space="0" w:color="auto"/>
              <w:right w:val="nil"/>
            </w:tcBorders>
            <w:shd w:val="clear" w:color="auto" w:fill="auto"/>
            <w:noWrap/>
            <w:vAlign w:val="bottom"/>
            <w:hideMark/>
          </w:tcPr>
          <w:sdt>
            <w:sdtPr>
              <w:rPr>
                <w:rFonts w:ascii="Times New Roman" w:eastAsia="Times New Roman" w:hAnsi="Times New Roman" w:cs="Times New Roman"/>
                <w:color w:val="000000"/>
              </w:rPr>
              <w:tag w:val="MENDELEY_CITATION_v3_eyJjaXRhdGlvbklEIjoiTUVOREVMRVlfQ0lUQVRJT05fMzlmZTNiMGYtZWJiOS00ODQyLTg3YjQtNjc1NzE0Y2RmY2E2IiwicHJvcGVydGllcyI6eyJub3RlSW5kZXgiOjB9LCJpc0VkaXRlZCI6ZmFsc2UsIm1hbnVhbE92ZXJyaWRlIjp7ImlzTWFudWFsbHlPdmVycmlkZGVuIjp0cnVlLCJjaXRlcHJvY1RleHQiOiIoRmxvcmVzLU1vcmFsZXMgZXQgYWwuLCAyMDEyKSIsIm1hbnVhbE92ZXJyaWRlVGV4dCI6IkZsb3Jlcy1Nb3JhbGVzIGV0IGFsL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
              <w:id w:val="1365243858"/>
              <w:placeholder>
                <w:docPart w:val="DefaultPlaceholder_-1854013440"/>
              </w:placeholder>
            </w:sdtPr>
            <w:sdtEndPr/>
            <w:sdtContent>
              <w:p w14:paraId="2AF7D621" w14:textId="2C211371" w:rsidR="009C3AF6" w:rsidRPr="006055B5" w:rsidRDefault="001B6322"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Flores-Morales et al.</w:t>
                </w:r>
              </w:p>
            </w:sdtContent>
          </w:sdt>
        </w:tc>
        <w:tc>
          <w:tcPr>
            <w:tcW w:w="4410" w:type="dxa"/>
            <w:tcBorders>
              <w:top w:val="single" w:sz="4" w:space="0" w:color="auto"/>
              <w:left w:val="nil"/>
              <w:bottom w:val="single" w:sz="4" w:space="0" w:color="auto"/>
              <w:right w:val="nil"/>
            </w:tcBorders>
            <w:shd w:val="clear" w:color="auto" w:fill="auto"/>
            <w:noWrap/>
            <w:vAlign w:val="bottom"/>
            <w:hideMark/>
          </w:tcPr>
          <w:p w14:paraId="00DE8A22"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Determination of the structural changes by FT-IR, Raman, and CP/MAS 13C NMR spectroscopy on retrograded starch of maize tortillas</w:t>
            </w:r>
          </w:p>
        </w:tc>
        <w:tc>
          <w:tcPr>
            <w:tcW w:w="810" w:type="dxa"/>
            <w:tcBorders>
              <w:top w:val="single" w:sz="4" w:space="0" w:color="auto"/>
              <w:left w:val="nil"/>
              <w:bottom w:val="single" w:sz="4" w:space="0" w:color="auto"/>
              <w:right w:val="nil"/>
            </w:tcBorders>
            <w:shd w:val="clear" w:color="auto" w:fill="auto"/>
            <w:noWrap/>
            <w:vAlign w:val="bottom"/>
            <w:hideMark/>
          </w:tcPr>
          <w:p w14:paraId="7465DB2B"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2012</w:t>
            </w:r>
          </w:p>
        </w:tc>
        <w:tc>
          <w:tcPr>
            <w:tcW w:w="900" w:type="dxa"/>
            <w:tcBorders>
              <w:top w:val="single" w:sz="4" w:space="0" w:color="auto"/>
              <w:left w:val="nil"/>
              <w:bottom w:val="single" w:sz="4" w:space="0" w:color="auto"/>
              <w:right w:val="nil"/>
            </w:tcBorders>
            <w:shd w:val="clear" w:color="auto" w:fill="auto"/>
            <w:noWrap/>
            <w:vAlign w:val="bottom"/>
            <w:hideMark/>
          </w:tcPr>
          <w:p w14:paraId="0295EFE5" w14:textId="77777777" w:rsidR="009C3AF6" w:rsidRPr="006055B5" w:rsidRDefault="009C3AF6" w:rsidP="009C3AF6">
            <w:pPr>
              <w:spacing w:after="0" w:line="240" w:lineRule="auto"/>
              <w:rPr>
                <w:rFonts w:ascii="Times New Roman" w:eastAsia="Times New Roman" w:hAnsi="Times New Roman" w:cs="Times New Roman"/>
                <w:color w:val="000000"/>
              </w:rPr>
            </w:pPr>
            <w:r w:rsidRPr="006055B5">
              <w:rPr>
                <w:rFonts w:ascii="Times New Roman" w:eastAsia="Times New Roman" w:hAnsi="Times New Roman" w:cs="Times New Roman"/>
                <w:color w:val="000000"/>
              </w:rPr>
              <w:t>248</w:t>
            </w:r>
          </w:p>
        </w:tc>
      </w:tr>
    </w:tbl>
    <w:p w14:paraId="7727FAAE" w14:textId="2842424F" w:rsidR="006C645A" w:rsidRPr="006055B5" w:rsidRDefault="00DF17F5" w:rsidP="00DB39E4">
      <w:p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ab/>
      </w:r>
    </w:p>
    <w:p w14:paraId="10F689B9" w14:textId="66D17C38" w:rsidR="00DF17F5" w:rsidRPr="006055B5" w:rsidRDefault="00DF17F5" w:rsidP="00B64A43">
      <w:pPr>
        <w:spacing w:after="0" w:line="240" w:lineRule="auto"/>
        <w:jc w:val="both"/>
        <w:rPr>
          <w:rFonts w:ascii="Times New Roman" w:eastAsia="Times New Roman" w:hAnsi="Times New Roman" w:cs="Times New Roman"/>
          <w:color w:val="000000"/>
        </w:rPr>
      </w:pPr>
      <w:r w:rsidRPr="006055B5">
        <w:rPr>
          <w:rFonts w:ascii="Times New Roman" w:hAnsi="Times New Roman" w:cs="Times New Roman"/>
        </w:rPr>
        <w:tab/>
        <w:t xml:space="preserve">The most cited paper for starch studies is publication from </w:t>
      </w:r>
      <w:sdt>
        <w:sdtPr>
          <w:rPr>
            <w:rFonts w:ascii="Times New Roman" w:eastAsia="Times New Roman" w:hAnsi="Times New Roman" w:cs="Times New Roman"/>
            <w:color w:val="000000"/>
          </w:rPr>
          <w:tag w:val="MENDELEY_CITATION_v3_eyJjaXRhdGlvbklEIjoiTUVOREVMRVlfQ0lUQVRJT05fNDk4MDIzYjQtYjMzMC00NzI4LWIyNDQtNWVmNTc5NGZiNWM5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
          <w:id w:val="1191581472"/>
          <w:placeholder>
            <w:docPart w:val="A50853534131427C813924528FDD9381"/>
          </w:placeholder>
        </w:sdtPr>
        <w:sdtEndPr/>
        <w:sdtContent>
          <w:r w:rsidR="001B6322" w:rsidRPr="006055B5">
            <w:rPr>
              <w:rFonts w:ascii="Times New Roman" w:eastAsia="Times New Roman" w:hAnsi="Times New Roman" w:cs="Times New Roman"/>
              <w:color w:val="000000"/>
            </w:rPr>
            <w:t>Flores-Morales et al., 2012</w:t>
          </w:r>
        </w:sdtContent>
      </w:sdt>
      <w:r w:rsidRPr="006055B5">
        <w:rPr>
          <w:rFonts w:ascii="Times New Roman" w:eastAsia="Times New Roman" w:hAnsi="Times New Roman" w:cs="Times New Roman"/>
          <w:color w:val="000000"/>
        </w:rPr>
        <w:t xml:space="preserve">with 248 citations followed by the two published journals from </w:t>
      </w:r>
      <w:sdt>
        <w:sdtPr>
          <w:rPr>
            <w:rFonts w:ascii="Times New Roman" w:eastAsia="Times New Roman" w:hAnsi="Times New Roman" w:cs="Times New Roman"/>
            <w:color w:val="000000"/>
          </w:rPr>
          <w:tag w:val="MENDELEY_CITATION_v3_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"/>
          <w:id w:val="-1623535260"/>
          <w:placeholder>
            <w:docPart w:val="07204BA8728E4678ABB6A4C7DB2DFA06"/>
          </w:placeholder>
        </w:sdtPr>
        <w:sdtEndPr/>
        <w:sdtContent>
          <w:r w:rsidR="001B6322" w:rsidRPr="006055B5">
            <w:rPr>
              <w:rFonts w:ascii="Times New Roman" w:eastAsia="Times New Roman" w:hAnsi="Times New Roman" w:cs="Times New Roman"/>
            </w:rPr>
            <w:t>Santiago-Ramos et al., 2015 &amp; 2017</w:t>
          </w:r>
        </w:sdtContent>
      </w:sdt>
      <w:r w:rsidR="00621E93" w:rsidRPr="006055B5">
        <w:rPr>
          <w:rFonts w:ascii="Times New Roman" w:eastAsia="Times New Roman" w:hAnsi="Times New Roman" w:cs="Times New Roman"/>
          <w:color w:val="000000"/>
        </w:rPr>
        <w:t xml:space="preserve"> with 32 and 34 citations. These studies </w:t>
      </w:r>
      <w:r w:rsidR="00251929" w:rsidRPr="006055B5">
        <w:rPr>
          <w:rFonts w:ascii="Times New Roman" w:eastAsia="Times New Roman" w:hAnsi="Times New Roman" w:cs="Times New Roman"/>
          <w:color w:val="000000"/>
        </w:rPr>
        <w:t>can</w:t>
      </w:r>
      <w:r w:rsidR="00621E93" w:rsidRPr="006055B5">
        <w:rPr>
          <w:rFonts w:ascii="Times New Roman" w:eastAsia="Times New Roman" w:hAnsi="Times New Roman" w:cs="Times New Roman"/>
          <w:color w:val="000000"/>
        </w:rPr>
        <w:t xml:space="preserve"> </w:t>
      </w:r>
      <w:r w:rsidR="00251929" w:rsidRPr="006055B5">
        <w:rPr>
          <w:rFonts w:ascii="Times New Roman" w:eastAsia="Times New Roman" w:hAnsi="Times New Roman" w:cs="Times New Roman"/>
          <w:color w:val="000000"/>
        </w:rPr>
        <w:t xml:space="preserve">enhance the food quality especially for the consumption of </w:t>
      </w:r>
      <w:r w:rsidR="00C87E7E" w:rsidRPr="006055B5">
        <w:rPr>
          <w:rFonts w:ascii="Times New Roman" w:eastAsia="Times New Roman" w:hAnsi="Times New Roman" w:cs="Times New Roman"/>
          <w:color w:val="000000"/>
        </w:rPr>
        <w:t>corn-based</w:t>
      </w:r>
      <w:r w:rsidR="00251929" w:rsidRPr="006055B5">
        <w:rPr>
          <w:rFonts w:ascii="Times New Roman" w:eastAsia="Times New Roman" w:hAnsi="Times New Roman" w:cs="Times New Roman"/>
          <w:color w:val="000000"/>
        </w:rPr>
        <w:t xml:space="preserve"> food products.  </w:t>
      </w:r>
    </w:p>
    <w:p w14:paraId="7BD600EB" w14:textId="53DBB0B7" w:rsidR="00A17B78" w:rsidRPr="006055B5" w:rsidRDefault="00A17B78" w:rsidP="00943C78">
      <w:pPr>
        <w:pStyle w:val="Heading1"/>
        <w:numPr>
          <w:ilvl w:val="0"/>
          <w:numId w:val="5"/>
        </w:numPr>
        <w:rPr>
          <w:rFonts w:ascii="Times New Roman" w:hAnsi="Times New Roman" w:cs="Times New Roman"/>
          <w:b/>
          <w:bCs/>
          <w:color w:val="auto"/>
          <w:sz w:val="22"/>
          <w:szCs w:val="22"/>
        </w:rPr>
      </w:pPr>
      <w:bookmarkStart w:id="49" w:name="_Toc129119396"/>
      <w:r w:rsidRPr="006055B5">
        <w:rPr>
          <w:rFonts w:ascii="Times New Roman" w:hAnsi="Times New Roman" w:cs="Times New Roman"/>
          <w:b/>
          <w:bCs/>
          <w:color w:val="auto"/>
          <w:sz w:val="22"/>
          <w:szCs w:val="22"/>
        </w:rPr>
        <w:t>Conclusion</w:t>
      </w:r>
      <w:bookmarkEnd w:id="49"/>
    </w:p>
    <w:p w14:paraId="081C6E34" w14:textId="2FAFE269" w:rsidR="0083510C" w:rsidRPr="006055B5" w:rsidRDefault="00C87E7E" w:rsidP="002A5E0A">
      <w:pPr>
        <w:spacing w:after="0" w:line="240" w:lineRule="auto"/>
        <w:ind w:firstLine="720"/>
        <w:jc w:val="both"/>
        <w:rPr>
          <w:rFonts w:ascii="Times New Roman" w:eastAsia="Times New Roman" w:hAnsi="Times New Roman" w:cs="Times New Roman"/>
          <w:color w:val="000000"/>
        </w:rPr>
      </w:pPr>
      <w:r w:rsidRPr="006055B5">
        <w:rPr>
          <w:rFonts w:ascii="Times New Roman" w:hAnsi="Times New Roman" w:cs="Times New Roman"/>
        </w:rPr>
        <w:t xml:space="preserve">This </w:t>
      </w:r>
      <w:r w:rsidR="0083510C" w:rsidRPr="006055B5">
        <w:rPr>
          <w:rFonts w:ascii="Times New Roman" w:hAnsi="Times New Roman" w:cs="Times New Roman"/>
        </w:rPr>
        <w:t xml:space="preserve">review </w:t>
      </w:r>
      <w:r w:rsidRPr="006055B5">
        <w:rPr>
          <w:rFonts w:ascii="Times New Roman" w:hAnsi="Times New Roman" w:cs="Times New Roman"/>
        </w:rPr>
        <w:t xml:space="preserve">paper </w:t>
      </w:r>
      <w:r w:rsidR="0083510C" w:rsidRPr="006055B5">
        <w:rPr>
          <w:rFonts w:ascii="Times New Roman" w:hAnsi="Times New Roman" w:cs="Times New Roman"/>
        </w:rPr>
        <w:t xml:space="preserve">discusses the bibliometric mapping analysis focuses on citations and co-occurrence. Based on the results and discussion, it can be concluded that VOSviewer is a useful tool in analyzing bibliometric data taken from Scopus and Web of Science. </w:t>
      </w:r>
      <w:r w:rsidR="00D238D8" w:rsidRPr="006055B5">
        <w:rPr>
          <w:rFonts w:ascii="Times New Roman" w:hAnsi="Times New Roman" w:cs="Times New Roman"/>
        </w:rPr>
        <w:t>The information from 364 and 370 publications from both databases shows that in the year of 2013 until 2019 resulted to an increase in number of corn nixtamalization related studies and the most published year was in 2020 even though pandemic occurred. Mexico being the most collaborative country followed by United States</w:t>
      </w:r>
      <w:r w:rsidR="001902B9" w:rsidRPr="006055B5">
        <w:rPr>
          <w:rFonts w:ascii="Times New Roman" w:hAnsi="Times New Roman" w:cs="Times New Roman"/>
        </w:rPr>
        <w:t xml:space="preserve">, Spain and Indonesia since these countries consider corn as their staple food which can be eaten by itself, processed into popular Mexican dish such as tortilla or other products such as sweeteners, corn meals and snacks. Top organizations from Scopus shows no collaboration based on TLS and vice versa in Web of Science which is mostly from Mexico. Most productive authors in Scopus are </w:t>
      </w:r>
      <w:r w:rsidR="001902B9" w:rsidRPr="006055B5">
        <w:rPr>
          <w:rFonts w:ascii="Times New Roman" w:eastAsia="Times New Roman" w:hAnsi="Times New Roman" w:cs="Times New Roman"/>
          <w:color w:val="000000"/>
        </w:rPr>
        <w:t>Ramírez-Wong</w:t>
      </w:r>
      <w:r w:rsidR="00F915D5" w:rsidRPr="006055B5">
        <w:rPr>
          <w:rFonts w:ascii="Times New Roman" w:eastAsia="Times New Roman" w:hAnsi="Times New Roman" w:cs="Times New Roman"/>
          <w:color w:val="000000"/>
        </w:rPr>
        <w:t>,</w:t>
      </w:r>
      <w:r w:rsidR="001902B9" w:rsidRPr="006055B5">
        <w:rPr>
          <w:rFonts w:ascii="Times New Roman" w:eastAsia="Times New Roman" w:hAnsi="Times New Roman" w:cs="Times New Roman"/>
          <w:color w:val="000000"/>
        </w:rPr>
        <w:t xml:space="preserve"> B</w:t>
      </w:r>
      <w:r w:rsidR="00F915D5" w:rsidRPr="006055B5">
        <w:rPr>
          <w:rFonts w:ascii="Times New Roman" w:eastAsia="Times New Roman" w:hAnsi="Times New Roman" w:cs="Times New Roman"/>
          <w:color w:val="000000"/>
        </w:rPr>
        <w:t>enjamin and</w:t>
      </w:r>
      <w:r w:rsidR="001902B9" w:rsidRPr="006055B5">
        <w:rPr>
          <w:rFonts w:ascii="Times New Roman" w:eastAsia="Times New Roman" w:hAnsi="Times New Roman" w:cs="Times New Roman"/>
          <w:color w:val="000000"/>
        </w:rPr>
        <w:t xml:space="preserve"> Serna-Saldivar, S</w:t>
      </w:r>
      <w:r w:rsidR="00F915D5" w:rsidRPr="006055B5">
        <w:rPr>
          <w:rFonts w:ascii="Times New Roman" w:eastAsia="Times New Roman" w:hAnsi="Times New Roman" w:cs="Times New Roman"/>
          <w:color w:val="000000"/>
        </w:rPr>
        <w:t xml:space="preserve">ergio </w:t>
      </w:r>
      <w:r w:rsidR="001902B9" w:rsidRPr="006055B5">
        <w:rPr>
          <w:rFonts w:ascii="Times New Roman" w:eastAsia="Times New Roman" w:hAnsi="Times New Roman" w:cs="Times New Roman"/>
          <w:color w:val="000000"/>
        </w:rPr>
        <w:t>O. while in Web of Science, they are</w:t>
      </w:r>
      <w:r w:rsidR="00F915D5" w:rsidRPr="006055B5">
        <w:rPr>
          <w:rFonts w:ascii="Times New Roman" w:eastAsia="Times New Roman" w:hAnsi="Times New Roman" w:cs="Times New Roman"/>
          <w:color w:val="000000"/>
        </w:rPr>
        <w:t xml:space="preserve"> </w:t>
      </w:r>
      <w:r w:rsidR="001902B9" w:rsidRPr="006055B5">
        <w:rPr>
          <w:rFonts w:ascii="Times New Roman" w:eastAsia="Times New Roman" w:hAnsi="Times New Roman" w:cs="Times New Roman"/>
          <w:color w:val="000000"/>
        </w:rPr>
        <w:t>de Dios Figueroa-Cardenas</w:t>
      </w:r>
      <w:r w:rsidR="00F915D5" w:rsidRPr="006055B5">
        <w:rPr>
          <w:rFonts w:ascii="Times New Roman" w:eastAsia="Times New Roman" w:hAnsi="Times New Roman" w:cs="Times New Roman"/>
          <w:color w:val="000000"/>
        </w:rPr>
        <w:t>,</w:t>
      </w:r>
      <w:r w:rsidR="001902B9" w:rsidRPr="006055B5">
        <w:rPr>
          <w:rFonts w:ascii="Times New Roman" w:eastAsia="Times New Roman" w:hAnsi="Times New Roman" w:cs="Times New Roman"/>
          <w:color w:val="000000"/>
        </w:rPr>
        <w:t xml:space="preserve"> Juan and Gaytan-Martinez, Marcela</w:t>
      </w:r>
      <w:r w:rsidR="00F915D5" w:rsidRPr="006055B5">
        <w:rPr>
          <w:rFonts w:ascii="Times New Roman" w:eastAsia="Times New Roman" w:hAnsi="Times New Roman" w:cs="Times New Roman"/>
          <w:color w:val="000000"/>
        </w:rPr>
        <w:t xml:space="preserve">. Santiago-Ramos, David is </w:t>
      </w:r>
      <w:r w:rsidR="00F915D5" w:rsidRPr="006055B5">
        <w:rPr>
          <w:rFonts w:ascii="Times New Roman" w:eastAsia="Times New Roman" w:hAnsi="Times New Roman" w:cs="Times New Roman"/>
          <w:color w:val="000000"/>
        </w:rPr>
        <w:lastRenderedPageBreak/>
        <w:t xml:space="preserve">the third most productive author in Scopus and first in Web of Science. </w:t>
      </w:r>
      <w:r w:rsidR="00E0181E" w:rsidRPr="006055B5">
        <w:rPr>
          <w:rFonts w:ascii="Times New Roman" w:eastAsia="Times New Roman" w:hAnsi="Times New Roman" w:cs="Times New Roman"/>
          <w:color w:val="000000"/>
        </w:rPr>
        <w:t xml:space="preserve">Most cited documents are from publications of </w:t>
      </w:r>
      <w:sdt>
        <w:sdtPr>
          <w:rPr>
            <w:rFonts w:ascii="Times New Roman" w:eastAsia="Times New Roman" w:hAnsi="Times New Roman" w:cs="Times New Roman"/>
            <w:color w:val="000000"/>
          </w:rPr>
          <w:tag w:val="MENDELEY_CITATION_v3_eyJjaXRhdGlvbklEIjoiTUVOREVMRVlfQ0lUQVRJT05fM2ExOWMxNmQtODQyNy00ZGQ0LTg2NWEtZWI0N2I2ZjgxMzIw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
          <w:id w:val="-640194138"/>
          <w:placeholder>
            <w:docPart w:val="951C363AFB2F4A7CAAEE9665CD50D6C1"/>
          </w:placeholder>
        </w:sdtPr>
        <w:sdtEndPr/>
        <w:sdtContent>
          <w:r w:rsidR="001B6322" w:rsidRPr="006055B5">
            <w:rPr>
              <w:rFonts w:ascii="Times New Roman" w:eastAsia="Times New Roman" w:hAnsi="Times New Roman" w:cs="Times New Roman"/>
            </w:rPr>
            <w:t>Nuss &amp; Tanumihardjo, 2010</w:t>
          </w:r>
        </w:sdtContent>
      </w:sdt>
      <w:r w:rsidR="00E0181E" w:rsidRPr="006055B5">
        <w:rPr>
          <w:rFonts w:ascii="Times New Roman" w:eastAsia="Times New Roman" w:hAnsi="Times New Roman" w:cs="Times New Roman"/>
          <w:color w:val="000000"/>
        </w:rPr>
        <w:t xml:space="preserve">, </w:t>
      </w:r>
      <w:sdt>
        <w:sdtPr>
          <w:rPr>
            <w:rFonts w:ascii="Times New Roman" w:eastAsia="Times New Roman" w:hAnsi="Times New Roman" w:cs="Times New Roman"/>
            <w:color w:val="000000"/>
          </w:rPr>
          <w:tag w:val="MENDELEY_CITATION_v3_eyJjaXRhdGlvbklEIjoiTUVOREVMRVlfQ0lUQVRJT05fNGNiMzIxMzMtMjVhZS00YjlhLTkyYzgtZmJmYzY1YjM1Zjhl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
          <w:id w:val="-924955418"/>
          <w:placeholder>
            <w:docPart w:val="EBAC6AA5A0744617B9AD0F0C53A0E0ED"/>
          </w:placeholder>
        </w:sdtPr>
        <w:sdtEndPr/>
        <w:sdtContent>
          <w:r w:rsidR="001B6322" w:rsidRPr="006055B5">
            <w:rPr>
              <w:rFonts w:ascii="Times New Roman" w:eastAsia="Times New Roman" w:hAnsi="Times New Roman" w:cs="Times New Roman"/>
              <w:color w:val="000000"/>
            </w:rPr>
            <w:t>Flores-Morales et al., 2012</w:t>
          </w:r>
        </w:sdtContent>
      </w:sdt>
      <w:r w:rsidR="00E0181E" w:rsidRPr="006055B5">
        <w:rPr>
          <w:rFonts w:ascii="Times New Roman" w:eastAsia="Times New Roman" w:hAnsi="Times New Roman" w:cs="Times New Roman"/>
          <w:color w:val="000000"/>
        </w:rPr>
        <w:t xml:space="preserve"> and </w:t>
      </w:r>
      <w:sdt>
        <w:sdtPr>
          <w:rPr>
            <w:rFonts w:ascii="Times New Roman" w:eastAsia="Times New Roman" w:hAnsi="Times New Roman" w:cs="Times New Roman"/>
            <w:color w:val="000000"/>
          </w:rPr>
          <w:tag w:val="MENDELEY_CITATION_v3_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"/>
          <w:id w:val="1116956332"/>
          <w:placeholder>
            <w:docPart w:val="ADBD4EA6DEBF4662991E6FA4AD04B02B"/>
          </w:placeholder>
        </w:sdtPr>
        <w:sdtEndPr/>
        <w:sdtContent>
          <w:r w:rsidR="001B6322" w:rsidRPr="006055B5">
            <w:rPr>
              <w:rFonts w:ascii="Times New Roman" w:eastAsia="Times New Roman" w:hAnsi="Times New Roman" w:cs="Times New Roman"/>
            </w:rPr>
            <w:t>Neme &amp; Mohammed, 2017</w:t>
          </w:r>
        </w:sdtContent>
      </w:sdt>
      <w:r w:rsidR="00E0181E" w:rsidRPr="006055B5">
        <w:rPr>
          <w:rFonts w:ascii="Times New Roman" w:eastAsia="Times New Roman" w:hAnsi="Times New Roman" w:cs="Times New Roman"/>
          <w:color w:val="000000"/>
        </w:rPr>
        <w:t xml:space="preserve"> with either </w:t>
      </w:r>
      <w:r w:rsidR="00D61137" w:rsidRPr="006055B5">
        <w:rPr>
          <w:rFonts w:ascii="Times New Roman" w:eastAsia="Times New Roman" w:hAnsi="Times New Roman" w:cs="Times New Roman"/>
          <w:color w:val="000000"/>
        </w:rPr>
        <w:t>0</w:t>
      </w:r>
      <w:r w:rsidR="00E0181E" w:rsidRPr="006055B5">
        <w:rPr>
          <w:rFonts w:ascii="Times New Roman" w:eastAsia="Times New Roman" w:hAnsi="Times New Roman" w:cs="Times New Roman"/>
          <w:color w:val="000000"/>
        </w:rPr>
        <w:t xml:space="preserve"> or </w:t>
      </w:r>
      <w:r w:rsidR="00D61137" w:rsidRPr="006055B5">
        <w:rPr>
          <w:rFonts w:ascii="Times New Roman" w:eastAsia="Times New Roman" w:hAnsi="Times New Roman" w:cs="Times New Roman"/>
          <w:color w:val="000000"/>
        </w:rPr>
        <w:t>1</w:t>
      </w:r>
      <w:r w:rsidR="00E0181E" w:rsidRPr="006055B5">
        <w:rPr>
          <w:rFonts w:ascii="Times New Roman" w:eastAsia="Times New Roman" w:hAnsi="Times New Roman" w:cs="Times New Roman"/>
          <w:color w:val="000000"/>
        </w:rPr>
        <w:t xml:space="preserve"> links </w:t>
      </w:r>
      <w:r w:rsidR="00D61137" w:rsidRPr="006055B5">
        <w:rPr>
          <w:rFonts w:ascii="Times New Roman" w:eastAsia="Times New Roman" w:hAnsi="Times New Roman" w:cs="Times New Roman"/>
          <w:color w:val="000000"/>
        </w:rPr>
        <w:t>found</w:t>
      </w:r>
      <w:r w:rsidR="00E0181E" w:rsidRPr="006055B5">
        <w:rPr>
          <w:rFonts w:ascii="Times New Roman" w:eastAsia="Times New Roman" w:hAnsi="Times New Roman" w:cs="Times New Roman"/>
          <w:color w:val="000000"/>
        </w:rPr>
        <w:t xml:space="preserve"> in different clusters </w:t>
      </w:r>
      <w:r w:rsidR="00D61137" w:rsidRPr="006055B5">
        <w:rPr>
          <w:rFonts w:ascii="Times New Roman" w:eastAsia="Times New Roman" w:hAnsi="Times New Roman" w:cs="Times New Roman"/>
          <w:color w:val="000000"/>
        </w:rPr>
        <w:t xml:space="preserve">while document from </w:t>
      </w:r>
      <w:sdt>
        <w:sdtPr>
          <w:rPr>
            <w:rFonts w:ascii="Times New Roman" w:eastAsia="Times New Roman" w:hAnsi="Times New Roman" w:cs="Times New Roman"/>
            <w:color w:val="000000"/>
          </w:rPr>
          <w:tag w:val="MENDELEY_CITATION_v3_eyJjaXRhdGlvbklEIjoiTUVOREVMRVlfQ0lUQVRJT05fMjZiNzFiZWMtMTkzNS00YTczLTk1NjUtNmYyYWIxNjhiMjc1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
          <w:id w:val="1491827766"/>
          <w:placeholder>
            <w:docPart w:val="DC9AC116603F4B3AA9763DA3FAA09D27"/>
          </w:placeholder>
        </w:sdtPr>
        <w:sdtEndPr/>
        <w:sdtContent>
          <w:r w:rsidR="001B6322" w:rsidRPr="006055B5">
            <w:rPr>
              <w:rFonts w:ascii="Times New Roman" w:eastAsia="Times New Roman" w:hAnsi="Times New Roman" w:cs="Times New Roman"/>
            </w:rPr>
            <w:t>Suri &amp; Tanumihardjo, 2016</w:t>
          </w:r>
        </w:sdtContent>
      </w:sdt>
      <w:r w:rsidR="00D61137" w:rsidRPr="006055B5">
        <w:rPr>
          <w:rFonts w:ascii="Times New Roman" w:eastAsia="Times New Roman" w:hAnsi="Times New Roman" w:cs="Times New Roman"/>
          <w:color w:val="000000"/>
        </w:rPr>
        <w:t xml:space="preserve"> had the highest link of 4. The most preferred journals sources </w:t>
      </w:r>
      <w:r w:rsidR="002A5E0A" w:rsidRPr="006055B5">
        <w:rPr>
          <w:rFonts w:ascii="Times New Roman" w:eastAsia="Times New Roman" w:hAnsi="Times New Roman" w:cs="Times New Roman"/>
          <w:color w:val="000000"/>
        </w:rPr>
        <w:t>include</w:t>
      </w:r>
      <w:r w:rsidR="00D61137" w:rsidRPr="006055B5">
        <w:rPr>
          <w:rFonts w:ascii="Times New Roman" w:eastAsia="Times New Roman" w:hAnsi="Times New Roman" w:cs="Times New Roman"/>
          <w:color w:val="000000"/>
        </w:rPr>
        <w:t xml:space="preserve"> Journal of Cereal Science, Cereal Chemistry and CyTA - Journal of Food. Keywords commonly occurs are nixtamalization, corn and maize while</w:t>
      </w:r>
      <w:r w:rsidR="002A5E0A" w:rsidRPr="006055B5">
        <w:rPr>
          <w:rFonts w:ascii="Times New Roman" w:eastAsia="Times New Roman" w:hAnsi="Times New Roman" w:cs="Times New Roman"/>
          <w:color w:val="000000"/>
        </w:rPr>
        <w:t xml:space="preserve"> one of the relevant</w:t>
      </w:r>
      <w:r w:rsidR="00D61137" w:rsidRPr="006055B5">
        <w:rPr>
          <w:rFonts w:ascii="Times New Roman" w:eastAsia="Times New Roman" w:hAnsi="Times New Roman" w:cs="Times New Roman"/>
          <w:color w:val="000000"/>
        </w:rPr>
        <w:t xml:space="preserve"> </w:t>
      </w:r>
      <w:r w:rsidR="002A5E0A" w:rsidRPr="006055B5">
        <w:rPr>
          <w:rFonts w:ascii="Times New Roman" w:eastAsia="Times New Roman" w:hAnsi="Times New Roman" w:cs="Times New Roman"/>
          <w:color w:val="000000"/>
        </w:rPr>
        <w:t>occurrences</w:t>
      </w:r>
      <w:r w:rsidR="00D61137" w:rsidRPr="006055B5">
        <w:rPr>
          <w:rFonts w:ascii="Times New Roman" w:eastAsia="Times New Roman" w:hAnsi="Times New Roman" w:cs="Times New Roman"/>
          <w:color w:val="000000"/>
        </w:rPr>
        <w:t xml:space="preserve"> of a term in merged databases </w:t>
      </w:r>
      <w:r w:rsidR="002A5E0A" w:rsidRPr="006055B5">
        <w:rPr>
          <w:rFonts w:ascii="Times New Roman" w:eastAsia="Times New Roman" w:hAnsi="Times New Roman" w:cs="Times New Roman"/>
          <w:color w:val="000000"/>
        </w:rPr>
        <w:t xml:space="preserve">is starch. Journals that focus on starch are listed and the most cited document is the published paper from </w:t>
      </w:r>
      <w:sdt>
        <w:sdtPr>
          <w:rPr>
            <w:rFonts w:ascii="Times New Roman" w:eastAsia="Times New Roman" w:hAnsi="Times New Roman" w:cs="Times New Roman"/>
            <w:color w:val="000000"/>
          </w:rPr>
          <w:tag w:val="MENDELEY_CITATION_v3_eyJjaXRhdGlvbklEIjoiTUVOREVMRVlfQ0lUQVRJT05fNjE5ZTAxNDctOTM3My00YTI2LTgwOGYtMjZjMTE2YjlkNTcz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
          <w:id w:val="1759635537"/>
          <w:placeholder>
            <w:docPart w:val="A71BB28EBB8B4C86B2C43B57DA91B8E4"/>
          </w:placeholder>
        </w:sdtPr>
        <w:sdtEndPr/>
        <w:sdtContent>
          <w:r w:rsidR="001B6322" w:rsidRPr="006055B5">
            <w:rPr>
              <w:rFonts w:ascii="Times New Roman" w:eastAsia="Times New Roman" w:hAnsi="Times New Roman" w:cs="Times New Roman"/>
              <w:color w:val="000000"/>
            </w:rPr>
            <w:t>Flores-Morales et al., 2012</w:t>
          </w:r>
        </w:sdtContent>
      </w:sdt>
      <w:r w:rsidR="002A5E0A" w:rsidRPr="006055B5">
        <w:rPr>
          <w:rFonts w:ascii="Times New Roman" w:eastAsia="Times New Roman" w:hAnsi="Times New Roman" w:cs="Times New Roman"/>
          <w:color w:val="000000"/>
        </w:rPr>
        <w:t xml:space="preserve">. </w:t>
      </w:r>
    </w:p>
    <w:p w14:paraId="097AF5E4" w14:textId="16178166" w:rsidR="00044CBF" w:rsidRPr="006055B5" w:rsidRDefault="00044CBF" w:rsidP="002A5E0A">
      <w:pPr>
        <w:spacing w:after="0" w:line="240" w:lineRule="auto"/>
        <w:ind w:firstLine="720"/>
        <w:jc w:val="both"/>
        <w:rPr>
          <w:rFonts w:ascii="Times New Roman" w:hAnsi="Times New Roman" w:cs="Times New Roman"/>
          <w:b/>
          <w:bCs/>
        </w:rPr>
      </w:pPr>
      <w:r w:rsidRPr="006055B5">
        <w:rPr>
          <w:rFonts w:ascii="Times New Roman" w:hAnsi="Times New Roman" w:cs="Times New Roman"/>
        </w:rPr>
        <w:t>Due to VOSviewer limitations, it is recommended to use other bibliometric software such as Bibliometrix an R package capable of importing data from both databases that uses statistical programming language.</w:t>
      </w:r>
      <w:r w:rsidR="002A5E0A" w:rsidRPr="006055B5">
        <w:rPr>
          <w:rFonts w:ascii="Times New Roman" w:hAnsi="Times New Roman" w:cs="Times New Roman"/>
        </w:rPr>
        <w:t xml:space="preserve"> </w:t>
      </w:r>
    </w:p>
    <w:p w14:paraId="49464495" w14:textId="25C8B2F0" w:rsidR="00A17B78" w:rsidRPr="006055B5" w:rsidRDefault="008269E9" w:rsidP="00416B7C">
      <w:pPr>
        <w:pStyle w:val="Heading1"/>
        <w:rPr>
          <w:rFonts w:ascii="Times New Roman" w:hAnsi="Times New Roman" w:cs="Times New Roman"/>
          <w:b/>
          <w:bCs/>
          <w:color w:val="auto"/>
          <w:sz w:val="22"/>
          <w:szCs w:val="22"/>
        </w:rPr>
      </w:pPr>
      <w:bookmarkStart w:id="50" w:name="_Toc129119397"/>
      <w:r w:rsidRPr="006055B5">
        <w:rPr>
          <w:rFonts w:ascii="Times New Roman" w:hAnsi="Times New Roman" w:cs="Times New Roman"/>
          <w:b/>
          <w:bCs/>
          <w:color w:val="auto"/>
          <w:sz w:val="22"/>
          <w:szCs w:val="22"/>
        </w:rPr>
        <w:t>Acknowledgements</w:t>
      </w:r>
      <w:bookmarkEnd w:id="50"/>
    </w:p>
    <w:p w14:paraId="6A76913F" w14:textId="77777777" w:rsidR="00DB39E4" w:rsidRPr="006055B5" w:rsidRDefault="00DB39E4" w:rsidP="00DB39E4">
      <w:pPr>
        <w:tabs>
          <w:tab w:val="left" w:pos="1900"/>
        </w:tabs>
        <w:spacing w:after="0" w:line="240" w:lineRule="auto"/>
        <w:jc w:val="both"/>
        <w:rPr>
          <w:rFonts w:ascii="Times New Roman" w:hAnsi="Times New Roman" w:cs="Times New Roman"/>
          <w:b/>
          <w:bCs/>
        </w:rPr>
      </w:pPr>
    </w:p>
    <w:p w14:paraId="5CB7357F" w14:textId="24326B7D" w:rsidR="00A17B78" w:rsidRPr="006055B5" w:rsidRDefault="00DB39E4" w:rsidP="00416B7C">
      <w:pPr>
        <w:pStyle w:val="Heading1"/>
        <w:rPr>
          <w:rFonts w:ascii="Times New Roman" w:hAnsi="Times New Roman" w:cs="Times New Roman"/>
          <w:b/>
          <w:bCs/>
          <w:color w:val="auto"/>
          <w:sz w:val="22"/>
          <w:szCs w:val="22"/>
        </w:rPr>
      </w:pPr>
      <w:bookmarkStart w:id="51" w:name="_Toc129119398"/>
      <w:r w:rsidRPr="006055B5">
        <w:rPr>
          <w:rFonts w:ascii="Times New Roman" w:hAnsi="Times New Roman" w:cs="Times New Roman"/>
          <w:b/>
          <w:bCs/>
          <w:color w:val="auto"/>
          <w:sz w:val="22"/>
          <w:szCs w:val="22"/>
        </w:rPr>
        <w:t>Credit</w:t>
      </w:r>
      <w:r w:rsidR="00A17B78" w:rsidRPr="006055B5">
        <w:rPr>
          <w:rFonts w:ascii="Times New Roman" w:hAnsi="Times New Roman" w:cs="Times New Roman"/>
          <w:b/>
          <w:bCs/>
          <w:color w:val="auto"/>
          <w:sz w:val="22"/>
          <w:szCs w:val="22"/>
        </w:rPr>
        <w:t xml:space="preserve"> authorship contribution statement</w:t>
      </w:r>
      <w:bookmarkEnd w:id="51"/>
    </w:p>
    <w:p w14:paraId="429A4A57" w14:textId="77777777" w:rsidR="00416B7C" w:rsidRPr="006055B5" w:rsidRDefault="00DB39E4" w:rsidP="00DB39E4">
      <w:pPr>
        <w:tabs>
          <w:tab w:val="left" w:pos="1900"/>
        </w:tabs>
        <w:spacing w:after="0" w:line="240" w:lineRule="auto"/>
        <w:jc w:val="both"/>
        <w:rPr>
          <w:rFonts w:ascii="Times New Roman" w:hAnsi="Times New Roman" w:cs="Times New Roman"/>
          <w:b/>
          <w:bCs/>
        </w:rPr>
      </w:pPr>
      <w:r w:rsidRPr="006055B5">
        <w:rPr>
          <w:rFonts w:ascii="Times New Roman" w:hAnsi="Times New Roman" w:cs="Times New Roman"/>
          <w:b/>
          <w:bCs/>
        </w:rPr>
        <w:t xml:space="preserve">Lady Shernalyn P. Cadavero: </w:t>
      </w:r>
      <w:r w:rsidRPr="006055B5">
        <w:rPr>
          <w:rFonts w:ascii="Times New Roman" w:hAnsi="Times New Roman" w:cs="Times New Roman"/>
        </w:rPr>
        <w:t>Conceptualization, Writing – original draft.</w:t>
      </w:r>
      <w:r w:rsidRPr="006055B5">
        <w:rPr>
          <w:rFonts w:ascii="Times New Roman" w:hAnsi="Times New Roman" w:cs="Times New Roman"/>
          <w:b/>
          <w:bCs/>
        </w:rPr>
        <w:t xml:space="preserve"> </w:t>
      </w:r>
    </w:p>
    <w:p w14:paraId="15B4EEF2" w14:textId="50A5A925" w:rsidR="00DB39E4" w:rsidRPr="006055B5" w:rsidRDefault="00416B7C" w:rsidP="00DB39E4">
      <w:pPr>
        <w:tabs>
          <w:tab w:val="left" w:pos="1900"/>
        </w:tabs>
        <w:spacing w:after="0" w:line="240" w:lineRule="auto"/>
        <w:jc w:val="both"/>
        <w:rPr>
          <w:rFonts w:ascii="Times New Roman" w:hAnsi="Times New Roman" w:cs="Times New Roman"/>
        </w:rPr>
      </w:pPr>
      <w:r w:rsidRPr="006055B5">
        <w:rPr>
          <w:rFonts w:ascii="Times New Roman" w:hAnsi="Times New Roman" w:cs="Times New Roman"/>
          <w:b/>
          <w:bCs/>
        </w:rPr>
        <w:t xml:space="preserve">Clarissa B. Juanico: </w:t>
      </w:r>
      <w:r w:rsidR="00984C83" w:rsidRPr="006055B5">
        <w:rPr>
          <w:rFonts w:ascii="Times New Roman" w:hAnsi="Times New Roman" w:cs="Times New Roman"/>
        </w:rPr>
        <w:t xml:space="preserve">Conceptualization, </w:t>
      </w:r>
      <w:r w:rsidRPr="006055B5">
        <w:rPr>
          <w:rFonts w:ascii="Times New Roman" w:hAnsi="Times New Roman" w:cs="Times New Roman"/>
        </w:rPr>
        <w:t>Supervision</w:t>
      </w:r>
      <w:r w:rsidRPr="006055B5">
        <w:rPr>
          <w:rFonts w:ascii="Times New Roman" w:hAnsi="Times New Roman" w:cs="Times New Roman"/>
          <w:b/>
          <w:bCs/>
        </w:rPr>
        <w:t xml:space="preserve">. </w:t>
      </w:r>
      <w:r w:rsidR="00DB39E4" w:rsidRPr="006055B5">
        <w:rPr>
          <w:rFonts w:ascii="Times New Roman" w:hAnsi="Times New Roman" w:cs="Times New Roman"/>
          <w:b/>
          <w:bCs/>
        </w:rPr>
        <w:t xml:space="preserve">Aldrin P. Bonto: </w:t>
      </w:r>
      <w:r w:rsidR="00DB39E4" w:rsidRPr="006055B5">
        <w:rPr>
          <w:rFonts w:ascii="Times New Roman" w:hAnsi="Times New Roman" w:cs="Times New Roman"/>
        </w:rPr>
        <w:t xml:space="preserve">Conceptualization, </w:t>
      </w:r>
      <w:r w:rsidR="00952B0B" w:rsidRPr="006055B5">
        <w:rPr>
          <w:rFonts w:ascii="Times New Roman" w:hAnsi="Times New Roman" w:cs="Times New Roman"/>
        </w:rPr>
        <w:t xml:space="preserve">Writing, </w:t>
      </w:r>
      <w:r w:rsidR="00DB39E4" w:rsidRPr="006055B5">
        <w:rPr>
          <w:rFonts w:ascii="Times New Roman" w:hAnsi="Times New Roman" w:cs="Times New Roman"/>
        </w:rPr>
        <w:t>Supervision</w:t>
      </w:r>
    </w:p>
    <w:p w14:paraId="3BD7F336" w14:textId="74B82D12" w:rsidR="00546511" w:rsidRPr="006055B5" w:rsidRDefault="00546511" w:rsidP="00416B7C">
      <w:pPr>
        <w:pStyle w:val="Heading1"/>
        <w:rPr>
          <w:rFonts w:ascii="Times New Roman" w:hAnsi="Times New Roman" w:cs="Times New Roman"/>
          <w:b/>
          <w:bCs/>
          <w:color w:val="auto"/>
          <w:sz w:val="22"/>
          <w:szCs w:val="22"/>
        </w:rPr>
      </w:pPr>
      <w:bookmarkStart w:id="52" w:name="_Toc129119399"/>
      <w:r w:rsidRPr="006055B5">
        <w:rPr>
          <w:rFonts w:ascii="Times New Roman" w:hAnsi="Times New Roman" w:cs="Times New Roman"/>
          <w:b/>
          <w:bCs/>
          <w:color w:val="auto"/>
          <w:sz w:val="22"/>
          <w:szCs w:val="22"/>
        </w:rPr>
        <w:t>References</w:t>
      </w:r>
      <w:bookmarkEnd w:id="52"/>
    </w:p>
    <w:sdt>
      <w:sdtPr>
        <w:rPr>
          <w:rFonts w:ascii="Times New Roman" w:hAnsi="Times New Roman" w:cs="Times New Roman"/>
        </w:rPr>
        <w:tag w:val="MENDELEY_BIBLIOGRAPHY"/>
        <w:id w:val="-1570798982"/>
        <w:placeholder>
          <w:docPart w:val="DefaultPlaceholder_-1854013440"/>
        </w:placeholder>
      </w:sdtPr>
      <w:sdtEndPr/>
      <w:sdtContent>
        <w:p w14:paraId="23C5E05D" w14:textId="77777777" w:rsidR="001B6322" w:rsidRPr="006055B5" w:rsidRDefault="001B6322">
          <w:pPr>
            <w:autoSpaceDE w:val="0"/>
            <w:autoSpaceDN w:val="0"/>
            <w:ind w:hanging="480"/>
            <w:divId w:val="587234363"/>
            <w:rPr>
              <w:rFonts w:ascii="Times New Roman" w:eastAsia="Times New Roman" w:hAnsi="Times New Roman" w:cs="Times New Roman"/>
              <w:sz w:val="24"/>
              <w:szCs w:val="24"/>
            </w:rPr>
          </w:pPr>
          <w:r w:rsidRPr="006055B5">
            <w:rPr>
              <w:rFonts w:ascii="Times New Roman" w:eastAsia="Times New Roman" w:hAnsi="Times New Roman" w:cs="Times New Roman"/>
            </w:rPr>
            <w:t xml:space="preserve">Aguayo-Rojas, J., Mora-Rochin, S., Cuevas-Rodriguez, E. O., Serna-Saldivar, S. O., Gutierrez-Uribe, J. A., Reyes-Moreno, C., &amp; Milan-Carrillo, J. (2012). Phytochemicals and Antioxidant Capacity of Tortillas Obtained after Lime-Cooking Extrusion Process of Whole Pigmented Mexican Maize. </w:t>
          </w:r>
          <w:r w:rsidRPr="006055B5">
            <w:rPr>
              <w:rFonts w:ascii="Times New Roman" w:eastAsia="Times New Roman" w:hAnsi="Times New Roman" w:cs="Times New Roman"/>
              <w:i/>
              <w:iCs/>
            </w:rPr>
            <w:t>PLANT FOODS FOR HUMAN NUTRITION</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67</w:t>
          </w:r>
          <w:r w:rsidRPr="006055B5">
            <w:rPr>
              <w:rFonts w:ascii="Times New Roman" w:eastAsia="Times New Roman" w:hAnsi="Times New Roman" w:cs="Times New Roman"/>
            </w:rPr>
            <w:t>(2), 178–185. https://doi.org/10.1007/s11130-012-0288-y</w:t>
          </w:r>
        </w:p>
        <w:p w14:paraId="793D0E59" w14:textId="77777777" w:rsidR="001B6322" w:rsidRPr="006055B5" w:rsidRDefault="001B6322">
          <w:pPr>
            <w:autoSpaceDE w:val="0"/>
            <w:autoSpaceDN w:val="0"/>
            <w:ind w:hanging="480"/>
            <w:divId w:val="369259631"/>
            <w:rPr>
              <w:rFonts w:ascii="Times New Roman" w:eastAsia="Times New Roman" w:hAnsi="Times New Roman" w:cs="Times New Roman"/>
            </w:rPr>
          </w:pPr>
          <w:r w:rsidRPr="006055B5">
            <w:rPr>
              <w:rFonts w:ascii="Times New Roman" w:eastAsia="Times New Roman" w:hAnsi="Times New Roman" w:cs="Times New Roman"/>
            </w:rPr>
            <w:t xml:space="preserve">Carrera, Y., Utrilla-Coello, R., Bello-Pérez, A., Alvarez-Ramirez, J., &amp; Vernon-Carter, E. J. (2015). In vitro digestibility, crystallinity, rheological, thermal, particle size and morphological characteristics of pinole, a traditional energy food obtained from toasted ground maize. </w:t>
          </w:r>
          <w:r w:rsidRPr="006055B5">
            <w:rPr>
              <w:rFonts w:ascii="Times New Roman" w:eastAsia="Times New Roman" w:hAnsi="Times New Roman" w:cs="Times New Roman"/>
              <w:i/>
              <w:iCs/>
            </w:rPr>
            <w:t>Carbohydrate Polymers</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123</w:t>
          </w:r>
          <w:r w:rsidRPr="006055B5">
            <w:rPr>
              <w:rFonts w:ascii="Times New Roman" w:eastAsia="Times New Roman" w:hAnsi="Times New Roman" w:cs="Times New Roman"/>
            </w:rPr>
            <w:t>, 246–255. https://doi.org/10.1016/J.CARBPOL.2015.01.044</w:t>
          </w:r>
        </w:p>
        <w:p w14:paraId="365C5FDF" w14:textId="77777777" w:rsidR="001B6322" w:rsidRPr="006055B5" w:rsidRDefault="001B6322">
          <w:pPr>
            <w:autoSpaceDE w:val="0"/>
            <w:autoSpaceDN w:val="0"/>
            <w:ind w:hanging="480"/>
            <w:divId w:val="1800949659"/>
            <w:rPr>
              <w:rFonts w:ascii="Times New Roman" w:eastAsia="Times New Roman" w:hAnsi="Times New Roman" w:cs="Times New Roman"/>
            </w:rPr>
          </w:pPr>
          <w:r w:rsidRPr="006055B5">
            <w:rPr>
              <w:rFonts w:ascii="Times New Roman" w:eastAsia="Times New Roman" w:hAnsi="Times New Roman" w:cs="Times New Roman"/>
            </w:rPr>
            <w:t xml:space="preserve">Castro-Munoz, R., &amp; Yanez-Fernandez, J. (2015). Valorization of Nixtamalization wastewaters (Nejayote) by integrated membrane process. </w:t>
          </w:r>
          <w:r w:rsidRPr="006055B5">
            <w:rPr>
              <w:rFonts w:ascii="Times New Roman" w:eastAsia="Times New Roman" w:hAnsi="Times New Roman" w:cs="Times New Roman"/>
              <w:i/>
              <w:iCs/>
            </w:rPr>
            <w:t>FOOD AND BIOPRODUCTS PROCESSING</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95</w:t>
          </w:r>
          <w:r w:rsidRPr="006055B5">
            <w:rPr>
              <w:rFonts w:ascii="Times New Roman" w:eastAsia="Times New Roman" w:hAnsi="Times New Roman" w:cs="Times New Roman"/>
            </w:rPr>
            <w:t>, 7–18. https://doi.org/10.1016/j.fbp.2015.03.006</w:t>
          </w:r>
        </w:p>
        <w:p w14:paraId="10D6CB73" w14:textId="77777777" w:rsidR="001B6322" w:rsidRPr="006055B5" w:rsidRDefault="001B6322">
          <w:pPr>
            <w:autoSpaceDE w:val="0"/>
            <w:autoSpaceDN w:val="0"/>
            <w:ind w:hanging="480"/>
            <w:divId w:val="498542726"/>
            <w:rPr>
              <w:rFonts w:ascii="Times New Roman" w:eastAsia="Times New Roman" w:hAnsi="Times New Roman" w:cs="Times New Roman"/>
            </w:rPr>
          </w:pPr>
          <w:r w:rsidRPr="006055B5">
            <w:rPr>
              <w:rFonts w:ascii="Times New Roman" w:eastAsia="Times New Roman" w:hAnsi="Times New Roman" w:cs="Times New Roman"/>
            </w:rPr>
            <w:t xml:space="preserve">Chaidez-Laguna, L. D., Torres-Chavez, P., Ramírez-Wong, B., Marquez-Ríos, E., Islas-Rubio, A. R., &amp; Carvajal-Millan, E. (2016). Corn proteins solubility changes during extrusion and traditional nixtamalization for tortilla processing: A study using size exclusion chromatography. </w:t>
          </w:r>
          <w:r w:rsidRPr="006055B5">
            <w:rPr>
              <w:rFonts w:ascii="Times New Roman" w:eastAsia="Times New Roman" w:hAnsi="Times New Roman" w:cs="Times New Roman"/>
              <w:i/>
              <w:iCs/>
            </w:rPr>
            <w:t>Journal of Cereal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69</w:t>
          </w:r>
          <w:r w:rsidRPr="006055B5">
            <w:rPr>
              <w:rFonts w:ascii="Times New Roman" w:eastAsia="Times New Roman" w:hAnsi="Times New Roman" w:cs="Times New Roman"/>
            </w:rPr>
            <w:t>, 351–357. https://doi.org/10.1016/J.JCS.2016.04.004</w:t>
          </w:r>
        </w:p>
        <w:p w14:paraId="1B47C1A9" w14:textId="77777777" w:rsidR="001B6322" w:rsidRPr="006055B5" w:rsidRDefault="001B6322">
          <w:pPr>
            <w:autoSpaceDE w:val="0"/>
            <w:autoSpaceDN w:val="0"/>
            <w:ind w:hanging="480"/>
            <w:divId w:val="624197021"/>
            <w:rPr>
              <w:rFonts w:ascii="Times New Roman" w:eastAsia="Times New Roman" w:hAnsi="Times New Roman" w:cs="Times New Roman"/>
            </w:rPr>
          </w:pPr>
          <w:r w:rsidRPr="006055B5">
            <w:rPr>
              <w:rFonts w:ascii="Times New Roman" w:eastAsia="Times New Roman" w:hAnsi="Times New Roman" w:cs="Times New Roman"/>
            </w:rPr>
            <w:t xml:space="preserve">Chávez-Santoscoy, R. A., Gutiérrez-Uribe, J. A., Serna-Saldivar, S. O., &amp; Perez-Carrillo, E. (2016). Production of maize tortillas and cookies from nixtamalized flour enriched with anthocyanins, flavonoids and saponins extracted from black bean (Phaseolus vulgaris) seed coats. </w:t>
          </w:r>
          <w:r w:rsidRPr="006055B5">
            <w:rPr>
              <w:rFonts w:ascii="Times New Roman" w:eastAsia="Times New Roman" w:hAnsi="Times New Roman" w:cs="Times New Roman"/>
              <w:i/>
              <w:iCs/>
            </w:rPr>
            <w:t>Food Chemistry</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192</w:t>
          </w:r>
          <w:r w:rsidRPr="006055B5">
            <w:rPr>
              <w:rFonts w:ascii="Times New Roman" w:eastAsia="Times New Roman" w:hAnsi="Times New Roman" w:cs="Times New Roman"/>
            </w:rPr>
            <w:t>, 90–97. https://doi.org/10.1016/j.foodchem.2015.06.113</w:t>
          </w:r>
        </w:p>
        <w:p w14:paraId="2ADD43CB" w14:textId="77777777" w:rsidR="001B6322" w:rsidRPr="006055B5" w:rsidRDefault="001B6322">
          <w:pPr>
            <w:autoSpaceDE w:val="0"/>
            <w:autoSpaceDN w:val="0"/>
            <w:ind w:hanging="480"/>
            <w:divId w:val="198053882"/>
            <w:rPr>
              <w:rFonts w:ascii="Times New Roman" w:eastAsia="Times New Roman" w:hAnsi="Times New Roman" w:cs="Times New Roman"/>
            </w:rPr>
          </w:pPr>
          <w:r w:rsidRPr="006055B5">
            <w:rPr>
              <w:rFonts w:ascii="Times New Roman" w:eastAsia="Times New Roman" w:hAnsi="Times New Roman" w:cs="Times New Roman"/>
            </w:rPr>
            <w:t xml:space="preserve">Cornejo-Villegas, M. A., Acosta-Osorio, A. A., Rojas-Molina, I., Gutiérrez-Cortéz, E., Quiroga, M. A., Gaytán, M., Herrera, G., &amp; Rodríguez-García, M. E. (2010). Study of the physicochemical and pasting properties of instant corn flour added with calcium and fibers from nopal powder. </w:t>
          </w:r>
          <w:r w:rsidRPr="006055B5">
            <w:rPr>
              <w:rFonts w:ascii="Times New Roman" w:eastAsia="Times New Roman" w:hAnsi="Times New Roman" w:cs="Times New Roman"/>
              <w:i/>
              <w:iCs/>
            </w:rPr>
            <w:t>Journal of Food Engineering</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96</w:t>
          </w:r>
          <w:r w:rsidRPr="006055B5">
            <w:rPr>
              <w:rFonts w:ascii="Times New Roman" w:eastAsia="Times New Roman" w:hAnsi="Times New Roman" w:cs="Times New Roman"/>
            </w:rPr>
            <w:t>(3), 401–409. https://doi.org/10.1016/j.jfoodeng.2009.08.014</w:t>
          </w:r>
        </w:p>
        <w:p w14:paraId="057E7C98" w14:textId="77777777" w:rsidR="001B6322" w:rsidRPr="006055B5" w:rsidRDefault="001B6322">
          <w:pPr>
            <w:autoSpaceDE w:val="0"/>
            <w:autoSpaceDN w:val="0"/>
            <w:ind w:hanging="480"/>
            <w:divId w:val="1901744178"/>
            <w:rPr>
              <w:rFonts w:ascii="Times New Roman" w:eastAsia="Times New Roman" w:hAnsi="Times New Roman" w:cs="Times New Roman"/>
            </w:rPr>
          </w:pPr>
          <w:r w:rsidRPr="006055B5">
            <w:rPr>
              <w:rFonts w:ascii="Times New Roman" w:eastAsia="Times New Roman" w:hAnsi="Times New Roman" w:cs="Times New Roman"/>
            </w:rPr>
            <w:t xml:space="preserve">de los Angeles Cornejo-Villegas, M., Rincon-Londono, N., del Real-Lopez, A., &amp; Rodriguez-Garcia, M. E. (2018). The effect of Ca2+ ions on the pasting, morphological, structural, vibrational, and mechanical </w:t>
          </w:r>
          <w:r w:rsidRPr="006055B5">
            <w:rPr>
              <w:rFonts w:ascii="Times New Roman" w:eastAsia="Times New Roman" w:hAnsi="Times New Roman" w:cs="Times New Roman"/>
            </w:rPr>
            <w:lastRenderedPageBreak/>
            <w:t xml:space="preserve">properties of corn starch-water system. </w:t>
          </w:r>
          <w:r w:rsidRPr="006055B5">
            <w:rPr>
              <w:rFonts w:ascii="Times New Roman" w:eastAsia="Times New Roman" w:hAnsi="Times New Roman" w:cs="Times New Roman"/>
              <w:i/>
              <w:iCs/>
            </w:rPr>
            <w:t>JOURNAL OF CEREAL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79</w:t>
          </w:r>
          <w:r w:rsidRPr="006055B5">
            <w:rPr>
              <w:rFonts w:ascii="Times New Roman" w:eastAsia="Times New Roman" w:hAnsi="Times New Roman" w:cs="Times New Roman"/>
            </w:rPr>
            <w:t>, 174–182. https://doi.org/10.1016/j.jcs.2017.10.003</w:t>
          </w:r>
        </w:p>
        <w:p w14:paraId="607E8F62" w14:textId="77777777" w:rsidR="001B6322" w:rsidRPr="006055B5" w:rsidRDefault="001B6322">
          <w:pPr>
            <w:autoSpaceDE w:val="0"/>
            <w:autoSpaceDN w:val="0"/>
            <w:ind w:hanging="480"/>
            <w:divId w:val="743992441"/>
            <w:rPr>
              <w:rFonts w:ascii="Times New Roman" w:eastAsia="Times New Roman" w:hAnsi="Times New Roman" w:cs="Times New Roman"/>
            </w:rPr>
          </w:pPr>
          <w:r w:rsidRPr="006055B5">
            <w:rPr>
              <w:rFonts w:ascii="Times New Roman" w:eastAsia="Times New Roman" w:hAnsi="Times New Roman" w:cs="Times New Roman"/>
            </w:rPr>
            <w:t xml:space="preserve">Donthu, N., Kumar, S., Mukherjee, D., Pandey, N., &amp; Lim, W. M. (2021). How to conduct a bibliometric analysis: An overview and guidelines. </w:t>
          </w:r>
          <w:r w:rsidRPr="006055B5">
            <w:rPr>
              <w:rFonts w:ascii="Times New Roman" w:eastAsia="Times New Roman" w:hAnsi="Times New Roman" w:cs="Times New Roman"/>
              <w:i/>
              <w:iCs/>
            </w:rPr>
            <w:t>Journal of Business Research</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133</w:t>
          </w:r>
          <w:r w:rsidRPr="006055B5">
            <w:rPr>
              <w:rFonts w:ascii="Times New Roman" w:eastAsia="Times New Roman" w:hAnsi="Times New Roman" w:cs="Times New Roman"/>
            </w:rPr>
            <w:t>, 285–296. https://doi.org/10.1016/j.jbusres.2021.04.070</w:t>
          </w:r>
        </w:p>
        <w:p w14:paraId="724F9D55" w14:textId="77777777" w:rsidR="001B6322" w:rsidRPr="006055B5" w:rsidRDefault="001B6322">
          <w:pPr>
            <w:autoSpaceDE w:val="0"/>
            <w:autoSpaceDN w:val="0"/>
            <w:ind w:hanging="480"/>
            <w:divId w:val="304550123"/>
            <w:rPr>
              <w:rFonts w:ascii="Times New Roman" w:eastAsia="Times New Roman" w:hAnsi="Times New Roman" w:cs="Times New Roman"/>
            </w:rPr>
          </w:pPr>
          <w:r w:rsidRPr="006055B5">
            <w:rPr>
              <w:rFonts w:ascii="Times New Roman" w:eastAsia="Times New Roman" w:hAnsi="Times New Roman" w:cs="Times New Roman"/>
            </w:rPr>
            <w:t xml:space="preserve">Dorantes-Campuzano, M. F., Cabrera-Ramírez, A. H., Rodríguez-García, M. E., Palacios-Rojas, N., Preciado-Ortíz, R. E., Luzardo-Ocampo, I., &amp; Gaytán Martínez, M. (2022). Effect of maize processing on amylose-lipid complex in pozole, a traditional Mexican dish. </w:t>
          </w:r>
          <w:r w:rsidRPr="006055B5">
            <w:rPr>
              <w:rFonts w:ascii="Times New Roman" w:eastAsia="Times New Roman" w:hAnsi="Times New Roman" w:cs="Times New Roman"/>
              <w:i/>
              <w:iCs/>
            </w:rPr>
            <w:t>Applied Food Research</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2</w:t>
          </w:r>
          <w:r w:rsidRPr="006055B5">
            <w:rPr>
              <w:rFonts w:ascii="Times New Roman" w:eastAsia="Times New Roman" w:hAnsi="Times New Roman" w:cs="Times New Roman"/>
            </w:rPr>
            <w:t>(1). https://doi.org/10.1016/j.afres.2022.100078</w:t>
          </w:r>
        </w:p>
        <w:p w14:paraId="7353B3F2" w14:textId="77777777" w:rsidR="001B6322" w:rsidRPr="006055B5" w:rsidRDefault="001B6322">
          <w:pPr>
            <w:autoSpaceDE w:val="0"/>
            <w:autoSpaceDN w:val="0"/>
            <w:ind w:hanging="480"/>
            <w:divId w:val="252518164"/>
            <w:rPr>
              <w:rFonts w:ascii="Times New Roman" w:eastAsia="Times New Roman" w:hAnsi="Times New Roman" w:cs="Times New Roman"/>
            </w:rPr>
          </w:pPr>
          <w:r w:rsidRPr="006055B5">
            <w:rPr>
              <w:rFonts w:ascii="Times New Roman" w:eastAsia="Times New Roman" w:hAnsi="Times New Roman" w:cs="Times New Roman"/>
            </w:rPr>
            <w:t xml:space="preserve">Fasogbon, B. M., &amp; Adebo, O. A. (2022). A bibliometric analysis of 3D food printing research: A global and African perspective. </w:t>
          </w:r>
          <w:r w:rsidRPr="006055B5">
            <w:rPr>
              <w:rFonts w:ascii="Times New Roman" w:eastAsia="Times New Roman" w:hAnsi="Times New Roman" w:cs="Times New Roman"/>
              <w:i/>
              <w:iCs/>
            </w:rPr>
            <w:t>Future Foods</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6</w:t>
          </w:r>
          <w:r w:rsidRPr="006055B5">
            <w:rPr>
              <w:rFonts w:ascii="Times New Roman" w:eastAsia="Times New Roman" w:hAnsi="Times New Roman" w:cs="Times New Roman"/>
            </w:rPr>
            <w:t>, 100175. https://doi.org/10.1016/J.FUFO.2022.100175</w:t>
          </w:r>
        </w:p>
        <w:p w14:paraId="6D2B44AC" w14:textId="77777777" w:rsidR="001B6322" w:rsidRPr="006055B5" w:rsidRDefault="001B6322">
          <w:pPr>
            <w:autoSpaceDE w:val="0"/>
            <w:autoSpaceDN w:val="0"/>
            <w:ind w:hanging="480"/>
            <w:divId w:val="1298609564"/>
            <w:rPr>
              <w:rFonts w:ascii="Times New Roman" w:eastAsia="Times New Roman" w:hAnsi="Times New Roman" w:cs="Times New Roman"/>
            </w:rPr>
          </w:pPr>
          <w:r w:rsidRPr="006055B5">
            <w:rPr>
              <w:rFonts w:ascii="Times New Roman" w:eastAsia="Times New Roman" w:hAnsi="Times New Roman" w:cs="Times New Roman"/>
            </w:rPr>
            <w:t xml:space="preserve">Feng, L., Tang, H., Pu, T., Chen, G., Liang, B., Yang, W., &amp; Wang, X. (2022). Maize–soybean intercropping: A bibliometric analysis of 30 years of research publications. </w:t>
          </w:r>
          <w:r w:rsidRPr="006055B5">
            <w:rPr>
              <w:rFonts w:ascii="Times New Roman" w:eastAsia="Times New Roman" w:hAnsi="Times New Roman" w:cs="Times New Roman"/>
              <w:i/>
              <w:iCs/>
            </w:rPr>
            <w:t>Agronomy Journal</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114</w:t>
          </w:r>
          <w:r w:rsidRPr="006055B5">
            <w:rPr>
              <w:rFonts w:ascii="Times New Roman" w:eastAsia="Times New Roman" w:hAnsi="Times New Roman" w:cs="Times New Roman"/>
            </w:rPr>
            <w:t>(6), 3377–3388. https://doi.org/10.1002/agj2.21186</w:t>
          </w:r>
        </w:p>
        <w:p w14:paraId="2FF65AC5" w14:textId="77777777" w:rsidR="001B6322" w:rsidRPr="006055B5" w:rsidRDefault="001B6322">
          <w:pPr>
            <w:autoSpaceDE w:val="0"/>
            <w:autoSpaceDN w:val="0"/>
            <w:ind w:hanging="480"/>
            <w:divId w:val="978147193"/>
            <w:rPr>
              <w:rFonts w:ascii="Times New Roman" w:eastAsia="Times New Roman" w:hAnsi="Times New Roman" w:cs="Times New Roman"/>
            </w:rPr>
          </w:pPr>
          <w:r w:rsidRPr="006055B5">
            <w:rPr>
              <w:rFonts w:ascii="Times New Roman" w:eastAsia="Times New Roman" w:hAnsi="Times New Roman" w:cs="Times New Roman"/>
            </w:rPr>
            <w:t xml:space="preserve">Fernandez Suarez, R., Morales Chavez, L. A., &amp; Galvez Mariscal, A. (2013). IMPORTANCE OF MEXICAN MAIZE LANDRACES IN THE NATIONAL DIET. AN ESSENTIAL REVIEW. </w:t>
          </w:r>
          <w:r w:rsidRPr="006055B5">
            <w:rPr>
              <w:rFonts w:ascii="Times New Roman" w:eastAsia="Times New Roman" w:hAnsi="Times New Roman" w:cs="Times New Roman"/>
              <w:i/>
              <w:iCs/>
            </w:rPr>
            <w:t>REVISTA FITOTECNIA MEXICANA</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36</w:t>
          </w:r>
          <w:r w:rsidRPr="006055B5">
            <w:rPr>
              <w:rFonts w:ascii="Times New Roman" w:eastAsia="Times New Roman" w:hAnsi="Times New Roman" w:cs="Times New Roman"/>
            </w:rPr>
            <w:t>(3A), 275–283.</w:t>
          </w:r>
        </w:p>
        <w:p w14:paraId="1904FAC8" w14:textId="77777777" w:rsidR="001B6322" w:rsidRPr="006055B5" w:rsidRDefault="001B6322">
          <w:pPr>
            <w:autoSpaceDE w:val="0"/>
            <w:autoSpaceDN w:val="0"/>
            <w:ind w:hanging="480"/>
            <w:divId w:val="1408989727"/>
            <w:rPr>
              <w:rFonts w:ascii="Times New Roman" w:eastAsia="Times New Roman" w:hAnsi="Times New Roman" w:cs="Times New Roman"/>
            </w:rPr>
          </w:pPr>
          <w:r w:rsidRPr="006055B5">
            <w:rPr>
              <w:rFonts w:ascii="Times New Roman" w:eastAsia="Times New Roman" w:hAnsi="Times New Roman" w:cs="Times New Roman"/>
            </w:rPr>
            <w:t xml:space="preserve">Figueroa, J. D. C., Véles-Medina, J. J., Tolentino-Lõpez, E. M., Gaytán-Martínez, M., Aragõn-Cuevas, F., Palacios, N., &amp; Willcox, M. (2013). Effect of traditional nixtamalization process on starch annealing and the relation to pozole quality. </w:t>
          </w:r>
          <w:r w:rsidRPr="006055B5">
            <w:rPr>
              <w:rFonts w:ascii="Times New Roman" w:eastAsia="Times New Roman" w:hAnsi="Times New Roman" w:cs="Times New Roman"/>
              <w:i/>
              <w:iCs/>
            </w:rPr>
            <w:t>Journal of Food Process Engineering</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36</w:t>
          </w:r>
          <w:r w:rsidRPr="006055B5">
            <w:rPr>
              <w:rFonts w:ascii="Times New Roman" w:eastAsia="Times New Roman" w:hAnsi="Times New Roman" w:cs="Times New Roman"/>
            </w:rPr>
            <w:t>(5), 704–714. https://doi.org/10.1111/jfpe.12034</w:t>
          </w:r>
        </w:p>
        <w:p w14:paraId="6F157B82" w14:textId="77777777" w:rsidR="001B6322" w:rsidRPr="006055B5" w:rsidRDefault="001B6322">
          <w:pPr>
            <w:autoSpaceDE w:val="0"/>
            <w:autoSpaceDN w:val="0"/>
            <w:ind w:hanging="480"/>
            <w:divId w:val="487016397"/>
            <w:rPr>
              <w:rFonts w:ascii="Times New Roman" w:eastAsia="Times New Roman" w:hAnsi="Times New Roman" w:cs="Times New Roman"/>
            </w:rPr>
          </w:pPr>
          <w:r w:rsidRPr="006055B5">
            <w:rPr>
              <w:rFonts w:ascii="Times New Roman" w:eastAsia="Times New Roman" w:hAnsi="Times New Roman" w:cs="Times New Roman"/>
            </w:rPr>
            <w:t xml:space="preserve">Flores-Morales, A., Jiménez-Estrada, M., &amp; Mora-Escobedo, R. (2012). Determination of the structural changes by FT-IR, Raman, and CP/MAS 13C NMR spectroscopy on retrograded starch of maize tortillas. </w:t>
          </w:r>
          <w:r w:rsidRPr="006055B5">
            <w:rPr>
              <w:rFonts w:ascii="Times New Roman" w:eastAsia="Times New Roman" w:hAnsi="Times New Roman" w:cs="Times New Roman"/>
              <w:i/>
              <w:iCs/>
            </w:rPr>
            <w:t>Carbohydrate Polymers</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87</w:t>
          </w:r>
          <w:r w:rsidRPr="006055B5">
            <w:rPr>
              <w:rFonts w:ascii="Times New Roman" w:eastAsia="Times New Roman" w:hAnsi="Times New Roman" w:cs="Times New Roman"/>
            </w:rPr>
            <w:t>(1), 61–68. https://doi.org/10.1016/j.carbpol.2011.07.011</w:t>
          </w:r>
        </w:p>
        <w:p w14:paraId="2630148D" w14:textId="77777777" w:rsidR="001B6322" w:rsidRPr="006055B5" w:rsidRDefault="001B6322">
          <w:pPr>
            <w:autoSpaceDE w:val="0"/>
            <w:autoSpaceDN w:val="0"/>
            <w:ind w:hanging="480"/>
            <w:divId w:val="698166404"/>
            <w:rPr>
              <w:rFonts w:ascii="Times New Roman" w:eastAsia="Times New Roman" w:hAnsi="Times New Roman" w:cs="Times New Roman"/>
            </w:rPr>
          </w:pPr>
          <w:r w:rsidRPr="006055B5">
            <w:rPr>
              <w:rFonts w:ascii="Times New Roman" w:eastAsia="Times New Roman" w:hAnsi="Times New Roman" w:cs="Times New Roman"/>
            </w:rPr>
            <w:t xml:space="preserve">Grenier, B., Bracarense, A.-P. F. L., Schwartz, H. E., Trumel, C., Cossalter, A.-M., Schatzmayr, G., Kolf-Clauw, M., Moll, W.-D., &amp; Oswald, I. P. (2012). The low intestinal and hepatic toxicity of hydrolyzed fumonisin B 1 correlates with its inability to alter the metabolism of sphingolipids. </w:t>
          </w:r>
          <w:r w:rsidRPr="006055B5">
            <w:rPr>
              <w:rFonts w:ascii="Times New Roman" w:eastAsia="Times New Roman" w:hAnsi="Times New Roman" w:cs="Times New Roman"/>
              <w:i/>
              <w:iCs/>
            </w:rPr>
            <w:t>Biochemical Pharmacology</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83</w:t>
          </w:r>
          <w:r w:rsidRPr="006055B5">
            <w:rPr>
              <w:rFonts w:ascii="Times New Roman" w:eastAsia="Times New Roman" w:hAnsi="Times New Roman" w:cs="Times New Roman"/>
            </w:rPr>
            <w:t>(10), 1465–1473. https://doi.org/10.1016/j.bcp.2012.02.007</w:t>
          </w:r>
        </w:p>
        <w:p w14:paraId="1D913579" w14:textId="77777777" w:rsidR="001B6322" w:rsidRPr="006055B5" w:rsidRDefault="001B6322">
          <w:pPr>
            <w:autoSpaceDE w:val="0"/>
            <w:autoSpaceDN w:val="0"/>
            <w:ind w:hanging="480"/>
            <w:divId w:val="1241983239"/>
            <w:rPr>
              <w:rFonts w:ascii="Times New Roman" w:eastAsia="Times New Roman" w:hAnsi="Times New Roman" w:cs="Times New Roman"/>
            </w:rPr>
          </w:pPr>
          <w:r w:rsidRPr="006055B5">
            <w:rPr>
              <w:rFonts w:ascii="Times New Roman" w:eastAsia="Times New Roman" w:hAnsi="Times New Roman" w:cs="Times New Roman"/>
            </w:rPr>
            <w:t xml:space="preserve">Grenier, B., Loureiro-Bracarense, A.-P., &amp; Leslie John F. and Oswald, I. P. (2014). Physical and Chemical Methods for Mycotoxin Decontamination in Maize. In J. F. Leslie &amp; A. F. Logrieco (Eds.), </w:t>
          </w:r>
          <w:r w:rsidRPr="006055B5">
            <w:rPr>
              <w:rFonts w:ascii="Times New Roman" w:eastAsia="Times New Roman" w:hAnsi="Times New Roman" w:cs="Times New Roman"/>
              <w:i/>
              <w:iCs/>
            </w:rPr>
            <w:t>MYCOTOXIN REDUCTION IN GRAIN CHAINS</w:t>
          </w:r>
          <w:r w:rsidRPr="006055B5">
            <w:rPr>
              <w:rFonts w:ascii="Times New Roman" w:eastAsia="Times New Roman" w:hAnsi="Times New Roman" w:cs="Times New Roman"/>
            </w:rPr>
            <w:t xml:space="preserve"> (pp. 116–129). BLACKWELL SCIENCE PUBL.</w:t>
          </w:r>
        </w:p>
        <w:p w14:paraId="66BD2B09" w14:textId="77777777" w:rsidR="001B6322" w:rsidRPr="006055B5" w:rsidRDefault="001B6322">
          <w:pPr>
            <w:autoSpaceDE w:val="0"/>
            <w:autoSpaceDN w:val="0"/>
            <w:ind w:hanging="480"/>
            <w:divId w:val="319698801"/>
            <w:rPr>
              <w:rFonts w:ascii="Times New Roman" w:eastAsia="Times New Roman" w:hAnsi="Times New Roman" w:cs="Times New Roman"/>
            </w:rPr>
          </w:pPr>
          <w:r w:rsidRPr="006055B5">
            <w:rPr>
              <w:rFonts w:ascii="Times New Roman" w:eastAsia="Times New Roman" w:hAnsi="Times New Roman" w:cs="Times New Roman"/>
            </w:rPr>
            <w:t xml:space="preserve">Gutiérrez-Cortez, E., Hernández-Becerra, E., Londoño-Restrepo, S. M., Millan-Malo, B. M., Morales-Sánchez, E., Gaytán-Martínez, M., &amp; Rodriguez-García, M. E. (2022). Changes in the physicochemical properties of maize endosperm, endosperm fractions, and isolated starches because of nixtamalization. </w:t>
          </w:r>
          <w:r w:rsidRPr="006055B5">
            <w:rPr>
              <w:rFonts w:ascii="Times New Roman" w:eastAsia="Times New Roman" w:hAnsi="Times New Roman" w:cs="Times New Roman"/>
              <w:i/>
              <w:iCs/>
            </w:rPr>
            <w:t>Journal of Cereal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108</w:t>
          </w:r>
          <w:r w:rsidRPr="006055B5">
            <w:rPr>
              <w:rFonts w:ascii="Times New Roman" w:eastAsia="Times New Roman" w:hAnsi="Times New Roman" w:cs="Times New Roman"/>
            </w:rPr>
            <w:t>. https://doi.org/10.1016/j.jcs.2022.103583</w:t>
          </w:r>
        </w:p>
        <w:p w14:paraId="0228EE6F" w14:textId="77777777" w:rsidR="001B6322" w:rsidRPr="006055B5" w:rsidRDefault="001B6322">
          <w:pPr>
            <w:autoSpaceDE w:val="0"/>
            <w:autoSpaceDN w:val="0"/>
            <w:ind w:hanging="480"/>
            <w:divId w:val="2019430674"/>
            <w:rPr>
              <w:rFonts w:ascii="Times New Roman" w:eastAsia="Times New Roman" w:hAnsi="Times New Roman" w:cs="Times New Roman"/>
            </w:rPr>
          </w:pPr>
          <w:r w:rsidRPr="006055B5">
            <w:rPr>
              <w:rFonts w:ascii="Times New Roman" w:eastAsia="Times New Roman" w:hAnsi="Times New Roman" w:cs="Times New Roman"/>
            </w:rPr>
            <w:t xml:space="preserve">Gutierrez-Cortez, E., Rojas-Molina, I., Rojas, A., Arjona, J. L., Cornejo-Villegas, M. A., Zepeda-Benitez, Y., Velazquez-Hernandez, R., Ibarra-Alvarado, C., &amp; Rodriguez-Garcia, M. E. (2010). Microstructural changes in the maize kernel pericarp during cooking stage in nixtamalization process. </w:t>
          </w:r>
          <w:r w:rsidRPr="006055B5">
            <w:rPr>
              <w:rFonts w:ascii="Times New Roman" w:eastAsia="Times New Roman" w:hAnsi="Times New Roman" w:cs="Times New Roman"/>
              <w:i/>
              <w:iCs/>
            </w:rPr>
            <w:t>JOURNAL OF CEREAL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51</w:t>
          </w:r>
          <w:r w:rsidRPr="006055B5">
            <w:rPr>
              <w:rFonts w:ascii="Times New Roman" w:eastAsia="Times New Roman" w:hAnsi="Times New Roman" w:cs="Times New Roman"/>
            </w:rPr>
            <w:t>(1), 81–88. https://doi.org/10.1016/j.jcs.2009.09.008</w:t>
          </w:r>
        </w:p>
        <w:p w14:paraId="774FDCF5" w14:textId="77777777" w:rsidR="001B6322" w:rsidRPr="006055B5" w:rsidRDefault="001B6322">
          <w:pPr>
            <w:autoSpaceDE w:val="0"/>
            <w:autoSpaceDN w:val="0"/>
            <w:ind w:hanging="480"/>
            <w:divId w:val="2056074668"/>
            <w:rPr>
              <w:rFonts w:ascii="Times New Roman" w:eastAsia="Times New Roman" w:hAnsi="Times New Roman" w:cs="Times New Roman"/>
            </w:rPr>
          </w:pPr>
          <w:r w:rsidRPr="006055B5">
            <w:rPr>
              <w:rFonts w:ascii="Times New Roman" w:eastAsia="Times New Roman" w:hAnsi="Times New Roman" w:cs="Times New Roman"/>
            </w:rPr>
            <w:lastRenderedPageBreak/>
            <w:t xml:space="preserve">Gwirtz, J. A., &amp; Nieves Garcia-Casal, M. (2014). Processing maize flour and corn meal food products. In J. P. PenaRosas, M. N. GarciaCasal, &amp; H. Pachon (Eds.), </w:t>
          </w:r>
          <w:r w:rsidRPr="006055B5">
            <w:rPr>
              <w:rFonts w:ascii="Times New Roman" w:eastAsia="Times New Roman" w:hAnsi="Times New Roman" w:cs="Times New Roman"/>
              <w:i/>
              <w:iCs/>
            </w:rPr>
            <w:t>TECHNICAL CONSIDERATIONS FOR MAIZE FLOUR AND CORN MEAL FORTIFICATION IN PUBLIC HEALTH</w:t>
          </w:r>
          <w:r w:rsidRPr="006055B5">
            <w:rPr>
              <w:rFonts w:ascii="Times New Roman" w:eastAsia="Times New Roman" w:hAnsi="Times New Roman" w:cs="Times New Roman"/>
            </w:rPr>
            <w:t xml:space="preserve"> (Vol. 1312, pp. 66–75). BLACKWELL SCIENCE PUBL. https://doi.org/10.1111/nyas.12299</w:t>
          </w:r>
        </w:p>
        <w:p w14:paraId="4DDC8B88" w14:textId="77777777" w:rsidR="001B6322" w:rsidRPr="006055B5" w:rsidRDefault="001B6322">
          <w:pPr>
            <w:autoSpaceDE w:val="0"/>
            <w:autoSpaceDN w:val="0"/>
            <w:ind w:hanging="480"/>
            <w:divId w:val="322129525"/>
            <w:rPr>
              <w:rFonts w:ascii="Times New Roman" w:eastAsia="Times New Roman" w:hAnsi="Times New Roman" w:cs="Times New Roman"/>
            </w:rPr>
          </w:pPr>
          <w:r w:rsidRPr="006055B5">
            <w:rPr>
              <w:rFonts w:ascii="Times New Roman" w:eastAsia="Times New Roman" w:hAnsi="Times New Roman" w:cs="Times New Roman"/>
            </w:rPr>
            <w:t xml:space="preserve">Hernandez, J. A., Tuaño, A. P. P., &amp; Juanico, C. B. (2022). Development and characterization of the nutritional profile and microbial safety of rice-nixtamalized corn grits blends as potential alternative staple for household consumption. </w:t>
          </w:r>
          <w:r w:rsidRPr="006055B5">
            <w:rPr>
              <w:rFonts w:ascii="Times New Roman" w:eastAsia="Times New Roman" w:hAnsi="Times New Roman" w:cs="Times New Roman"/>
              <w:i/>
              <w:iCs/>
            </w:rPr>
            <w:t>Future Foods</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5</w:t>
          </w:r>
          <w:r w:rsidRPr="006055B5">
            <w:rPr>
              <w:rFonts w:ascii="Times New Roman" w:eastAsia="Times New Roman" w:hAnsi="Times New Roman" w:cs="Times New Roman"/>
            </w:rPr>
            <w:t>, 100127. https://doi.org/10.1016/J.FUFO.2022.100127</w:t>
          </w:r>
        </w:p>
        <w:p w14:paraId="20E1B9CC" w14:textId="77777777" w:rsidR="001B6322" w:rsidRPr="006055B5" w:rsidRDefault="001B6322">
          <w:pPr>
            <w:autoSpaceDE w:val="0"/>
            <w:autoSpaceDN w:val="0"/>
            <w:ind w:hanging="480"/>
            <w:divId w:val="2088379865"/>
            <w:rPr>
              <w:rFonts w:ascii="Times New Roman" w:eastAsia="Times New Roman" w:hAnsi="Times New Roman" w:cs="Times New Roman"/>
            </w:rPr>
          </w:pPr>
          <w:r w:rsidRPr="006055B5">
            <w:rPr>
              <w:rFonts w:ascii="Times New Roman" w:eastAsia="Times New Roman" w:hAnsi="Times New Roman" w:cs="Times New Roman"/>
            </w:rPr>
            <w:t xml:space="preserve">Jan van Eck, N., &amp; Waltman, L. (2023). </w:t>
          </w:r>
          <w:r w:rsidRPr="006055B5">
            <w:rPr>
              <w:rFonts w:ascii="Times New Roman" w:eastAsia="Times New Roman" w:hAnsi="Times New Roman" w:cs="Times New Roman"/>
              <w:i/>
              <w:iCs/>
            </w:rPr>
            <w:t>VOSviewer Manual</w:t>
          </w:r>
          <w:r w:rsidRPr="006055B5">
            <w:rPr>
              <w:rFonts w:ascii="Times New Roman" w:eastAsia="Times New Roman" w:hAnsi="Times New Roman" w:cs="Times New Roman"/>
            </w:rPr>
            <w:t>.</w:t>
          </w:r>
        </w:p>
        <w:p w14:paraId="0EA19556" w14:textId="77777777" w:rsidR="001B6322" w:rsidRPr="006055B5" w:rsidRDefault="001B6322">
          <w:pPr>
            <w:autoSpaceDE w:val="0"/>
            <w:autoSpaceDN w:val="0"/>
            <w:ind w:hanging="480"/>
            <w:divId w:val="197934798"/>
            <w:rPr>
              <w:rFonts w:ascii="Times New Roman" w:eastAsia="Times New Roman" w:hAnsi="Times New Roman" w:cs="Times New Roman"/>
            </w:rPr>
          </w:pPr>
          <w:r w:rsidRPr="006055B5">
            <w:rPr>
              <w:rFonts w:ascii="Times New Roman" w:eastAsia="Times New Roman" w:hAnsi="Times New Roman" w:cs="Times New Roman"/>
            </w:rPr>
            <w:t xml:space="preserve">Liu, X., Zhu, D., &amp; Guo, Y. (2021). Exploring the role of companies in scientific research: a case study of genetically modified maize. </w:t>
          </w:r>
          <w:r w:rsidRPr="006055B5">
            <w:rPr>
              <w:rFonts w:ascii="Times New Roman" w:eastAsia="Times New Roman" w:hAnsi="Times New Roman" w:cs="Times New Roman"/>
              <w:i/>
              <w:iCs/>
            </w:rPr>
            <w:t>Technology Analysis and Strategic Management</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33</w:t>
          </w:r>
          <w:r w:rsidRPr="006055B5">
            <w:rPr>
              <w:rFonts w:ascii="Times New Roman" w:eastAsia="Times New Roman" w:hAnsi="Times New Roman" w:cs="Times New Roman"/>
            </w:rPr>
            <w:t>(4), 349–364. https://doi.org/10.1080/09537325.2020.1814237</w:t>
          </w:r>
        </w:p>
        <w:p w14:paraId="67EACFFE" w14:textId="77777777" w:rsidR="001B6322" w:rsidRPr="006055B5" w:rsidRDefault="001B6322">
          <w:pPr>
            <w:autoSpaceDE w:val="0"/>
            <w:autoSpaceDN w:val="0"/>
            <w:ind w:hanging="480"/>
            <w:divId w:val="1836606718"/>
            <w:rPr>
              <w:rFonts w:ascii="Times New Roman" w:eastAsia="Times New Roman" w:hAnsi="Times New Roman" w:cs="Times New Roman"/>
            </w:rPr>
          </w:pPr>
          <w:r w:rsidRPr="006055B5">
            <w:rPr>
              <w:rFonts w:ascii="Times New Roman" w:eastAsia="Times New Roman" w:hAnsi="Times New Roman" w:cs="Times New Roman"/>
            </w:rPr>
            <w:t xml:space="preserve">Lobato-Calleros, C., Hernandez-Jaimes, C., Chavez-Esquivel, G., Meraz, M., Sosa, E., Lara, V. H., Alvarez-Ramirez, J., &amp; Vernon-Carter, E. J. (2015). Effect of lime concentration on gelatinized maize starch dispersions properties. </w:t>
          </w:r>
          <w:r w:rsidRPr="006055B5">
            <w:rPr>
              <w:rFonts w:ascii="Times New Roman" w:eastAsia="Times New Roman" w:hAnsi="Times New Roman" w:cs="Times New Roman"/>
              <w:i/>
              <w:iCs/>
            </w:rPr>
            <w:t>FOOD CHEMISTRY</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172</w:t>
          </w:r>
          <w:r w:rsidRPr="006055B5">
            <w:rPr>
              <w:rFonts w:ascii="Times New Roman" w:eastAsia="Times New Roman" w:hAnsi="Times New Roman" w:cs="Times New Roman"/>
            </w:rPr>
            <w:t>, 353–360. https://doi.org/10.1016/j.foodchem.2014.09.087</w:t>
          </w:r>
        </w:p>
        <w:p w14:paraId="363A359D" w14:textId="77777777" w:rsidR="001B6322" w:rsidRPr="006055B5" w:rsidRDefault="001B6322">
          <w:pPr>
            <w:autoSpaceDE w:val="0"/>
            <w:autoSpaceDN w:val="0"/>
            <w:ind w:hanging="480"/>
            <w:divId w:val="330106878"/>
            <w:rPr>
              <w:rFonts w:ascii="Times New Roman" w:eastAsia="Times New Roman" w:hAnsi="Times New Roman" w:cs="Times New Roman"/>
            </w:rPr>
          </w:pPr>
          <w:r w:rsidRPr="006055B5">
            <w:rPr>
              <w:rFonts w:ascii="Times New Roman" w:eastAsia="Times New Roman" w:hAnsi="Times New Roman" w:cs="Times New Roman"/>
            </w:rPr>
            <w:t xml:space="preserve">Lopez-Martinez, L. X., Parkin, K. L., &amp; Garcia, H. S. (2011). Phase II-Inducing, Polyphenols Content and Antioxidant Capacity of Corn (Zea mays L.) from Phenotypes of White, Blue, Red and Purple Colors Processed into Masa and Tortillas. </w:t>
          </w:r>
          <w:r w:rsidRPr="006055B5">
            <w:rPr>
              <w:rFonts w:ascii="Times New Roman" w:eastAsia="Times New Roman" w:hAnsi="Times New Roman" w:cs="Times New Roman"/>
              <w:i/>
              <w:iCs/>
            </w:rPr>
            <w:t>PLANT FOODS FOR HUMAN NUTRITION</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66</w:t>
          </w:r>
          <w:r w:rsidRPr="006055B5">
            <w:rPr>
              <w:rFonts w:ascii="Times New Roman" w:eastAsia="Times New Roman" w:hAnsi="Times New Roman" w:cs="Times New Roman"/>
            </w:rPr>
            <w:t>(1), 41–47. https://doi.org/10.1007/s11130-011-0210-z</w:t>
          </w:r>
        </w:p>
        <w:p w14:paraId="7227A8EA" w14:textId="77777777" w:rsidR="001B6322" w:rsidRPr="006055B5" w:rsidRDefault="001B6322">
          <w:pPr>
            <w:autoSpaceDE w:val="0"/>
            <w:autoSpaceDN w:val="0"/>
            <w:ind w:hanging="480"/>
            <w:divId w:val="942423868"/>
            <w:rPr>
              <w:rFonts w:ascii="Times New Roman" w:eastAsia="Times New Roman" w:hAnsi="Times New Roman" w:cs="Times New Roman"/>
            </w:rPr>
          </w:pPr>
          <w:r w:rsidRPr="006055B5">
            <w:rPr>
              <w:rFonts w:ascii="Times New Roman" w:eastAsia="Times New Roman" w:hAnsi="Times New Roman" w:cs="Times New Roman"/>
            </w:rPr>
            <w:t xml:space="preserve">Mariscal Moreno, R. M., Figueroa, J. D. C., Santiago-Ramos, D., Arambula Villa, G., Jimenez Sandoval, S., Rayas-Duarte, P., Juan Veles-Medina, J., &amp; Martinez Flores, H. E. (2015). The effect of different nixtamalisation processes on some physicochemical properties, nutritional composition and glycemic index. </w:t>
          </w:r>
          <w:r w:rsidRPr="006055B5">
            <w:rPr>
              <w:rFonts w:ascii="Times New Roman" w:eastAsia="Times New Roman" w:hAnsi="Times New Roman" w:cs="Times New Roman"/>
              <w:i/>
              <w:iCs/>
            </w:rPr>
            <w:t>JOURNAL OF CEREAL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65</w:t>
          </w:r>
          <w:r w:rsidRPr="006055B5">
            <w:rPr>
              <w:rFonts w:ascii="Times New Roman" w:eastAsia="Times New Roman" w:hAnsi="Times New Roman" w:cs="Times New Roman"/>
            </w:rPr>
            <w:t>, 140–146. https://doi.org/10.1016/j.jcs.2015.06.016</w:t>
          </w:r>
        </w:p>
        <w:p w14:paraId="768813E3" w14:textId="77777777" w:rsidR="001B6322" w:rsidRPr="006055B5" w:rsidRDefault="001B6322">
          <w:pPr>
            <w:autoSpaceDE w:val="0"/>
            <w:autoSpaceDN w:val="0"/>
            <w:ind w:hanging="480"/>
            <w:divId w:val="1832328945"/>
            <w:rPr>
              <w:rFonts w:ascii="Times New Roman" w:eastAsia="Times New Roman" w:hAnsi="Times New Roman" w:cs="Times New Roman"/>
            </w:rPr>
          </w:pPr>
          <w:r w:rsidRPr="006055B5">
            <w:rPr>
              <w:rFonts w:ascii="Times New Roman" w:eastAsia="Times New Roman" w:hAnsi="Times New Roman" w:cs="Times New Roman"/>
            </w:rPr>
            <w:t xml:space="preserve">Mariscal-Moreno, R. M., de Dios Figueroa Cárdenas, J., Santiago-Ramos, D., Rayas-Duarte, P., Veles-Medina, J. J., &amp; Martínez-Flores, H. E. (2017). Nixtamalization Process Affects Resistant Starch Formation and Glycemic Index of Tamales. </w:t>
          </w:r>
          <w:r w:rsidRPr="006055B5">
            <w:rPr>
              <w:rFonts w:ascii="Times New Roman" w:eastAsia="Times New Roman" w:hAnsi="Times New Roman" w:cs="Times New Roman"/>
              <w:i/>
              <w:iCs/>
            </w:rPr>
            <w:t>Journal of Food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82</w:t>
          </w:r>
          <w:r w:rsidRPr="006055B5">
            <w:rPr>
              <w:rFonts w:ascii="Times New Roman" w:eastAsia="Times New Roman" w:hAnsi="Times New Roman" w:cs="Times New Roman"/>
            </w:rPr>
            <w:t>(5), 1110–1115. https://doi.org/10.1111/1750-3841.13703</w:t>
          </w:r>
        </w:p>
        <w:p w14:paraId="5D6FE778" w14:textId="77777777" w:rsidR="001B6322" w:rsidRPr="006055B5" w:rsidRDefault="001B6322">
          <w:pPr>
            <w:autoSpaceDE w:val="0"/>
            <w:autoSpaceDN w:val="0"/>
            <w:ind w:hanging="480"/>
            <w:divId w:val="301542698"/>
            <w:rPr>
              <w:rFonts w:ascii="Times New Roman" w:eastAsia="Times New Roman" w:hAnsi="Times New Roman" w:cs="Times New Roman"/>
            </w:rPr>
          </w:pPr>
          <w:r w:rsidRPr="006055B5">
            <w:rPr>
              <w:rFonts w:ascii="Times New Roman" w:eastAsia="Times New Roman" w:hAnsi="Times New Roman" w:cs="Times New Roman"/>
            </w:rPr>
            <w:t xml:space="preserve">Martin Enriquez-Castro, C., Isabel Torres-Chavez, P., Ramirez-Wong, B., Quintero-Ramos, A., Irene Ledesma-Osuna, A., Lopez-Cervantes, J., &amp; Enrique Gerardo-Rodriguez, J. (2020). Physicochemical, Rheological, and Morphological Characteristics of Products from Traditional and Extrusion Nixtamalization Processes and Their Relation to Starch. </w:t>
          </w:r>
          <w:r w:rsidRPr="006055B5">
            <w:rPr>
              <w:rFonts w:ascii="Times New Roman" w:eastAsia="Times New Roman" w:hAnsi="Times New Roman" w:cs="Times New Roman"/>
              <w:i/>
              <w:iCs/>
            </w:rPr>
            <w:t>INTERNATIONAL JOURNAL OF FOOD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2020</w:t>
          </w:r>
          <w:r w:rsidRPr="006055B5">
            <w:rPr>
              <w:rFonts w:ascii="Times New Roman" w:eastAsia="Times New Roman" w:hAnsi="Times New Roman" w:cs="Times New Roman"/>
            </w:rPr>
            <w:t>. https://doi.org/10.1155/2020/5927670</w:t>
          </w:r>
        </w:p>
        <w:p w14:paraId="290FD81D" w14:textId="77777777" w:rsidR="001B6322" w:rsidRPr="006055B5" w:rsidRDefault="001B6322">
          <w:pPr>
            <w:autoSpaceDE w:val="0"/>
            <w:autoSpaceDN w:val="0"/>
            <w:ind w:hanging="480"/>
            <w:divId w:val="950429068"/>
            <w:rPr>
              <w:rFonts w:ascii="Times New Roman" w:eastAsia="Times New Roman" w:hAnsi="Times New Roman" w:cs="Times New Roman"/>
            </w:rPr>
          </w:pPr>
          <w:r w:rsidRPr="006055B5">
            <w:rPr>
              <w:rFonts w:ascii="Times New Roman" w:eastAsia="Times New Roman" w:hAnsi="Times New Roman" w:cs="Times New Roman"/>
            </w:rPr>
            <w:t xml:space="preserve">Menchaca-Armenta, M., José Frutos, M., Ramírez-Wong, B., Valero-Cases, E., Muelas-Domingo, R., Quintero-Ramos, A., Isabel Torres-Chávez, P., Carbonell-Barrachina, Á. A., Irene Ledesma-Osuna, A., &amp; Nydia Campas-Baypoli, O. (2023). Changes in phytochemical content, bioaccesibility and antioxidant capacity of corn tortillas during simulated in vitro gastrointestinal digestion. </w:t>
          </w:r>
          <w:r w:rsidRPr="006055B5">
            <w:rPr>
              <w:rFonts w:ascii="Times New Roman" w:eastAsia="Times New Roman" w:hAnsi="Times New Roman" w:cs="Times New Roman"/>
              <w:i/>
              <w:iCs/>
            </w:rPr>
            <w:t>Food Chemistry</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405</w:t>
          </w:r>
          <w:r w:rsidRPr="006055B5">
            <w:rPr>
              <w:rFonts w:ascii="Times New Roman" w:eastAsia="Times New Roman" w:hAnsi="Times New Roman" w:cs="Times New Roman"/>
            </w:rPr>
            <w:t>, 134223. https://doi.org/10.1016/J.FOODCHEM.2022.134223</w:t>
          </w:r>
        </w:p>
        <w:p w14:paraId="5FE28B21" w14:textId="77777777" w:rsidR="001B6322" w:rsidRPr="006055B5" w:rsidRDefault="001B6322">
          <w:pPr>
            <w:autoSpaceDE w:val="0"/>
            <w:autoSpaceDN w:val="0"/>
            <w:ind w:hanging="480"/>
            <w:divId w:val="1425420786"/>
            <w:rPr>
              <w:rFonts w:ascii="Times New Roman" w:eastAsia="Times New Roman" w:hAnsi="Times New Roman" w:cs="Times New Roman"/>
            </w:rPr>
          </w:pPr>
          <w:r w:rsidRPr="006055B5">
            <w:rPr>
              <w:rFonts w:ascii="Times New Roman" w:eastAsia="Times New Roman" w:hAnsi="Times New Roman" w:cs="Times New Roman"/>
            </w:rPr>
            <w:t xml:space="preserve">Milani, J., &amp; Maleki, G. (2014). Effects of processing on mycotoxin stability in cereals. </w:t>
          </w:r>
          <w:r w:rsidRPr="006055B5">
            <w:rPr>
              <w:rFonts w:ascii="Times New Roman" w:eastAsia="Times New Roman" w:hAnsi="Times New Roman" w:cs="Times New Roman"/>
              <w:i/>
              <w:iCs/>
            </w:rPr>
            <w:t>JOURNAL OF THE SCIENCE OF FOOD AND AGRICULTURE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94</w:t>
          </w:r>
          <w:r w:rsidRPr="006055B5">
            <w:rPr>
              <w:rFonts w:ascii="Times New Roman" w:eastAsia="Times New Roman" w:hAnsi="Times New Roman" w:cs="Times New Roman"/>
            </w:rPr>
            <w:t>(12), 2372–2375. https://doi.org/10.1002/jsfa.6600</w:t>
          </w:r>
        </w:p>
        <w:p w14:paraId="11004C7B" w14:textId="77777777" w:rsidR="001B6322" w:rsidRPr="006055B5" w:rsidRDefault="001B6322">
          <w:pPr>
            <w:autoSpaceDE w:val="0"/>
            <w:autoSpaceDN w:val="0"/>
            <w:ind w:hanging="480"/>
            <w:divId w:val="930313377"/>
            <w:rPr>
              <w:rFonts w:ascii="Times New Roman" w:eastAsia="Times New Roman" w:hAnsi="Times New Roman" w:cs="Times New Roman"/>
            </w:rPr>
          </w:pPr>
          <w:r w:rsidRPr="006055B5">
            <w:rPr>
              <w:rFonts w:ascii="Times New Roman" w:eastAsia="Times New Roman" w:hAnsi="Times New Roman" w:cs="Times New Roman"/>
            </w:rPr>
            <w:lastRenderedPageBreak/>
            <w:t xml:space="preserve">Montoya, L. E. H., Iguarán, E. J. C., &amp; Ríos, K. C. (2020). Shelf life in dough and corn-derived products: Bibliometric study | Vida útil en masas y productos derivados del maíz: Estudio bibliométrico. </w:t>
          </w:r>
          <w:r w:rsidRPr="006055B5">
            <w:rPr>
              <w:rFonts w:ascii="Times New Roman" w:eastAsia="Times New Roman" w:hAnsi="Times New Roman" w:cs="Times New Roman"/>
              <w:i/>
              <w:iCs/>
            </w:rPr>
            <w:t>Brazilian Journal of Food Technology</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23</w:t>
          </w:r>
          <w:r w:rsidRPr="006055B5">
            <w:rPr>
              <w:rFonts w:ascii="Times New Roman" w:eastAsia="Times New Roman" w:hAnsi="Times New Roman" w:cs="Times New Roman"/>
            </w:rPr>
            <w:t>. https://doi.org/10.1590/1981-6723.02319</w:t>
          </w:r>
        </w:p>
        <w:p w14:paraId="5382B5D7" w14:textId="77777777" w:rsidR="001B6322" w:rsidRPr="006055B5" w:rsidRDefault="001B6322">
          <w:pPr>
            <w:autoSpaceDE w:val="0"/>
            <w:autoSpaceDN w:val="0"/>
            <w:ind w:hanging="480"/>
            <w:divId w:val="15884932"/>
            <w:rPr>
              <w:rFonts w:ascii="Times New Roman" w:eastAsia="Times New Roman" w:hAnsi="Times New Roman" w:cs="Times New Roman"/>
            </w:rPr>
          </w:pPr>
          <w:r w:rsidRPr="006055B5">
            <w:rPr>
              <w:rFonts w:ascii="Times New Roman" w:eastAsia="Times New Roman" w:hAnsi="Times New Roman" w:cs="Times New Roman"/>
            </w:rPr>
            <w:t xml:space="preserve">Mora-Rochin, S., Gutierrez-Uribe, J. A., Serna-Saldivar, S. O., Sanchez-Pena, P., Reyes-Moreno, C., &amp; Milan-Carrillo, J. (2010). Phenolic content and antioxidant activity of tortillas produced from pigmented maize processed by conventional nixtamalization or extrusion cooking. </w:t>
          </w:r>
          <w:r w:rsidRPr="006055B5">
            <w:rPr>
              <w:rFonts w:ascii="Times New Roman" w:eastAsia="Times New Roman" w:hAnsi="Times New Roman" w:cs="Times New Roman"/>
              <w:i/>
              <w:iCs/>
            </w:rPr>
            <w:t>JOURNAL OF CEREAL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52</w:t>
          </w:r>
          <w:r w:rsidRPr="006055B5">
            <w:rPr>
              <w:rFonts w:ascii="Times New Roman" w:eastAsia="Times New Roman" w:hAnsi="Times New Roman" w:cs="Times New Roman"/>
            </w:rPr>
            <w:t>(3), 502–508. https://doi.org/10.1016/j.jcs.2010.08.010</w:t>
          </w:r>
        </w:p>
        <w:p w14:paraId="5886EAEC" w14:textId="77777777" w:rsidR="001B6322" w:rsidRPr="006055B5" w:rsidRDefault="001B6322">
          <w:pPr>
            <w:autoSpaceDE w:val="0"/>
            <w:autoSpaceDN w:val="0"/>
            <w:ind w:hanging="480"/>
            <w:divId w:val="426852804"/>
            <w:rPr>
              <w:rFonts w:ascii="Times New Roman" w:eastAsia="Times New Roman" w:hAnsi="Times New Roman" w:cs="Times New Roman"/>
            </w:rPr>
          </w:pPr>
          <w:r w:rsidRPr="006055B5">
            <w:rPr>
              <w:rFonts w:ascii="Times New Roman" w:eastAsia="Times New Roman" w:hAnsi="Times New Roman" w:cs="Times New Roman"/>
            </w:rPr>
            <w:t xml:space="preserve">Musita, N., Nurdjanah, S., &amp; Oktiani, D. (2019). Nixtamalization Application as A Quality Improvement of Corn Flour. In T. Ariyanto, Rochmadi, I. Prasetyo, &amp; N. R. E. Putri (Eds.), </w:t>
          </w:r>
          <w:r w:rsidRPr="006055B5">
            <w:rPr>
              <w:rFonts w:ascii="Times New Roman" w:eastAsia="Times New Roman" w:hAnsi="Times New Roman" w:cs="Times New Roman"/>
              <w:i/>
              <w:iCs/>
            </w:rPr>
            <w:t>11TH REGIONAL CONFERENCE ON CHEMICAL ENGINEERING (RCCHE 2018)</w:t>
          </w:r>
          <w:r w:rsidRPr="006055B5">
            <w:rPr>
              <w:rFonts w:ascii="Times New Roman" w:eastAsia="Times New Roman" w:hAnsi="Times New Roman" w:cs="Times New Roman"/>
            </w:rPr>
            <w:t xml:space="preserve"> (Vol. 2085). AMER INST PHYSICS. https://doi.org/10.1063/1.5095015</w:t>
          </w:r>
        </w:p>
        <w:p w14:paraId="4AEF3634" w14:textId="1E81EDFC" w:rsidR="001B6322" w:rsidRPr="006055B5" w:rsidRDefault="001B6322">
          <w:pPr>
            <w:autoSpaceDE w:val="0"/>
            <w:autoSpaceDN w:val="0"/>
            <w:ind w:hanging="480"/>
            <w:divId w:val="375467417"/>
            <w:rPr>
              <w:rFonts w:ascii="Times New Roman" w:eastAsia="Times New Roman" w:hAnsi="Times New Roman" w:cs="Times New Roman"/>
            </w:rPr>
          </w:pPr>
          <w:r w:rsidRPr="006055B5">
            <w:rPr>
              <w:rFonts w:ascii="Times New Roman" w:eastAsia="Times New Roman" w:hAnsi="Times New Roman" w:cs="Times New Roman"/>
            </w:rPr>
            <w:t xml:space="preserve">Neme, K., &amp; Mohammed, A. (2017). Mycotoxin occurrence in grains and the role of postharvest management as a mitigation strategies. A review. </w:t>
          </w:r>
          <w:r w:rsidRPr="006055B5">
            <w:rPr>
              <w:rFonts w:ascii="Times New Roman" w:eastAsia="Times New Roman" w:hAnsi="Times New Roman" w:cs="Times New Roman"/>
              <w:i/>
              <w:iCs/>
            </w:rPr>
            <w:t>Food Control</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78</w:t>
          </w:r>
          <w:r w:rsidRPr="006055B5">
            <w:rPr>
              <w:rFonts w:ascii="Times New Roman" w:eastAsia="Times New Roman" w:hAnsi="Times New Roman" w:cs="Times New Roman"/>
            </w:rPr>
            <w:t>, 412–425. https://doi.org/10.1016/j.foodcont.2017.03.012</w:t>
          </w:r>
        </w:p>
        <w:p w14:paraId="3A76AB36" w14:textId="33BFD38D" w:rsidR="001B6322" w:rsidRPr="006055B5" w:rsidRDefault="001B6322">
          <w:pPr>
            <w:autoSpaceDE w:val="0"/>
            <w:autoSpaceDN w:val="0"/>
            <w:ind w:hanging="480"/>
            <w:divId w:val="1476069472"/>
            <w:rPr>
              <w:rFonts w:ascii="Times New Roman" w:eastAsia="Times New Roman" w:hAnsi="Times New Roman" w:cs="Times New Roman"/>
            </w:rPr>
          </w:pPr>
          <w:r w:rsidRPr="006055B5">
            <w:rPr>
              <w:rFonts w:ascii="Times New Roman" w:eastAsia="Times New Roman" w:hAnsi="Times New Roman" w:cs="Times New Roman"/>
            </w:rPr>
            <w:t xml:space="preserve">Nuss, E. T., &amp; Tanumihardjo, S. A. (2010). Maize: A paramount staple crop in the context of global nutrition. </w:t>
          </w:r>
          <w:r w:rsidRPr="006055B5">
            <w:rPr>
              <w:rFonts w:ascii="Times New Roman" w:eastAsia="Times New Roman" w:hAnsi="Times New Roman" w:cs="Times New Roman"/>
              <w:i/>
              <w:iCs/>
            </w:rPr>
            <w:t>Comprehensive Reviews in Food Science and Food Safety</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9</w:t>
          </w:r>
          <w:r w:rsidRPr="006055B5">
            <w:rPr>
              <w:rFonts w:ascii="Times New Roman" w:eastAsia="Times New Roman" w:hAnsi="Times New Roman" w:cs="Times New Roman"/>
            </w:rPr>
            <w:t>(4), 417–436. https://doi.org/10.1111/j.1541-4337.2010.00117.x</w:t>
          </w:r>
        </w:p>
        <w:p w14:paraId="2766991B" w14:textId="77777777" w:rsidR="001B6322" w:rsidRPr="006055B5" w:rsidRDefault="001B6322">
          <w:pPr>
            <w:autoSpaceDE w:val="0"/>
            <w:autoSpaceDN w:val="0"/>
            <w:ind w:hanging="480"/>
            <w:divId w:val="1758357702"/>
            <w:rPr>
              <w:rFonts w:ascii="Times New Roman" w:eastAsia="Times New Roman" w:hAnsi="Times New Roman" w:cs="Times New Roman"/>
            </w:rPr>
          </w:pPr>
          <w:r w:rsidRPr="006055B5">
            <w:rPr>
              <w:rFonts w:ascii="Times New Roman" w:eastAsia="Times New Roman" w:hAnsi="Times New Roman" w:cs="Times New Roman"/>
            </w:rPr>
            <w:t xml:space="preserve">Page, M. J., McKenzie, J. E., Bossuyt, P. M., Boutron, I., Hoffmann, T. C., Mulrow, C. D., Shamseer, L., Tetzlaff, J. M., Akl, E. A., Brennan, S. E., Chou, R., Glanville, J., Grimshaw, J. M., Hróbjartsson, A., Lalu, M. M., Li, T., Loder, E. W., Mayo-Wilson, E., McDonald, S., … Moher, D. (2021). The PRISMA 2020 statement: an updated guideline for reporting systematic reviews. </w:t>
          </w:r>
          <w:r w:rsidRPr="006055B5">
            <w:rPr>
              <w:rFonts w:ascii="Times New Roman" w:eastAsia="Times New Roman" w:hAnsi="Times New Roman" w:cs="Times New Roman"/>
              <w:i/>
              <w:iCs/>
            </w:rPr>
            <w:t>BMJ</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372</w:t>
          </w:r>
          <w:r w:rsidRPr="006055B5">
            <w:rPr>
              <w:rFonts w:ascii="Times New Roman" w:eastAsia="Times New Roman" w:hAnsi="Times New Roman" w:cs="Times New Roman"/>
            </w:rPr>
            <w:t>. https://doi.org/10.1136/BMJ.N71</w:t>
          </w:r>
        </w:p>
        <w:p w14:paraId="260C7375" w14:textId="77777777" w:rsidR="001B6322" w:rsidRPr="006055B5" w:rsidRDefault="001B6322">
          <w:pPr>
            <w:autoSpaceDE w:val="0"/>
            <w:autoSpaceDN w:val="0"/>
            <w:ind w:hanging="480"/>
            <w:divId w:val="379984467"/>
            <w:rPr>
              <w:rFonts w:ascii="Times New Roman" w:eastAsia="Times New Roman" w:hAnsi="Times New Roman" w:cs="Times New Roman"/>
            </w:rPr>
          </w:pPr>
          <w:r w:rsidRPr="006055B5">
            <w:rPr>
              <w:rFonts w:ascii="Times New Roman" w:eastAsia="Times New Roman" w:hAnsi="Times New Roman" w:cs="Times New Roman"/>
            </w:rPr>
            <w:t xml:space="preserve">Palacios-Fonseca, A. J., Castro-Rosas, J., Gomez-Aldapa, C. A., Tovar-Benitez, T., Millan-Malo, B. M., del Real, A., &amp; Rodriguez-Garcia, M. E. (2013). Effect of the alkaline and acid treatments on the physicochemical properties of corn starch. </w:t>
          </w:r>
          <w:r w:rsidRPr="006055B5">
            <w:rPr>
              <w:rFonts w:ascii="Times New Roman" w:eastAsia="Times New Roman" w:hAnsi="Times New Roman" w:cs="Times New Roman"/>
              <w:i/>
              <w:iCs/>
            </w:rPr>
            <w:t>CYTA-JOURNAL OF FOOD</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11</w:t>
          </w:r>
          <w:r w:rsidRPr="006055B5">
            <w:rPr>
              <w:rFonts w:ascii="Times New Roman" w:eastAsia="Times New Roman" w:hAnsi="Times New Roman" w:cs="Times New Roman"/>
            </w:rPr>
            <w:t>(1, SI), 67–74. https://doi.org/10.1080/19476337.2012.761651</w:t>
          </w:r>
        </w:p>
        <w:p w14:paraId="46B61064" w14:textId="77777777" w:rsidR="001B6322" w:rsidRPr="006055B5" w:rsidRDefault="001B6322">
          <w:pPr>
            <w:autoSpaceDE w:val="0"/>
            <w:autoSpaceDN w:val="0"/>
            <w:ind w:hanging="480"/>
            <w:divId w:val="2100984718"/>
            <w:rPr>
              <w:rFonts w:ascii="Times New Roman" w:eastAsia="Times New Roman" w:hAnsi="Times New Roman" w:cs="Times New Roman"/>
            </w:rPr>
          </w:pPr>
          <w:r w:rsidRPr="006055B5">
            <w:rPr>
              <w:rFonts w:ascii="Times New Roman" w:eastAsia="Times New Roman" w:hAnsi="Times New Roman" w:cs="Times New Roman"/>
            </w:rPr>
            <w:t xml:space="preserve">Pérez-Flores, G. C., Moreno-Martínez, E., &amp; Méndez-Albores, A. (2011). Effect of Microwave Heating during Alkaline-Cooking of Aflatoxin Contaminated Maize. </w:t>
          </w:r>
          <w:r w:rsidRPr="006055B5">
            <w:rPr>
              <w:rFonts w:ascii="Times New Roman" w:eastAsia="Times New Roman" w:hAnsi="Times New Roman" w:cs="Times New Roman"/>
              <w:i/>
              <w:iCs/>
            </w:rPr>
            <w:t>Journal of Food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76</w:t>
          </w:r>
          <w:r w:rsidRPr="006055B5">
            <w:rPr>
              <w:rFonts w:ascii="Times New Roman" w:eastAsia="Times New Roman" w:hAnsi="Times New Roman" w:cs="Times New Roman"/>
            </w:rPr>
            <w:t>(2), T48–T52. https://doi.org/10.1111/j.1750-3841.2010.01980.x</w:t>
          </w:r>
        </w:p>
        <w:p w14:paraId="519FB1B5" w14:textId="77777777" w:rsidR="001B6322" w:rsidRPr="006055B5" w:rsidRDefault="001B6322">
          <w:pPr>
            <w:autoSpaceDE w:val="0"/>
            <w:autoSpaceDN w:val="0"/>
            <w:ind w:hanging="480"/>
            <w:divId w:val="835151184"/>
            <w:rPr>
              <w:rFonts w:ascii="Times New Roman" w:eastAsia="Times New Roman" w:hAnsi="Times New Roman" w:cs="Times New Roman"/>
            </w:rPr>
          </w:pPr>
          <w:r w:rsidRPr="006055B5">
            <w:rPr>
              <w:rFonts w:ascii="Times New Roman" w:eastAsia="Times New Roman" w:hAnsi="Times New Roman" w:cs="Times New Roman"/>
            </w:rPr>
            <w:t xml:space="preserve">Pranckutė, R. (2021). Web of science (Wos) and scopus: The titans of bibliographic information in today’s academic world. In </w:t>
          </w:r>
          <w:r w:rsidRPr="006055B5">
            <w:rPr>
              <w:rFonts w:ascii="Times New Roman" w:eastAsia="Times New Roman" w:hAnsi="Times New Roman" w:cs="Times New Roman"/>
              <w:i/>
              <w:iCs/>
            </w:rPr>
            <w:t>Publications</w:t>
          </w:r>
          <w:r w:rsidRPr="006055B5">
            <w:rPr>
              <w:rFonts w:ascii="Times New Roman" w:eastAsia="Times New Roman" w:hAnsi="Times New Roman" w:cs="Times New Roman"/>
            </w:rPr>
            <w:t xml:space="preserve"> (Vol. 9, Issue 1). MDPI AG. https://doi.org/10.3390/publications9010012</w:t>
          </w:r>
        </w:p>
        <w:p w14:paraId="76713D60" w14:textId="77777777" w:rsidR="001B6322" w:rsidRPr="006055B5" w:rsidRDefault="001B6322">
          <w:pPr>
            <w:autoSpaceDE w:val="0"/>
            <w:autoSpaceDN w:val="0"/>
            <w:ind w:hanging="480"/>
            <w:divId w:val="1670910406"/>
            <w:rPr>
              <w:rFonts w:ascii="Times New Roman" w:eastAsia="Times New Roman" w:hAnsi="Times New Roman" w:cs="Times New Roman"/>
            </w:rPr>
          </w:pPr>
          <w:r w:rsidRPr="006055B5">
            <w:rPr>
              <w:rFonts w:ascii="Times New Roman" w:eastAsia="Times New Roman" w:hAnsi="Times New Roman" w:cs="Times New Roman"/>
            </w:rPr>
            <w:t xml:space="preserve">Preciado-Ortíz, R. E., Vázquez-Carrillo, M. G., Figueroa-Cárdenas, J. D. D., Guzmán-Maldonado, S. H., Santiago-Ramos, D., &amp; Topete-Betancourt, A. (2018). Fatty acids and starch properties of high-oil maize hybrids during nixtamalization and tortilla-making process. </w:t>
          </w:r>
          <w:r w:rsidRPr="006055B5">
            <w:rPr>
              <w:rFonts w:ascii="Times New Roman" w:eastAsia="Times New Roman" w:hAnsi="Times New Roman" w:cs="Times New Roman"/>
              <w:i/>
              <w:iCs/>
            </w:rPr>
            <w:t>Journal of Cereal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83</w:t>
          </w:r>
          <w:r w:rsidRPr="006055B5">
            <w:rPr>
              <w:rFonts w:ascii="Times New Roman" w:eastAsia="Times New Roman" w:hAnsi="Times New Roman" w:cs="Times New Roman"/>
            </w:rPr>
            <w:t>, 171–179. https://doi.org/10.1016/j.jcs.2018.08.015</w:t>
          </w:r>
        </w:p>
        <w:p w14:paraId="714C76CC" w14:textId="77777777" w:rsidR="001B6322" w:rsidRPr="006055B5" w:rsidRDefault="001B6322">
          <w:pPr>
            <w:autoSpaceDE w:val="0"/>
            <w:autoSpaceDN w:val="0"/>
            <w:ind w:hanging="480"/>
            <w:divId w:val="1413893398"/>
            <w:rPr>
              <w:rFonts w:ascii="Times New Roman" w:eastAsia="Times New Roman" w:hAnsi="Times New Roman" w:cs="Times New Roman"/>
            </w:rPr>
          </w:pPr>
          <w:r w:rsidRPr="006055B5">
            <w:rPr>
              <w:rFonts w:ascii="Times New Roman" w:eastAsia="Times New Roman" w:hAnsi="Times New Roman" w:cs="Times New Roman"/>
            </w:rPr>
            <w:t xml:space="preserve">Rodriguez-Miranda, J., Ruiz-Lopez, I. I., Herman-Lara, E., Martinez-Sanchez, C. E., Delgado-Licon, E., &amp; Vivar-Vera, M. A. (2011). Development of extruded snacks using taro (Colocasia esculenta) and nixtamalized maize (Zea mays) flour blends. </w:t>
          </w:r>
          <w:r w:rsidRPr="006055B5">
            <w:rPr>
              <w:rFonts w:ascii="Times New Roman" w:eastAsia="Times New Roman" w:hAnsi="Times New Roman" w:cs="Times New Roman"/>
              <w:i/>
              <w:iCs/>
            </w:rPr>
            <w:t>LWT-FOOD SCIENCE AND TECHNOLOGY</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44</w:t>
          </w:r>
          <w:r w:rsidRPr="006055B5">
            <w:rPr>
              <w:rFonts w:ascii="Times New Roman" w:eastAsia="Times New Roman" w:hAnsi="Times New Roman" w:cs="Times New Roman"/>
            </w:rPr>
            <w:t>(3, SI), 673–680. https://doi.org/10.1016/j.lwt.2010.06.036</w:t>
          </w:r>
        </w:p>
        <w:p w14:paraId="1D7651BE" w14:textId="77777777" w:rsidR="001B6322" w:rsidRPr="006055B5" w:rsidRDefault="001B6322">
          <w:pPr>
            <w:autoSpaceDE w:val="0"/>
            <w:autoSpaceDN w:val="0"/>
            <w:ind w:hanging="480"/>
            <w:divId w:val="1421485918"/>
            <w:rPr>
              <w:rFonts w:ascii="Times New Roman" w:eastAsia="Times New Roman" w:hAnsi="Times New Roman" w:cs="Times New Roman"/>
            </w:rPr>
          </w:pPr>
          <w:r w:rsidRPr="006055B5">
            <w:rPr>
              <w:rFonts w:ascii="Times New Roman" w:eastAsia="Times New Roman" w:hAnsi="Times New Roman" w:cs="Times New Roman"/>
            </w:rPr>
            <w:lastRenderedPageBreak/>
            <w:t xml:space="preserve">Rojas-Molina, I., Mendoza-Avila, M., Cornejo-Villegas, M. D. L. A., Real-López, A. D., Rivera-Muñoz, E., Rodríguez-García, M., &amp; Gutiérrez-Cortez, E. (2020). Physicochemical properties and resistant starch content of corn tortilla flours refrigerated at different storage times. </w:t>
          </w:r>
          <w:r w:rsidRPr="006055B5">
            <w:rPr>
              <w:rFonts w:ascii="Times New Roman" w:eastAsia="Times New Roman" w:hAnsi="Times New Roman" w:cs="Times New Roman"/>
              <w:i/>
              <w:iCs/>
            </w:rPr>
            <w:t>Foods</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9</w:t>
          </w:r>
          <w:r w:rsidRPr="006055B5">
            <w:rPr>
              <w:rFonts w:ascii="Times New Roman" w:eastAsia="Times New Roman" w:hAnsi="Times New Roman" w:cs="Times New Roman"/>
            </w:rPr>
            <w:t>(4). https://doi.org/10.3390/foods9040469</w:t>
          </w:r>
        </w:p>
        <w:p w14:paraId="5F2AB393" w14:textId="77777777" w:rsidR="001B6322" w:rsidRPr="006055B5" w:rsidRDefault="001B6322">
          <w:pPr>
            <w:autoSpaceDE w:val="0"/>
            <w:autoSpaceDN w:val="0"/>
            <w:ind w:hanging="480"/>
            <w:divId w:val="1619599850"/>
            <w:rPr>
              <w:rFonts w:ascii="Times New Roman" w:eastAsia="Times New Roman" w:hAnsi="Times New Roman" w:cs="Times New Roman"/>
            </w:rPr>
          </w:pPr>
          <w:r w:rsidRPr="006055B5">
            <w:rPr>
              <w:rFonts w:ascii="Times New Roman" w:eastAsia="Times New Roman" w:hAnsi="Times New Roman" w:cs="Times New Roman"/>
            </w:rPr>
            <w:t xml:space="preserve">Roldan-Cruz, C., Garcia-Diaz, S., Garcia-Hernandez Angeles and Alvarez-Ramirez, J., &amp; Vernon-Carter, E. J. (2020). Microstructural Changes and In Vitro Digestibility of Maize Starch Treated with Different Calcium Compounds Used in Nixtamalization Processes. </w:t>
          </w:r>
          <w:r w:rsidRPr="006055B5">
            <w:rPr>
              <w:rFonts w:ascii="Times New Roman" w:eastAsia="Times New Roman" w:hAnsi="Times New Roman" w:cs="Times New Roman"/>
              <w:i/>
              <w:iCs/>
            </w:rPr>
            <w:t>STARCH-STARKE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72</w:t>
          </w:r>
          <w:r w:rsidRPr="006055B5">
            <w:rPr>
              <w:rFonts w:ascii="Times New Roman" w:eastAsia="Times New Roman" w:hAnsi="Times New Roman" w:cs="Times New Roman"/>
            </w:rPr>
            <w:t>(9–10, SI). https://doi.org/10.1002/star.201900303</w:t>
          </w:r>
        </w:p>
        <w:p w14:paraId="0437E82C" w14:textId="77777777" w:rsidR="001B6322" w:rsidRPr="006055B5" w:rsidRDefault="001B6322">
          <w:pPr>
            <w:autoSpaceDE w:val="0"/>
            <w:autoSpaceDN w:val="0"/>
            <w:ind w:hanging="480"/>
            <w:divId w:val="839471017"/>
            <w:rPr>
              <w:rFonts w:ascii="Times New Roman" w:eastAsia="Times New Roman" w:hAnsi="Times New Roman" w:cs="Times New Roman"/>
            </w:rPr>
          </w:pPr>
          <w:r w:rsidRPr="006055B5">
            <w:rPr>
              <w:rFonts w:ascii="Times New Roman" w:eastAsia="Times New Roman" w:hAnsi="Times New Roman" w:cs="Times New Roman"/>
            </w:rPr>
            <w:t xml:space="preserve">Rooney, L. W., &amp; Serna-Saldivar, S. O. (2015). Food-Grade Corn Quality for Lime-Cooked Tortillas and Snacks. </w:t>
          </w:r>
          <w:r w:rsidRPr="006055B5">
            <w:rPr>
              <w:rFonts w:ascii="Times New Roman" w:eastAsia="Times New Roman" w:hAnsi="Times New Roman" w:cs="Times New Roman"/>
              <w:i/>
              <w:iCs/>
            </w:rPr>
            <w:t>Tortillas: Wheat Flour and Corn Products</w:t>
          </w:r>
          <w:r w:rsidRPr="006055B5">
            <w:rPr>
              <w:rFonts w:ascii="Times New Roman" w:eastAsia="Times New Roman" w:hAnsi="Times New Roman" w:cs="Times New Roman"/>
            </w:rPr>
            <w:t>, 227–246. https://doi.org/10.1016/B978-1-891127-88-5.50012-8</w:t>
          </w:r>
        </w:p>
        <w:p w14:paraId="6FD28452" w14:textId="77777777" w:rsidR="001B6322" w:rsidRPr="006055B5" w:rsidRDefault="001B6322">
          <w:pPr>
            <w:autoSpaceDE w:val="0"/>
            <w:autoSpaceDN w:val="0"/>
            <w:ind w:hanging="480"/>
            <w:divId w:val="355664342"/>
            <w:rPr>
              <w:rFonts w:ascii="Times New Roman" w:eastAsia="Times New Roman" w:hAnsi="Times New Roman" w:cs="Times New Roman"/>
            </w:rPr>
          </w:pPr>
          <w:r w:rsidRPr="006055B5">
            <w:rPr>
              <w:rFonts w:ascii="Times New Roman" w:eastAsia="Times New Roman" w:hAnsi="Times New Roman" w:cs="Times New Roman"/>
            </w:rPr>
            <w:t xml:space="preserve">Rouf Shah, T., Prasad, K., &amp; Kumar, P. (2016). Maize—A potential source of human nutrition and health: A review. </w:t>
          </w:r>
          <w:r w:rsidRPr="006055B5">
            <w:rPr>
              <w:rFonts w:ascii="Times New Roman" w:eastAsia="Times New Roman" w:hAnsi="Times New Roman" w:cs="Times New Roman"/>
              <w:i/>
              <w:iCs/>
            </w:rPr>
            <w:t>Http://Www.Editorialmanager.Com/Cogentagri</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2</w:t>
          </w:r>
          <w:r w:rsidRPr="006055B5">
            <w:rPr>
              <w:rFonts w:ascii="Times New Roman" w:eastAsia="Times New Roman" w:hAnsi="Times New Roman" w:cs="Times New Roman"/>
            </w:rPr>
            <w:t>(1). https://doi.org/10.1080/23311932.2016.1166995</w:t>
          </w:r>
        </w:p>
        <w:p w14:paraId="7A2B41A9" w14:textId="77777777" w:rsidR="001B6322" w:rsidRPr="006055B5" w:rsidRDefault="001B6322">
          <w:pPr>
            <w:autoSpaceDE w:val="0"/>
            <w:autoSpaceDN w:val="0"/>
            <w:ind w:hanging="480"/>
            <w:divId w:val="1981500610"/>
            <w:rPr>
              <w:rFonts w:ascii="Times New Roman" w:eastAsia="Times New Roman" w:hAnsi="Times New Roman" w:cs="Times New Roman"/>
            </w:rPr>
          </w:pPr>
          <w:r w:rsidRPr="006055B5">
            <w:rPr>
              <w:rFonts w:ascii="Times New Roman" w:eastAsia="Times New Roman" w:hAnsi="Times New Roman" w:cs="Times New Roman"/>
            </w:rPr>
            <w:t xml:space="preserve">Santiago-Ramos, D., de Dios Figueroa-Cardenas, J., Juan Veles-Medina, J., &amp; Maria Mariscal-Moreno, R. (2017). Changes in the thermal and structural properties of maize starch during nixtamalization and tortilla-making processes as affected by grain hardness. </w:t>
          </w:r>
          <w:r w:rsidRPr="006055B5">
            <w:rPr>
              <w:rFonts w:ascii="Times New Roman" w:eastAsia="Times New Roman" w:hAnsi="Times New Roman" w:cs="Times New Roman"/>
              <w:i/>
              <w:iCs/>
            </w:rPr>
            <w:t>JOURNAL OF CEREAL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74</w:t>
          </w:r>
          <w:r w:rsidRPr="006055B5">
            <w:rPr>
              <w:rFonts w:ascii="Times New Roman" w:eastAsia="Times New Roman" w:hAnsi="Times New Roman" w:cs="Times New Roman"/>
            </w:rPr>
            <w:t>, 72–78. https://doi.org/10.1016/j.jcs.2017.01.018</w:t>
          </w:r>
        </w:p>
        <w:p w14:paraId="6882E49B" w14:textId="77777777" w:rsidR="001B6322" w:rsidRPr="006055B5" w:rsidRDefault="001B6322">
          <w:pPr>
            <w:autoSpaceDE w:val="0"/>
            <w:autoSpaceDN w:val="0"/>
            <w:ind w:hanging="480"/>
            <w:divId w:val="1567839492"/>
            <w:rPr>
              <w:rFonts w:ascii="Times New Roman" w:eastAsia="Times New Roman" w:hAnsi="Times New Roman" w:cs="Times New Roman"/>
            </w:rPr>
          </w:pPr>
          <w:r w:rsidRPr="006055B5">
            <w:rPr>
              <w:rFonts w:ascii="Times New Roman" w:eastAsia="Times New Roman" w:hAnsi="Times New Roman" w:cs="Times New Roman"/>
            </w:rPr>
            <w:t xml:space="preserve">Santiago-Ramos, D., de Dios Figueroa-Cardenas, J., Juan Veles-Medina, J., Maria Mariscal-Moreno, R., Reynoso-Camacho, R., Ramos-Gomez, M., Gaytan-Martinez, M., &amp; Morales-Sanchez, E. (2015). Resistant Starch Formation in Tortillas from an Ecological Nixtamalization Process. </w:t>
          </w:r>
          <w:r w:rsidRPr="006055B5">
            <w:rPr>
              <w:rFonts w:ascii="Times New Roman" w:eastAsia="Times New Roman" w:hAnsi="Times New Roman" w:cs="Times New Roman"/>
              <w:i/>
              <w:iCs/>
            </w:rPr>
            <w:t>CEREAL CHEMISTRY</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92</w:t>
          </w:r>
          <w:r w:rsidRPr="006055B5">
            <w:rPr>
              <w:rFonts w:ascii="Times New Roman" w:eastAsia="Times New Roman" w:hAnsi="Times New Roman" w:cs="Times New Roman"/>
            </w:rPr>
            <w:t>(2), 185–192. https://doi.org/10.1094/CCHEM-08-14-0170-R</w:t>
          </w:r>
        </w:p>
        <w:p w14:paraId="00890406" w14:textId="77777777" w:rsidR="001B6322" w:rsidRPr="006055B5" w:rsidRDefault="001B6322">
          <w:pPr>
            <w:autoSpaceDE w:val="0"/>
            <w:autoSpaceDN w:val="0"/>
            <w:ind w:hanging="480"/>
            <w:divId w:val="453326544"/>
            <w:rPr>
              <w:rFonts w:ascii="Times New Roman" w:eastAsia="Times New Roman" w:hAnsi="Times New Roman" w:cs="Times New Roman"/>
            </w:rPr>
          </w:pPr>
          <w:r w:rsidRPr="006055B5">
            <w:rPr>
              <w:rFonts w:ascii="Times New Roman" w:eastAsia="Times New Roman" w:hAnsi="Times New Roman" w:cs="Times New Roman"/>
            </w:rPr>
            <w:t xml:space="preserve">Santiago-Ramos, D., de Dios Figueroa-Cardenas, J., Maria Mariscal-Moreno, R., Escalante-Aburto, A., Ponce-Garcia, N., &amp; Juan Veles-Medina, J. (2018). Physical and chemical changes undergone by pericarp and endosperm during corn nixtamalization-A review. </w:t>
          </w:r>
          <w:r w:rsidRPr="006055B5">
            <w:rPr>
              <w:rFonts w:ascii="Times New Roman" w:eastAsia="Times New Roman" w:hAnsi="Times New Roman" w:cs="Times New Roman"/>
              <w:i/>
              <w:iCs/>
            </w:rPr>
            <w:t>JOURNAL OF CEREAL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81</w:t>
          </w:r>
          <w:r w:rsidRPr="006055B5">
            <w:rPr>
              <w:rFonts w:ascii="Times New Roman" w:eastAsia="Times New Roman" w:hAnsi="Times New Roman" w:cs="Times New Roman"/>
            </w:rPr>
            <w:t>, 108–117. https://doi.org/10.1016/j.jcs.2018.04.003</w:t>
          </w:r>
        </w:p>
        <w:p w14:paraId="236C1B5F" w14:textId="77777777" w:rsidR="001B6322" w:rsidRPr="006055B5" w:rsidRDefault="001B6322">
          <w:pPr>
            <w:autoSpaceDE w:val="0"/>
            <w:autoSpaceDN w:val="0"/>
            <w:ind w:hanging="480"/>
            <w:divId w:val="1800608172"/>
            <w:rPr>
              <w:rFonts w:ascii="Times New Roman" w:eastAsia="Times New Roman" w:hAnsi="Times New Roman" w:cs="Times New Roman"/>
            </w:rPr>
          </w:pPr>
          <w:r w:rsidRPr="006055B5">
            <w:rPr>
              <w:rFonts w:ascii="Times New Roman" w:eastAsia="Times New Roman" w:hAnsi="Times New Roman" w:cs="Times New Roman"/>
            </w:rPr>
            <w:t xml:space="preserve">Santiago-Ramos, D., Figueroa-Cárdenas, J. de D., Mariscal-Moreno, R. M., Escalante-Aburto, A., Ponce-García, N., &amp; Véles-Medina, J. J. (2018). Physical and chemical changes undergone by pericarp and endosperm during corn nixtamalization-A review. </w:t>
          </w:r>
          <w:r w:rsidRPr="006055B5">
            <w:rPr>
              <w:rFonts w:ascii="Times New Roman" w:eastAsia="Times New Roman" w:hAnsi="Times New Roman" w:cs="Times New Roman"/>
              <w:i/>
              <w:iCs/>
            </w:rPr>
            <w:t>Journal of Cereal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81</w:t>
          </w:r>
          <w:r w:rsidRPr="006055B5">
            <w:rPr>
              <w:rFonts w:ascii="Times New Roman" w:eastAsia="Times New Roman" w:hAnsi="Times New Roman" w:cs="Times New Roman"/>
            </w:rPr>
            <w:t>, 108–117. https://doi.org/10.1016/J.JCS.2018.04.003</w:t>
          </w:r>
        </w:p>
        <w:p w14:paraId="0562C00B" w14:textId="77777777" w:rsidR="001B6322" w:rsidRPr="006055B5" w:rsidRDefault="001B6322">
          <w:pPr>
            <w:autoSpaceDE w:val="0"/>
            <w:autoSpaceDN w:val="0"/>
            <w:ind w:hanging="480"/>
            <w:divId w:val="1484931053"/>
            <w:rPr>
              <w:rFonts w:ascii="Times New Roman" w:eastAsia="Times New Roman" w:hAnsi="Times New Roman" w:cs="Times New Roman"/>
            </w:rPr>
          </w:pPr>
          <w:r w:rsidRPr="006055B5">
            <w:rPr>
              <w:rFonts w:ascii="Times New Roman" w:eastAsia="Times New Roman" w:hAnsi="Times New Roman" w:cs="Times New Roman"/>
            </w:rPr>
            <w:t xml:space="preserve">Santillán‐fernández, A., Salinas‐moreno, Y., Valdez‐lazalde, J. R., &amp; Pereira‐lorenzo, S. (2021). Spatial‐temporal evolution of scientific production about genetically modified maize. </w:t>
          </w:r>
          <w:r w:rsidRPr="006055B5">
            <w:rPr>
              <w:rFonts w:ascii="Times New Roman" w:eastAsia="Times New Roman" w:hAnsi="Times New Roman" w:cs="Times New Roman"/>
              <w:i/>
              <w:iCs/>
            </w:rPr>
            <w:t>Agriculture (Switzerland)</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11</w:t>
          </w:r>
          <w:r w:rsidRPr="006055B5">
            <w:rPr>
              <w:rFonts w:ascii="Times New Roman" w:eastAsia="Times New Roman" w:hAnsi="Times New Roman" w:cs="Times New Roman"/>
            </w:rPr>
            <w:t>(3). https://doi.org/10.3390/agriculture11030246</w:t>
          </w:r>
        </w:p>
        <w:p w14:paraId="386E0B46" w14:textId="77777777" w:rsidR="001B6322" w:rsidRPr="006055B5" w:rsidRDefault="001B6322">
          <w:pPr>
            <w:autoSpaceDE w:val="0"/>
            <w:autoSpaceDN w:val="0"/>
            <w:ind w:hanging="480"/>
            <w:divId w:val="1929382179"/>
            <w:rPr>
              <w:rFonts w:ascii="Times New Roman" w:eastAsia="Times New Roman" w:hAnsi="Times New Roman" w:cs="Times New Roman"/>
            </w:rPr>
          </w:pPr>
          <w:r w:rsidRPr="006055B5">
            <w:rPr>
              <w:rFonts w:ascii="Times New Roman" w:eastAsia="Times New Roman" w:hAnsi="Times New Roman" w:cs="Times New Roman"/>
            </w:rPr>
            <w:t xml:space="preserve">Serna-Saldivar, S. O. (2021). Understanding the functionality and manufacturing of nixtamalized maize products. </w:t>
          </w:r>
          <w:r w:rsidRPr="006055B5">
            <w:rPr>
              <w:rFonts w:ascii="Times New Roman" w:eastAsia="Times New Roman" w:hAnsi="Times New Roman" w:cs="Times New Roman"/>
              <w:i/>
              <w:iCs/>
            </w:rPr>
            <w:t>Journal of Cereal Science</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99</w:t>
          </w:r>
          <w:r w:rsidRPr="006055B5">
            <w:rPr>
              <w:rFonts w:ascii="Times New Roman" w:eastAsia="Times New Roman" w:hAnsi="Times New Roman" w:cs="Times New Roman"/>
            </w:rPr>
            <w:t>, 103205. https://doi.org/10.1016/J.JCS.2021.103205</w:t>
          </w:r>
        </w:p>
        <w:p w14:paraId="70B35122" w14:textId="77777777" w:rsidR="001B6322" w:rsidRPr="006055B5" w:rsidRDefault="001B6322">
          <w:pPr>
            <w:autoSpaceDE w:val="0"/>
            <w:autoSpaceDN w:val="0"/>
            <w:ind w:hanging="480"/>
            <w:divId w:val="203493391"/>
            <w:rPr>
              <w:rFonts w:ascii="Times New Roman" w:eastAsia="Times New Roman" w:hAnsi="Times New Roman" w:cs="Times New Roman"/>
            </w:rPr>
          </w:pPr>
          <w:r w:rsidRPr="006055B5">
            <w:rPr>
              <w:rFonts w:ascii="Times New Roman" w:eastAsia="Times New Roman" w:hAnsi="Times New Roman" w:cs="Times New Roman"/>
            </w:rPr>
            <w:t xml:space="preserve">Suarez Meraz, K. A., Ponce Vargas, S. M., Lopez Maldonado, J. T., Cornejo Bravo, J. M., Oropeza Guzman, M. T., &amp; Lopez Maldonado, E. A. (2016). Eco-friendly innovation for nejayote coagulation-flocculation process using chitosan: Evaluation through zeta potential measurements. </w:t>
          </w:r>
          <w:r w:rsidRPr="006055B5">
            <w:rPr>
              <w:rFonts w:ascii="Times New Roman" w:eastAsia="Times New Roman" w:hAnsi="Times New Roman" w:cs="Times New Roman"/>
              <w:i/>
              <w:iCs/>
            </w:rPr>
            <w:t>CHEMICAL ENGINEERING JOURNAL</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284</w:t>
          </w:r>
          <w:r w:rsidRPr="006055B5">
            <w:rPr>
              <w:rFonts w:ascii="Times New Roman" w:eastAsia="Times New Roman" w:hAnsi="Times New Roman" w:cs="Times New Roman"/>
            </w:rPr>
            <w:t>, 536–542. https://doi.org/10.1016/j.cej.2015.09.026</w:t>
          </w:r>
        </w:p>
        <w:p w14:paraId="2A3C7FA3" w14:textId="77777777" w:rsidR="001B6322" w:rsidRPr="006055B5" w:rsidRDefault="001B6322">
          <w:pPr>
            <w:autoSpaceDE w:val="0"/>
            <w:autoSpaceDN w:val="0"/>
            <w:ind w:hanging="480"/>
            <w:divId w:val="443353286"/>
            <w:rPr>
              <w:rFonts w:ascii="Times New Roman" w:eastAsia="Times New Roman" w:hAnsi="Times New Roman" w:cs="Times New Roman"/>
            </w:rPr>
          </w:pPr>
          <w:r w:rsidRPr="006055B5">
            <w:rPr>
              <w:rFonts w:ascii="Times New Roman" w:eastAsia="Times New Roman" w:hAnsi="Times New Roman" w:cs="Times New Roman"/>
            </w:rPr>
            <w:lastRenderedPageBreak/>
            <w:t xml:space="preserve">Suri, D. J., &amp; Tanumihardjo, S. A. (2016). Effects of Different Processing Methods on the Micronutrient and Phytochemical Contents of Maize: From A to Z. </w:t>
          </w:r>
          <w:r w:rsidRPr="006055B5">
            <w:rPr>
              <w:rFonts w:ascii="Times New Roman" w:eastAsia="Times New Roman" w:hAnsi="Times New Roman" w:cs="Times New Roman"/>
              <w:i/>
              <w:iCs/>
            </w:rPr>
            <w:t>COMPREHENSIVE REVIEWS IN FOOD SCIENCE AND FOOD SAFETY</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15</w:t>
          </w:r>
          <w:r w:rsidRPr="006055B5">
            <w:rPr>
              <w:rFonts w:ascii="Times New Roman" w:eastAsia="Times New Roman" w:hAnsi="Times New Roman" w:cs="Times New Roman"/>
            </w:rPr>
            <w:t>(5), 912–926. https://doi.org/10.1111/1541-4337.12216</w:t>
          </w:r>
        </w:p>
        <w:p w14:paraId="6DF95479" w14:textId="77777777" w:rsidR="001B6322" w:rsidRPr="006055B5" w:rsidRDefault="001B6322">
          <w:pPr>
            <w:autoSpaceDE w:val="0"/>
            <w:autoSpaceDN w:val="0"/>
            <w:ind w:hanging="480"/>
            <w:divId w:val="220796787"/>
            <w:rPr>
              <w:rFonts w:ascii="Times New Roman" w:eastAsia="Times New Roman" w:hAnsi="Times New Roman" w:cs="Times New Roman"/>
            </w:rPr>
          </w:pPr>
          <w:r w:rsidRPr="006055B5">
            <w:rPr>
              <w:rFonts w:ascii="Times New Roman" w:eastAsia="Times New Roman" w:hAnsi="Times New Roman" w:cs="Times New Roman"/>
            </w:rPr>
            <w:t xml:space="preserve">Torres, O., Matute, J., Gelineau-Van Waes, J., Maddox, J. R., Gregory, S. G., Ashley-Koch, A. E., Showker, J. L., Voss, K. A., &amp; Riley, R. T. (2015). Human health implications from co-exposure to aflatoxins and fumonisins in maize-based foods in Latin America: Guatemala as a case study. </w:t>
          </w:r>
          <w:r w:rsidRPr="006055B5">
            <w:rPr>
              <w:rFonts w:ascii="Times New Roman" w:eastAsia="Times New Roman" w:hAnsi="Times New Roman" w:cs="Times New Roman"/>
              <w:i/>
              <w:iCs/>
            </w:rPr>
            <w:t>World Mycotoxin Journal</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8</w:t>
          </w:r>
          <w:r w:rsidRPr="006055B5">
            <w:rPr>
              <w:rFonts w:ascii="Times New Roman" w:eastAsia="Times New Roman" w:hAnsi="Times New Roman" w:cs="Times New Roman"/>
            </w:rPr>
            <w:t>(2), 143–159. https://doi.org/10.3920/WMJ2014.1736</w:t>
          </w:r>
        </w:p>
        <w:p w14:paraId="112A9202" w14:textId="77777777" w:rsidR="001B6322" w:rsidRPr="006055B5" w:rsidRDefault="001B6322">
          <w:pPr>
            <w:autoSpaceDE w:val="0"/>
            <w:autoSpaceDN w:val="0"/>
            <w:ind w:hanging="480"/>
            <w:divId w:val="454982318"/>
            <w:rPr>
              <w:rFonts w:ascii="Times New Roman" w:eastAsia="Times New Roman" w:hAnsi="Times New Roman" w:cs="Times New Roman"/>
            </w:rPr>
          </w:pPr>
          <w:r w:rsidRPr="006055B5">
            <w:rPr>
              <w:rFonts w:ascii="Times New Roman" w:eastAsia="Times New Roman" w:hAnsi="Times New Roman" w:cs="Times New Roman"/>
            </w:rPr>
            <w:t xml:space="preserve">Valderrama Bravo, M. C., Cornejo Villegas, M., Zambrano Zaragoza, M. L., Domínguez Hernández, M. E., Bautista, R. Z., &amp; Oaxaca Luna, J. A. (2020). Physicochemical characterization of flours and rheological and textural changes of masa and tortillas obtained from maize fertilized with nejayote and ovine manure. </w:t>
          </w:r>
          <w:r w:rsidRPr="006055B5">
            <w:rPr>
              <w:rFonts w:ascii="Times New Roman" w:eastAsia="Times New Roman" w:hAnsi="Times New Roman" w:cs="Times New Roman"/>
              <w:i/>
              <w:iCs/>
            </w:rPr>
            <w:t>International Agrophysics</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34</w:t>
          </w:r>
          <w:r w:rsidRPr="006055B5">
            <w:rPr>
              <w:rFonts w:ascii="Times New Roman" w:eastAsia="Times New Roman" w:hAnsi="Times New Roman" w:cs="Times New Roman"/>
            </w:rPr>
            <w:t>(2), 241–252. https://doi.org/10.31545/INTAGR/118411</w:t>
          </w:r>
        </w:p>
        <w:p w14:paraId="29300782" w14:textId="77777777" w:rsidR="001B6322" w:rsidRPr="006055B5" w:rsidRDefault="001B6322">
          <w:pPr>
            <w:autoSpaceDE w:val="0"/>
            <w:autoSpaceDN w:val="0"/>
            <w:ind w:hanging="480"/>
            <w:divId w:val="5637543"/>
            <w:rPr>
              <w:rFonts w:ascii="Times New Roman" w:eastAsia="Times New Roman" w:hAnsi="Times New Roman" w:cs="Times New Roman"/>
            </w:rPr>
          </w:pPr>
          <w:r w:rsidRPr="006055B5">
            <w:rPr>
              <w:rFonts w:ascii="Times New Roman" w:eastAsia="Times New Roman" w:hAnsi="Times New Roman" w:cs="Times New Roman"/>
            </w:rPr>
            <w:t xml:space="preserve">van Eck, N. J., &amp; Waltman, L. (2010). Software survey: VOSviewer, a computer program for bibliometric mapping. </w:t>
          </w:r>
          <w:r w:rsidRPr="006055B5">
            <w:rPr>
              <w:rFonts w:ascii="Times New Roman" w:eastAsia="Times New Roman" w:hAnsi="Times New Roman" w:cs="Times New Roman"/>
              <w:i/>
              <w:iCs/>
            </w:rPr>
            <w:t>Scientometrics</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84</w:t>
          </w:r>
          <w:r w:rsidRPr="006055B5">
            <w:rPr>
              <w:rFonts w:ascii="Times New Roman" w:eastAsia="Times New Roman" w:hAnsi="Times New Roman" w:cs="Times New Roman"/>
            </w:rPr>
            <w:t>(2), 523–538. https://doi.org/10.1007/S11192-009-0146-3/FIGURES/7</w:t>
          </w:r>
        </w:p>
        <w:p w14:paraId="329CC338" w14:textId="77777777" w:rsidR="001B6322" w:rsidRPr="006055B5" w:rsidRDefault="001B6322">
          <w:pPr>
            <w:autoSpaceDE w:val="0"/>
            <w:autoSpaceDN w:val="0"/>
            <w:ind w:hanging="480"/>
            <w:divId w:val="1595241093"/>
            <w:rPr>
              <w:rFonts w:ascii="Times New Roman" w:eastAsia="Times New Roman" w:hAnsi="Times New Roman" w:cs="Times New Roman"/>
            </w:rPr>
          </w:pPr>
          <w:r w:rsidRPr="006055B5">
            <w:rPr>
              <w:rFonts w:ascii="Times New Roman" w:eastAsia="Times New Roman" w:hAnsi="Times New Roman" w:cs="Times New Roman"/>
            </w:rPr>
            <w:t xml:space="preserve">Wang, X., Wu, Q., Wan, D., Liu, Q., Chen, D., Liu, Z., Martinez-Larrañaga, M. R., Martínez, M. A., Anadón, A., &amp; Yuan, Z. (2015). Fumonisins: Oxidative stress-mediated toxicity and metabolism in vivo and in vitro. </w:t>
          </w:r>
          <w:r w:rsidRPr="006055B5">
            <w:rPr>
              <w:rFonts w:ascii="Times New Roman" w:eastAsia="Times New Roman" w:hAnsi="Times New Roman" w:cs="Times New Roman"/>
              <w:i/>
              <w:iCs/>
            </w:rPr>
            <w:t>Archives of Toxicology</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90</w:t>
          </w:r>
          <w:r w:rsidRPr="006055B5">
            <w:rPr>
              <w:rFonts w:ascii="Times New Roman" w:eastAsia="Times New Roman" w:hAnsi="Times New Roman" w:cs="Times New Roman"/>
            </w:rPr>
            <w:t>(1), 81–101. https://doi.org/10.1007/s00204-015-1604-8</w:t>
          </w:r>
        </w:p>
        <w:p w14:paraId="42FA0FA3" w14:textId="77777777" w:rsidR="001B6322" w:rsidRPr="006055B5" w:rsidRDefault="001B6322">
          <w:pPr>
            <w:autoSpaceDE w:val="0"/>
            <w:autoSpaceDN w:val="0"/>
            <w:ind w:hanging="480"/>
            <w:divId w:val="2106072406"/>
            <w:rPr>
              <w:rFonts w:ascii="Times New Roman" w:eastAsia="Times New Roman" w:hAnsi="Times New Roman" w:cs="Times New Roman"/>
            </w:rPr>
          </w:pPr>
          <w:r w:rsidRPr="006055B5">
            <w:rPr>
              <w:rFonts w:ascii="Times New Roman" w:eastAsia="Times New Roman" w:hAnsi="Times New Roman" w:cs="Times New Roman"/>
            </w:rPr>
            <w:t xml:space="preserve">Ying, F., &amp; Jin, D. (2022). Research situation and hot spot analysis of Maize Breeding in China based on literature measurement and patent layout. </w:t>
          </w:r>
          <w:r w:rsidRPr="006055B5">
            <w:rPr>
              <w:rFonts w:ascii="Times New Roman" w:eastAsia="Times New Roman" w:hAnsi="Times New Roman" w:cs="Times New Roman"/>
              <w:i/>
              <w:iCs/>
            </w:rPr>
            <w:t>Proceedings of SPIE - The International Society for Optical Engineering</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12349</w:t>
          </w:r>
          <w:r w:rsidRPr="006055B5">
            <w:rPr>
              <w:rFonts w:ascii="Times New Roman" w:eastAsia="Times New Roman" w:hAnsi="Times New Roman" w:cs="Times New Roman"/>
            </w:rPr>
            <w:t>. https://doi.org/10.1117/12.2657098</w:t>
          </w:r>
        </w:p>
        <w:p w14:paraId="0E36C752" w14:textId="77777777" w:rsidR="001B6322" w:rsidRPr="006055B5" w:rsidRDefault="001B6322">
          <w:pPr>
            <w:autoSpaceDE w:val="0"/>
            <w:autoSpaceDN w:val="0"/>
            <w:ind w:hanging="480"/>
            <w:divId w:val="160510868"/>
            <w:rPr>
              <w:rFonts w:ascii="Times New Roman" w:eastAsia="Times New Roman" w:hAnsi="Times New Roman" w:cs="Times New Roman"/>
            </w:rPr>
          </w:pPr>
          <w:r w:rsidRPr="006055B5">
            <w:rPr>
              <w:rFonts w:ascii="Times New Roman" w:eastAsia="Times New Roman" w:hAnsi="Times New Roman" w:cs="Times New Roman"/>
            </w:rPr>
            <w:t xml:space="preserve">Yuan, B.-Z., &amp; Sun, J. (2020). Mapping the scientific research on maize or corn: A bibliometric analysis of top papers during 2008–2018. </w:t>
          </w:r>
          <w:r w:rsidRPr="006055B5">
            <w:rPr>
              <w:rFonts w:ascii="Times New Roman" w:eastAsia="Times New Roman" w:hAnsi="Times New Roman" w:cs="Times New Roman"/>
              <w:i/>
              <w:iCs/>
            </w:rPr>
            <w:t>Maydica</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65</w:t>
          </w:r>
          <w:r w:rsidRPr="006055B5">
            <w:rPr>
              <w:rFonts w:ascii="Times New Roman" w:eastAsia="Times New Roman" w:hAnsi="Times New Roman" w:cs="Times New Roman"/>
            </w:rPr>
            <w:t>(2), 1–9.</w:t>
          </w:r>
        </w:p>
        <w:p w14:paraId="668945DD" w14:textId="77777777" w:rsidR="001B6322" w:rsidRPr="006055B5" w:rsidRDefault="001B6322">
          <w:pPr>
            <w:autoSpaceDE w:val="0"/>
            <w:autoSpaceDN w:val="0"/>
            <w:ind w:hanging="480"/>
            <w:divId w:val="1316841110"/>
            <w:rPr>
              <w:rFonts w:ascii="Times New Roman" w:eastAsia="Times New Roman" w:hAnsi="Times New Roman" w:cs="Times New Roman"/>
            </w:rPr>
          </w:pPr>
          <w:r w:rsidRPr="006055B5">
            <w:rPr>
              <w:rFonts w:ascii="Times New Roman" w:eastAsia="Times New Roman" w:hAnsi="Times New Roman" w:cs="Times New Roman"/>
            </w:rPr>
            <w:t xml:space="preserve">Zaib, G., Cui, H., &amp; Hu, X. (2022). Global network mapping research landscape and trends of the endogenous retroviruses: a look through bibliometric analysis. </w:t>
          </w:r>
          <w:r w:rsidRPr="006055B5">
            <w:rPr>
              <w:rFonts w:ascii="Times New Roman" w:eastAsia="Times New Roman" w:hAnsi="Times New Roman" w:cs="Times New Roman"/>
              <w:i/>
              <w:iCs/>
            </w:rPr>
            <w:t>Rendiconti Lincei</w:t>
          </w:r>
          <w:r w:rsidRPr="006055B5">
            <w:rPr>
              <w:rFonts w:ascii="Times New Roman" w:eastAsia="Times New Roman" w:hAnsi="Times New Roman" w:cs="Times New Roman"/>
            </w:rPr>
            <w:t xml:space="preserve">, </w:t>
          </w:r>
          <w:r w:rsidRPr="006055B5">
            <w:rPr>
              <w:rFonts w:ascii="Times New Roman" w:eastAsia="Times New Roman" w:hAnsi="Times New Roman" w:cs="Times New Roman"/>
              <w:i/>
              <w:iCs/>
            </w:rPr>
            <w:t>33</w:t>
          </w:r>
          <w:r w:rsidRPr="006055B5">
            <w:rPr>
              <w:rFonts w:ascii="Times New Roman" w:eastAsia="Times New Roman" w:hAnsi="Times New Roman" w:cs="Times New Roman"/>
            </w:rPr>
            <w:t>(3), 663–672. https://doi.org/10.1007/s12210-022-01088-3</w:t>
          </w:r>
        </w:p>
        <w:p w14:paraId="53520865" w14:textId="3B4A2E84" w:rsidR="00A039D0" w:rsidRPr="006055B5" w:rsidRDefault="001B6322" w:rsidP="00A039D0">
          <w:pPr>
            <w:tabs>
              <w:tab w:val="left" w:pos="1900"/>
            </w:tabs>
            <w:spacing w:after="0" w:line="240" w:lineRule="auto"/>
            <w:jc w:val="both"/>
            <w:rPr>
              <w:rFonts w:ascii="Times New Roman" w:hAnsi="Times New Roman" w:cs="Times New Roman"/>
            </w:rPr>
          </w:pPr>
          <w:r w:rsidRPr="006055B5">
            <w:rPr>
              <w:rFonts w:ascii="Times New Roman" w:eastAsia="Times New Roman" w:hAnsi="Times New Roman" w:cs="Times New Roman"/>
            </w:rPr>
            <w:t> </w:t>
          </w:r>
        </w:p>
      </w:sdtContent>
    </w:sdt>
    <w:p w14:paraId="1FA523BD" w14:textId="575D9C85" w:rsidR="00AB503E" w:rsidRPr="006055B5" w:rsidRDefault="00AB503E" w:rsidP="00984C83">
      <w:pPr>
        <w:tabs>
          <w:tab w:val="left" w:pos="1900"/>
        </w:tabs>
        <w:spacing w:after="0" w:line="240" w:lineRule="auto"/>
        <w:jc w:val="both"/>
        <w:rPr>
          <w:rFonts w:ascii="Times New Roman" w:hAnsi="Times New Roman" w:cs="Times New Roman"/>
        </w:rPr>
      </w:pPr>
      <w:r w:rsidRPr="006055B5">
        <w:rPr>
          <w:rFonts w:ascii="Times New Roman" w:hAnsi="Times New Roman" w:cs="Times New Roman"/>
          <w:vertAlign w:val="superscript"/>
        </w:rPr>
        <w:t xml:space="preserve">a </w:t>
      </w:r>
      <w:r w:rsidRPr="006055B5">
        <w:rPr>
          <w:rFonts w:ascii="Times New Roman" w:hAnsi="Times New Roman" w:cs="Times New Roman"/>
        </w:rPr>
        <w:t>Wikipedia Contributors. (2019, January 28). List of countries by GDP (nominal). Retrieved February 27, 2023, from Wikipedia website: https://en.wikipedia.org/wiki/List_of_countries_by_GDP_(nominal)</w:t>
      </w:r>
    </w:p>
    <w:p w14:paraId="1D816537" w14:textId="65DB0D96" w:rsidR="00984C83" w:rsidRPr="006055B5" w:rsidRDefault="00AB503E" w:rsidP="00984C83">
      <w:pPr>
        <w:tabs>
          <w:tab w:val="left" w:pos="1900"/>
        </w:tabs>
        <w:spacing w:after="0" w:line="240" w:lineRule="auto"/>
        <w:jc w:val="both"/>
        <w:rPr>
          <w:rFonts w:ascii="Times New Roman" w:hAnsi="Times New Roman" w:cs="Times New Roman"/>
        </w:rPr>
      </w:pPr>
      <w:r w:rsidRPr="006055B5">
        <w:rPr>
          <w:rFonts w:ascii="Times New Roman" w:hAnsi="Times New Roman" w:cs="Times New Roman"/>
          <w:vertAlign w:val="superscript"/>
        </w:rPr>
        <w:t>b</w:t>
      </w:r>
      <w:r w:rsidRPr="006055B5">
        <w:rPr>
          <w:rFonts w:ascii="Times New Roman" w:hAnsi="Times New Roman" w:cs="Times New Roman"/>
        </w:rPr>
        <w:t xml:space="preserve"> </w:t>
      </w:r>
      <w:r w:rsidR="00984C83" w:rsidRPr="006055B5">
        <w:rPr>
          <w:rFonts w:ascii="Times New Roman" w:hAnsi="Times New Roman" w:cs="Times New Roman"/>
        </w:rPr>
        <w:t>Journal Impact - Bioxbio. (n.d.). Retrieved February 22, 2023, from www.bioxbio.com website:</w:t>
      </w:r>
    </w:p>
    <w:p w14:paraId="5340BCA0" w14:textId="0814BDBC" w:rsidR="00A17B78" w:rsidRPr="006055B5" w:rsidRDefault="00984C83" w:rsidP="00984C83">
      <w:pPr>
        <w:tabs>
          <w:tab w:val="left" w:pos="1900"/>
        </w:tabs>
        <w:spacing w:after="0" w:line="240" w:lineRule="auto"/>
        <w:jc w:val="both"/>
        <w:rPr>
          <w:rFonts w:ascii="Times New Roman" w:hAnsi="Times New Roman" w:cs="Times New Roman"/>
        </w:rPr>
      </w:pPr>
      <w:r w:rsidRPr="006055B5">
        <w:rPr>
          <w:rFonts w:ascii="Times New Roman" w:hAnsi="Times New Roman" w:cs="Times New Roman"/>
        </w:rPr>
        <w:t>https://www.bioxbio.com/</w:t>
      </w:r>
    </w:p>
    <w:sectPr w:rsidR="00A17B78" w:rsidRPr="006055B5" w:rsidSect="007658D3">
      <w:pgSz w:w="12240" w:h="15840"/>
      <w:pgMar w:top="1440" w:right="117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E7F"/>
    <w:multiLevelType w:val="multilevel"/>
    <w:tmpl w:val="6138F57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FE1F56"/>
    <w:multiLevelType w:val="hybridMultilevel"/>
    <w:tmpl w:val="9654B9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50FF0"/>
    <w:multiLevelType w:val="hybridMultilevel"/>
    <w:tmpl w:val="4DB0E7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F935A6"/>
    <w:multiLevelType w:val="hybridMultilevel"/>
    <w:tmpl w:val="6BA4EB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7E6B92"/>
    <w:multiLevelType w:val="hybridMultilevel"/>
    <w:tmpl w:val="2B666F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53ED7"/>
    <w:multiLevelType w:val="hybridMultilevel"/>
    <w:tmpl w:val="14FEBF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AA6ECC"/>
    <w:multiLevelType w:val="hybridMultilevel"/>
    <w:tmpl w:val="764817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4F1CC7"/>
    <w:multiLevelType w:val="hybridMultilevel"/>
    <w:tmpl w:val="983849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940483"/>
    <w:multiLevelType w:val="hybridMultilevel"/>
    <w:tmpl w:val="BC3E11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7C1053"/>
    <w:multiLevelType w:val="hybridMultilevel"/>
    <w:tmpl w:val="E2A0A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D83461"/>
    <w:multiLevelType w:val="hybridMultilevel"/>
    <w:tmpl w:val="D3227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BB764D"/>
    <w:multiLevelType w:val="multilevel"/>
    <w:tmpl w:val="61D6ED4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616E7AC8"/>
    <w:multiLevelType w:val="hybridMultilevel"/>
    <w:tmpl w:val="E4088B34"/>
    <w:lvl w:ilvl="0" w:tplc="45E4AD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7834E27"/>
    <w:multiLevelType w:val="hybridMultilevel"/>
    <w:tmpl w:val="A3A221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106324"/>
    <w:multiLevelType w:val="hybridMultilevel"/>
    <w:tmpl w:val="E97A7370"/>
    <w:lvl w:ilvl="0" w:tplc="3409000F">
      <w:start w:val="1"/>
      <w:numFmt w:val="decimal"/>
      <w:lvlText w:val="%1."/>
      <w:lvlJc w:val="left"/>
      <w:pPr>
        <w:ind w:left="360" w:hanging="360"/>
      </w:pPr>
    </w:lvl>
    <w:lvl w:ilvl="1" w:tplc="34090019">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5" w15:restartNumberingAfterBreak="0">
    <w:nsid w:val="6F6F367A"/>
    <w:multiLevelType w:val="hybridMultilevel"/>
    <w:tmpl w:val="BCB605B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6"/>
  </w:num>
  <w:num w:numId="3">
    <w:abstractNumId w:val="12"/>
  </w:num>
  <w:num w:numId="4">
    <w:abstractNumId w:val="14"/>
  </w:num>
  <w:num w:numId="5">
    <w:abstractNumId w:val="11"/>
  </w:num>
  <w:num w:numId="6">
    <w:abstractNumId w:val="10"/>
  </w:num>
  <w:num w:numId="7">
    <w:abstractNumId w:val="2"/>
  </w:num>
  <w:num w:numId="8">
    <w:abstractNumId w:val="4"/>
  </w:num>
  <w:num w:numId="9">
    <w:abstractNumId w:val="1"/>
  </w:num>
  <w:num w:numId="10">
    <w:abstractNumId w:val="9"/>
  </w:num>
  <w:num w:numId="11">
    <w:abstractNumId w:val="5"/>
  </w:num>
  <w:num w:numId="12">
    <w:abstractNumId w:val="3"/>
  </w:num>
  <w:num w:numId="13">
    <w:abstractNumId w:val="7"/>
  </w:num>
  <w:num w:numId="14">
    <w:abstractNumId w:val="0"/>
  </w:num>
  <w:num w:numId="15">
    <w:abstractNumId w:val="13"/>
  </w:num>
  <w:num w:numId="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davero, Lady Shernalyn (Alabang)">
    <w15:presenceInfo w15:providerId="AD" w15:userId="S::LadyShernalyn.Cadavero@sgs.com::df547906-a5c0-49c4-ac35-a4477622e1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SzNDcxN7KwMDE1NTdU0lEKTi0uzszPAykwqQUAtyKbzCwAAAA="/>
  </w:docVars>
  <w:rsids>
    <w:rsidRoot w:val="008537E6"/>
    <w:rsid w:val="00003BA2"/>
    <w:rsid w:val="00005821"/>
    <w:rsid w:val="0002152D"/>
    <w:rsid w:val="0002325A"/>
    <w:rsid w:val="00025898"/>
    <w:rsid w:val="0002597D"/>
    <w:rsid w:val="000304EB"/>
    <w:rsid w:val="000365D6"/>
    <w:rsid w:val="000402D8"/>
    <w:rsid w:val="00041C69"/>
    <w:rsid w:val="00044CBF"/>
    <w:rsid w:val="0005375D"/>
    <w:rsid w:val="000562DD"/>
    <w:rsid w:val="00060A77"/>
    <w:rsid w:val="00063B23"/>
    <w:rsid w:val="00065F68"/>
    <w:rsid w:val="00067415"/>
    <w:rsid w:val="000748A3"/>
    <w:rsid w:val="00076CA5"/>
    <w:rsid w:val="00086501"/>
    <w:rsid w:val="0009194F"/>
    <w:rsid w:val="00091ACF"/>
    <w:rsid w:val="00092CD5"/>
    <w:rsid w:val="00093D0D"/>
    <w:rsid w:val="000946A4"/>
    <w:rsid w:val="0009755B"/>
    <w:rsid w:val="000A43D2"/>
    <w:rsid w:val="000B7D7C"/>
    <w:rsid w:val="000C5F27"/>
    <w:rsid w:val="000D047F"/>
    <w:rsid w:val="000D49A4"/>
    <w:rsid w:val="000D6462"/>
    <w:rsid w:val="000E1759"/>
    <w:rsid w:val="000E747A"/>
    <w:rsid w:val="00101D6E"/>
    <w:rsid w:val="001069EC"/>
    <w:rsid w:val="00112AC5"/>
    <w:rsid w:val="00116891"/>
    <w:rsid w:val="00116C80"/>
    <w:rsid w:val="00127D5F"/>
    <w:rsid w:val="001312A4"/>
    <w:rsid w:val="00131E6E"/>
    <w:rsid w:val="00133F68"/>
    <w:rsid w:val="00136228"/>
    <w:rsid w:val="00137E29"/>
    <w:rsid w:val="00155080"/>
    <w:rsid w:val="00162124"/>
    <w:rsid w:val="0016566C"/>
    <w:rsid w:val="00171230"/>
    <w:rsid w:val="00172719"/>
    <w:rsid w:val="00181038"/>
    <w:rsid w:val="00181126"/>
    <w:rsid w:val="001827BE"/>
    <w:rsid w:val="00184394"/>
    <w:rsid w:val="00185A6C"/>
    <w:rsid w:val="001871EA"/>
    <w:rsid w:val="0018764A"/>
    <w:rsid w:val="001902B9"/>
    <w:rsid w:val="00192BA2"/>
    <w:rsid w:val="0019567E"/>
    <w:rsid w:val="00197EAA"/>
    <w:rsid w:val="001B07F2"/>
    <w:rsid w:val="001B22C6"/>
    <w:rsid w:val="001B32BC"/>
    <w:rsid w:val="001B6322"/>
    <w:rsid w:val="001C490E"/>
    <w:rsid w:val="001D1A65"/>
    <w:rsid w:val="001D59CB"/>
    <w:rsid w:val="001F0595"/>
    <w:rsid w:val="001F7378"/>
    <w:rsid w:val="001F7DCB"/>
    <w:rsid w:val="002004E2"/>
    <w:rsid w:val="00205AF0"/>
    <w:rsid w:val="00206EB6"/>
    <w:rsid w:val="002071AB"/>
    <w:rsid w:val="002105A7"/>
    <w:rsid w:val="00212F49"/>
    <w:rsid w:val="00227141"/>
    <w:rsid w:val="00232013"/>
    <w:rsid w:val="002514F7"/>
    <w:rsid w:val="00251929"/>
    <w:rsid w:val="00253FE0"/>
    <w:rsid w:val="00256070"/>
    <w:rsid w:val="00257522"/>
    <w:rsid w:val="0026232D"/>
    <w:rsid w:val="00273502"/>
    <w:rsid w:val="002806B7"/>
    <w:rsid w:val="002A016A"/>
    <w:rsid w:val="002A04AA"/>
    <w:rsid w:val="002A3B5A"/>
    <w:rsid w:val="002A5E0A"/>
    <w:rsid w:val="002A633B"/>
    <w:rsid w:val="002B144D"/>
    <w:rsid w:val="002B228E"/>
    <w:rsid w:val="002B3353"/>
    <w:rsid w:val="002B6D99"/>
    <w:rsid w:val="002B7704"/>
    <w:rsid w:val="002B7EFD"/>
    <w:rsid w:val="002C22C2"/>
    <w:rsid w:val="002C34E6"/>
    <w:rsid w:val="002C6852"/>
    <w:rsid w:val="002D17FB"/>
    <w:rsid w:val="002D32EC"/>
    <w:rsid w:val="002D33BE"/>
    <w:rsid w:val="002E2AF6"/>
    <w:rsid w:val="002F5C09"/>
    <w:rsid w:val="003025B9"/>
    <w:rsid w:val="003038CA"/>
    <w:rsid w:val="0031639B"/>
    <w:rsid w:val="003173C3"/>
    <w:rsid w:val="00317B4A"/>
    <w:rsid w:val="00327747"/>
    <w:rsid w:val="00334A6D"/>
    <w:rsid w:val="003367E9"/>
    <w:rsid w:val="0034549C"/>
    <w:rsid w:val="003574E4"/>
    <w:rsid w:val="00360B51"/>
    <w:rsid w:val="003617E9"/>
    <w:rsid w:val="00390F46"/>
    <w:rsid w:val="003947D7"/>
    <w:rsid w:val="00395D53"/>
    <w:rsid w:val="003977C7"/>
    <w:rsid w:val="003A32C1"/>
    <w:rsid w:val="003B0885"/>
    <w:rsid w:val="003B0B2F"/>
    <w:rsid w:val="003B2E9A"/>
    <w:rsid w:val="003B70E2"/>
    <w:rsid w:val="003C339C"/>
    <w:rsid w:val="003D6E5E"/>
    <w:rsid w:val="003E0484"/>
    <w:rsid w:val="003F3645"/>
    <w:rsid w:val="003F448C"/>
    <w:rsid w:val="003F59BE"/>
    <w:rsid w:val="00401587"/>
    <w:rsid w:val="00405725"/>
    <w:rsid w:val="00406581"/>
    <w:rsid w:val="00411911"/>
    <w:rsid w:val="004133B3"/>
    <w:rsid w:val="00416433"/>
    <w:rsid w:val="004164AE"/>
    <w:rsid w:val="00416B7C"/>
    <w:rsid w:val="00417160"/>
    <w:rsid w:val="0042155A"/>
    <w:rsid w:val="00424DFB"/>
    <w:rsid w:val="004274D9"/>
    <w:rsid w:val="00427ECB"/>
    <w:rsid w:val="0043589A"/>
    <w:rsid w:val="004358F5"/>
    <w:rsid w:val="004368F2"/>
    <w:rsid w:val="00437976"/>
    <w:rsid w:val="004449EF"/>
    <w:rsid w:val="004478CB"/>
    <w:rsid w:val="00452C3D"/>
    <w:rsid w:val="0047026D"/>
    <w:rsid w:val="0047122E"/>
    <w:rsid w:val="004760C3"/>
    <w:rsid w:val="00484EDB"/>
    <w:rsid w:val="00485B37"/>
    <w:rsid w:val="004862B9"/>
    <w:rsid w:val="004924D0"/>
    <w:rsid w:val="004928ED"/>
    <w:rsid w:val="00493686"/>
    <w:rsid w:val="004A7AD4"/>
    <w:rsid w:val="004B267A"/>
    <w:rsid w:val="004B7162"/>
    <w:rsid w:val="004C0292"/>
    <w:rsid w:val="004C4E55"/>
    <w:rsid w:val="004D05CA"/>
    <w:rsid w:val="004D0956"/>
    <w:rsid w:val="004D3B2C"/>
    <w:rsid w:val="004D3E5E"/>
    <w:rsid w:val="004D4ED0"/>
    <w:rsid w:val="004E07FA"/>
    <w:rsid w:val="004E2FD9"/>
    <w:rsid w:val="004E45DE"/>
    <w:rsid w:val="004E613D"/>
    <w:rsid w:val="004F20AC"/>
    <w:rsid w:val="004F3A44"/>
    <w:rsid w:val="004F58AC"/>
    <w:rsid w:val="0050798B"/>
    <w:rsid w:val="00507F6E"/>
    <w:rsid w:val="00510A50"/>
    <w:rsid w:val="005123EB"/>
    <w:rsid w:val="00513E75"/>
    <w:rsid w:val="00516211"/>
    <w:rsid w:val="00522CF7"/>
    <w:rsid w:val="00523B85"/>
    <w:rsid w:val="005266C1"/>
    <w:rsid w:val="00526F0D"/>
    <w:rsid w:val="00535C18"/>
    <w:rsid w:val="00535DAF"/>
    <w:rsid w:val="00536258"/>
    <w:rsid w:val="005379A7"/>
    <w:rsid w:val="005432DD"/>
    <w:rsid w:val="005440D5"/>
    <w:rsid w:val="00546511"/>
    <w:rsid w:val="00547561"/>
    <w:rsid w:val="005548C7"/>
    <w:rsid w:val="00572854"/>
    <w:rsid w:val="00581213"/>
    <w:rsid w:val="005937D0"/>
    <w:rsid w:val="005A17DD"/>
    <w:rsid w:val="005A55C3"/>
    <w:rsid w:val="005A783E"/>
    <w:rsid w:val="005B53F5"/>
    <w:rsid w:val="005B6DEC"/>
    <w:rsid w:val="005B708C"/>
    <w:rsid w:val="005B71A4"/>
    <w:rsid w:val="005C14B9"/>
    <w:rsid w:val="005C180B"/>
    <w:rsid w:val="005D6598"/>
    <w:rsid w:val="005E3820"/>
    <w:rsid w:val="005E45BD"/>
    <w:rsid w:val="005F0F20"/>
    <w:rsid w:val="005F4F74"/>
    <w:rsid w:val="006039EF"/>
    <w:rsid w:val="0060492C"/>
    <w:rsid w:val="00605429"/>
    <w:rsid w:val="006055B5"/>
    <w:rsid w:val="00605DA3"/>
    <w:rsid w:val="006104A9"/>
    <w:rsid w:val="0061608F"/>
    <w:rsid w:val="00621237"/>
    <w:rsid w:val="00621E93"/>
    <w:rsid w:val="00621F9C"/>
    <w:rsid w:val="00623B8B"/>
    <w:rsid w:val="0062731B"/>
    <w:rsid w:val="00642B2A"/>
    <w:rsid w:val="00643D99"/>
    <w:rsid w:val="00644520"/>
    <w:rsid w:val="00644F43"/>
    <w:rsid w:val="006464A7"/>
    <w:rsid w:val="00652C1E"/>
    <w:rsid w:val="00657C1C"/>
    <w:rsid w:val="00661854"/>
    <w:rsid w:val="0066589A"/>
    <w:rsid w:val="006664BF"/>
    <w:rsid w:val="006749FC"/>
    <w:rsid w:val="0067567D"/>
    <w:rsid w:val="00676BCF"/>
    <w:rsid w:val="00677BC0"/>
    <w:rsid w:val="00685DEA"/>
    <w:rsid w:val="00693A91"/>
    <w:rsid w:val="00694F99"/>
    <w:rsid w:val="00695694"/>
    <w:rsid w:val="006964AD"/>
    <w:rsid w:val="00696642"/>
    <w:rsid w:val="006975CD"/>
    <w:rsid w:val="006A0FA7"/>
    <w:rsid w:val="006A3CBA"/>
    <w:rsid w:val="006B3DFD"/>
    <w:rsid w:val="006B4D9D"/>
    <w:rsid w:val="006B6E22"/>
    <w:rsid w:val="006C4DB6"/>
    <w:rsid w:val="006C645A"/>
    <w:rsid w:val="006D6E00"/>
    <w:rsid w:val="006E16F5"/>
    <w:rsid w:val="006F07F2"/>
    <w:rsid w:val="006F08F2"/>
    <w:rsid w:val="006F5E2F"/>
    <w:rsid w:val="006F7CE0"/>
    <w:rsid w:val="007009EA"/>
    <w:rsid w:val="00713642"/>
    <w:rsid w:val="00715565"/>
    <w:rsid w:val="00727F94"/>
    <w:rsid w:val="00737A2E"/>
    <w:rsid w:val="00742C16"/>
    <w:rsid w:val="0074310F"/>
    <w:rsid w:val="00745BAD"/>
    <w:rsid w:val="007463D9"/>
    <w:rsid w:val="00746904"/>
    <w:rsid w:val="0075142F"/>
    <w:rsid w:val="0075342D"/>
    <w:rsid w:val="0076184F"/>
    <w:rsid w:val="00761A43"/>
    <w:rsid w:val="00763911"/>
    <w:rsid w:val="00764266"/>
    <w:rsid w:val="007658D3"/>
    <w:rsid w:val="00766BE2"/>
    <w:rsid w:val="0077197C"/>
    <w:rsid w:val="00775C9E"/>
    <w:rsid w:val="00780AD3"/>
    <w:rsid w:val="00781589"/>
    <w:rsid w:val="00781945"/>
    <w:rsid w:val="00793231"/>
    <w:rsid w:val="007A2FD9"/>
    <w:rsid w:val="007B4D22"/>
    <w:rsid w:val="007C64BC"/>
    <w:rsid w:val="007D17B8"/>
    <w:rsid w:val="007D5B69"/>
    <w:rsid w:val="007D7DBB"/>
    <w:rsid w:val="007E0261"/>
    <w:rsid w:val="007E45B1"/>
    <w:rsid w:val="00817C5C"/>
    <w:rsid w:val="00820795"/>
    <w:rsid w:val="008269E9"/>
    <w:rsid w:val="00826F84"/>
    <w:rsid w:val="00834D5C"/>
    <w:rsid w:val="0083510C"/>
    <w:rsid w:val="00841E51"/>
    <w:rsid w:val="00847916"/>
    <w:rsid w:val="008537E6"/>
    <w:rsid w:val="00853D40"/>
    <w:rsid w:val="0085798B"/>
    <w:rsid w:val="00862D20"/>
    <w:rsid w:val="008655BC"/>
    <w:rsid w:val="008662C6"/>
    <w:rsid w:val="00867382"/>
    <w:rsid w:val="00876075"/>
    <w:rsid w:val="00885B30"/>
    <w:rsid w:val="00890F00"/>
    <w:rsid w:val="008927D5"/>
    <w:rsid w:val="00896521"/>
    <w:rsid w:val="008B0F1D"/>
    <w:rsid w:val="008C0F6C"/>
    <w:rsid w:val="008C3E82"/>
    <w:rsid w:val="008C54CD"/>
    <w:rsid w:val="008C7261"/>
    <w:rsid w:val="008C72CB"/>
    <w:rsid w:val="008C7335"/>
    <w:rsid w:val="008D1495"/>
    <w:rsid w:val="008D48F8"/>
    <w:rsid w:val="008D583E"/>
    <w:rsid w:val="008F4321"/>
    <w:rsid w:val="009010F0"/>
    <w:rsid w:val="009058D7"/>
    <w:rsid w:val="00907FDF"/>
    <w:rsid w:val="00925593"/>
    <w:rsid w:val="009274A2"/>
    <w:rsid w:val="0093189F"/>
    <w:rsid w:val="00931A5E"/>
    <w:rsid w:val="009430B4"/>
    <w:rsid w:val="00943C78"/>
    <w:rsid w:val="009455CC"/>
    <w:rsid w:val="009509D6"/>
    <w:rsid w:val="0095218D"/>
    <w:rsid w:val="00952763"/>
    <w:rsid w:val="00952B0B"/>
    <w:rsid w:val="009540BF"/>
    <w:rsid w:val="0095462C"/>
    <w:rsid w:val="00954FC9"/>
    <w:rsid w:val="0095703C"/>
    <w:rsid w:val="00961DF0"/>
    <w:rsid w:val="00967387"/>
    <w:rsid w:val="00973614"/>
    <w:rsid w:val="00984C83"/>
    <w:rsid w:val="00991C07"/>
    <w:rsid w:val="00991F20"/>
    <w:rsid w:val="00992AA3"/>
    <w:rsid w:val="0099375F"/>
    <w:rsid w:val="00994484"/>
    <w:rsid w:val="0099496B"/>
    <w:rsid w:val="00994FC4"/>
    <w:rsid w:val="0099728E"/>
    <w:rsid w:val="009A2E42"/>
    <w:rsid w:val="009A4C53"/>
    <w:rsid w:val="009B40F9"/>
    <w:rsid w:val="009B7C1D"/>
    <w:rsid w:val="009C3AF6"/>
    <w:rsid w:val="009C640B"/>
    <w:rsid w:val="009D2CD5"/>
    <w:rsid w:val="009D3FB7"/>
    <w:rsid w:val="009D6BEA"/>
    <w:rsid w:val="009E7177"/>
    <w:rsid w:val="009E7834"/>
    <w:rsid w:val="009F1593"/>
    <w:rsid w:val="009F4E11"/>
    <w:rsid w:val="00A003A4"/>
    <w:rsid w:val="00A00F05"/>
    <w:rsid w:val="00A039D0"/>
    <w:rsid w:val="00A067FB"/>
    <w:rsid w:val="00A07142"/>
    <w:rsid w:val="00A11931"/>
    <w:rsid w:val="00A1279C"/>
    <w:rsid w:val="00A17B78"/>
    <w:rsid w:val="00A22A4A"/>
    <w:rsid w:val="00A3535C"/>
    <w:rsid w:val="00A44CD0"/>
    <w:rsid w:val="00A5059F"/>
    <w:rsid w:val="00A52794"/>
    <w:rsid w:val="00A528B7"/>
    <w:rsid w:val="00A56548"/>
    <w:rsid w:val="00A63D2E"/>
    <w:rsid w:val="00A67297"/>
    <w:rsid w:val="00A75772"/>
    <w:rsid w:val="00A8032F"/>
    <w:rsid w:val="00A92EC0"/>
    <w:rsid w:val="00A9479B"/>
    <w:rsid w:val="00A949CB"/>
    <w:rsid w:val="00A95791"/>
    <w:rsid w:val="00AA045C"/>
    <w:rsid w:val="00AA28B3"/>
    <w:rsid w:val="00AA6ED7"/>
    <w:rsid w:val="00AB0095"/>
    <w:rsid w:val="00AB3705"/>
    <w:rsid w:val="00AB469D"/>
    <w:rsid w:val="00AB503E"/>
    <w:rsid w:val="00AB6B3D"/>
    <w:rsid w:val="00AD26E4"/>
    <w:rsid w:val="00AD5A60"/>
    <w:rsid w:val="00AE0874"/>
    <w:rsid w:val="00AE1D74"/>
    <w:rsid w:val="00AE2861"/>
    <w:rsid w:val="00AE2872"/>
    <w:rsid w:val="00AE4450"/>
    <w:rsid w:val="00AF211E"/>
    <w:rsid w:val="00AF4720"/>
    <w:rsid w:val="00B00A6D"/>
    <w:rsid w:val="00B07510"/>
    <w:rsid w:val="00B1525F"/>
    <w:rsid w:val="00B20EE5"/>
    <w:rsid w:val="00B41C9D"/>
    <w:rsid w:val="00B43F27"/>
    <w:rsid w:val="00B521E6"/>
    <w:rsid w:val="00B52A16"/>
    <w:rsid w:val="00B64A43"/>
    <w:rsid w:val="00B64EBC"/>
    <w:rsid w:val="00B82D21"/>
    <w:rsid w:val="00B91DBC"/>
    <w:rsid w:val="00B9537D"/>
    <w:rsid w:val="00BA1095"/>
    <w:rsid w:val="00BA5142"/>
    <w:rsid w:val="00BB204E"/>
    <w:rsid w:val="00BC1F70"/>
    <w:rsid w:val="00BC5356"/>
    <w:rsid w:val="00C02423"/>
    <w:rsid w:val="00C02629"/>
    <w:rsid w:val="00C0385B"/>
    <w:rsid w:val="00C14F7D"/>
    <w:rsid w:val="00C17E12"/>
    <w:rsid w:val="00C2054F"/>
    <w:rsid w:val="00C206DB"/>
    <w:rsid w:val="00C257C1"/>
    <w:rsid w:val="00C26B8F"/>
    <w:rsid w:val="00C30FF8"/>
    <w:rsid w:val="00C36A60"/>
    <w:rsid w:val="00C41714"/>
    <w:rsid w:val="00C509A7"/>
    <w:rsid w:val="00C5193C"/>
    <w:rsid w:val="00C537D8"/>
    <w:rsid w:val="00C62598"/>
    <w:rsid w:val="00C62F0F"/>
    <w:rsid w:val="00C662F6"/>
    <w:rsid w:val="00C668B1"/>
    <w:rsid w:val="00C75E1B"/>
    <w:rsid w:val="00C77344"/>
    <w:rsid w:val="00C774DB"/>
    <w:rsid w:val="00C82DE6"/>
    <w:rsid w:val="00C83F27"/>
    <w:rsid w:val="00C87E7E"/>
    <w:rsid w:val="00C90377"/>
    <w:rsid w:val="00C912CA"/>
    <w:rsid w:val="00C936C0"/>
    <w:rsid w:val="00C9422E"/>
    <w:rsid w:val="00C94C78"/>
    <w:rsid w:val="00CA6BA1"/>
    <w:rsid w:val="00CB2515"/>
    <w:rsid w:val="00CB3834"/>
    <w:rsid w:val="00CC613A"/>
    <w:rsid w:val="00CC7BAD"/>
    <w:rsid w:val="00CD3C93"/>
    <w:rsid w:val="00CE49E8"/>
    <w:rsid w:val="00CF1712"/>
    <w:rsid w:val="00CF1BFA"/>
    <w:rsid w:val="00D02CE1"/>
    <w:rsid w:val="00D0773F"/>
    <w:rsid w:val="00D1180C"/>
    <w:rsid w:val="00D11C5D"/>
    <w:rsid w:val="00D11DA3"/>
    <w:rsid w:val="00D132F6"/>
    <w:rsid w:val="00D15697"/>
    <w:rsid w:val="00D17FD2"/>
    <w:rsid w:val="00D238D8"/>
    <w:rsid w:val="00D33DFF"/>
    <w:rsid w:val="00D464D0"/>
    <w:rsid w:val="00D54445"/>
    <w:rsid w:val="00D60494"/>
    <w:rsid w:val="00D61137"/>
    <w:rsid w:val="00D64C42"/>
    <w:rsid w:val="00D75157"/>
    <w:rsid w:val="00D75188"/>
    <w:rsid w:val="00D9255E"/>
    <w:rsid w:val="00D93B26"/>
    <w:rsid w:val="00D93D17"/>
    <w:rsid w:val="00DA027F"/>
    <w:rsid w:val="00DA76A9"/>
    <w:rsid w:val="00DB0111"/>
    <w:rsid w:val="00DB39E4"/>
    <w:rsid w:val="00DB4903"/>
    <w:rsid w:val="00DC4A19"/>
    <w:rsid w:val="00DE0C8C"/>
    <w:rsid w:val="00DE173A"/>
    <w:rsid w:val="00DE4934"/>
    <w:rsid w:val="00DE55A4"/>
    <w:rsid w:val="00DF17F5"/>
    <w:rsid w:val="00DF5038"/>
    <w:rsid w:val="00DF56CD"/>
    <w:rsid w:val="00DF649A"/>
    <w:rsid w:val="00DF788B"/>
    <w:rsid w:val="00E008BD"/>
    <w:rsid w:val="00E017B6"/>
    <w:rsid w:val="00E0181E"/>
    <w:rsid w:val="00E029A1"/>
    <w:rsid w:val="00E14D56"/>
    <w:rsid w:val="00E20298"/>
    <w:rsid w:val="00E20AC3"/>
    <w:rsid w:val="00E22C83"/>
    <w:rsid w:val="00E3268F"/>
    <w:rsid w:val="00E3466C"/>
    <w:rsid w:val="00E351D6"/>
    <w:rsid w:val="00E42F5A"/>
    <w:rsid w:val="00E552CD"/>
    <w:rsid w:val="00E63269"/>
    <w:rsid w:val="00E70713"/>
    <w:rsid w:val="00E71885"/>
    <w:rsid w:val="00E76BB6"/>
    <w:rsid w:val="00E844C8"/>
    <w:rsid w:val="00EA00B6"/>
    <w:rsid w:val="00EB2783"/>
    <w:rsid w:val="00EB5696"/>
    <w:rsid w:val="00EB77C8"/>
    <w:rsid w:val="00EC292A"/>
    <w:rsid w:val="00EC44DA"/>
    <w:rsid w:val="00EC7431"/>
    <w:rsid w:val="00ED60AB"/>
    <w:rsid w:val="00ED725D"/>
    <w:rsid w:val="00EE0DE8"/>
    <w:rsid w:val="00EE16A9"/>
    <w:rsid w:val="00EF02F8"/>
    <w:rsid w:val="00EF6317"/>
    <w:rsid w:val="00EF6C58"/>
    <w:rsid w:val="00F0027C"/>
    <w:rsid w:val="00F055BC"/>
    <w:rsid w:val="00F07167"/>
    <w:rsid w:val="00F13DE1"/>
    <w:rsid w:val="00F179DA"/>
    <w:rsid w:val="00F270D8"/>
    <w:rsid w:val="00F32664"/>
    <w:rsid w:val="00F32F31"/>
    <w:rsid w:val="00F356B9"/>
    <w:rsid w:val="00F42144"/>
    <w:rsid w:val="00F42881"/>
    <w:rsid w:val="00F45562"/>
    <w:rsid w:val="00F47B38"/>
    <w:rsid w:val="00F5569C"/>
    <w:rsid w:val="00F63D07"/>
    <w:rsid w:val="00F6434F"/>
    <w:rsid w:val="00F70FC8"/>
    <w:rsid w:val="00F740F2"/>
    <w:rsid w:val="00F77B70"/>
    <w:rsid w:val="00F80EDB"/>
    <w:rsid w:val="00F81705"/>
    <w:rsid w:val="00F909CD"/>
    <w:rsid w:val="00F915D5"/>
    <w:rsid w:val="00FA0772"/>
    <w:rsid w:val="00FA1420"/>
    <w:rsid w:val="00FA429E"/>
    <w:rsid w:val="00FA557D"/>
    <w:rsid w:val="00FB4739"/>
    <w:rsid w:val="00FB65B6"/>
    <w:rsid w:val="00FB66D4"/>
    <w:rsid w:val="00FD0A62"/>
    <w:rsid w:val="00FD46C3"/>
    <w:rsid w:val="00FD5FFC"/>
    <w:rsid w:val="00FD752D"/>
    <w:rsid w:val="00FE409B"/>
    <w:rsid w:val="00FE4B65"/>
    <w:rsid w:val="00FF2029"/>
    <w:rsid w:val="00FF5477"/>
    <w:rsid w:val="00FF60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DDEC9"/>
  <w15:chartTrackingRefBased/>
  <w15:docId w15:val="{B2DF9632-5B1F-4266-B23F-9979BEC07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BC0"/>
  </w:style>
  <w:style w:type="paragraph" w:styleId="Heading1">
    <w:name w:val="heading 1"/>
    <w:basedOn w:val="Normal"/>
    <w:next w:val="Normal"/>
    <w:link w:val="Heading1Char"/>
    <w:uiPriority w:val="9"/>
    <w:qFormat/>
    <w:rsid w:val="007C64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6B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5D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904"/>
    <w:pPr>
      <w:ind w:left="720"/>
      <w:contextualSpacing/>
    </w:pPr>
  </w:style>
  <w:style w:type="paragraph" w:styleId="NormalWeb">
    <w:name w:val="Normal (Web)"/>
    <w:basedOn w:val="Normal"/>
    <w:uiPriority w:val="99"/>
    <w:semiHidden/>
    <w:unhideWhenUsed/>
    <w:rsid w:val="00B43F2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42144"/>
    <w:rPr>
      <w:color w:val="0563C1" w:themeColor="hyperlink"/>
      <w:u w:val="single"/>
    </w:rPr>
  </w:style>
  <w:style w:type="character" w:styleId="UnresolvedMention">
    <w:name w:val="Unresolved Mention"/>
    <w:basedOn w:val="DefaultParagraphFont"/>
    <w:uiPriority w:val="99"/>
    <w:semiHidden/>
    <w:unhideWhenUsed/>
    <w:rsid w:val="00F42144"/>
    <w:rPr>
      <w:color w:val="605E5C"/>
      <w:shd w:val="clear" w:color="auto" w:fill="E1DFDD"/>
    </w:rPr>
  </w:style>
  <w:style w:type="table" w:styleId="TableGrid">
    <w:name w:val="Table Grid"/>
    <w:basedOn w:val="TableNormal"/>
    <w:uiPriority w:val="39"/>
    <w:rsid w:val="003E04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7658D3"/>
  </w:style>
  <w:style w:type="character" w:styleId="PlaceholderText">
    <w:name w:val="Placeholder Text"/>
    <w:basedOn w:val="DefaultParagraphFont"/>
    <w:uiPriority w:val="99"/>
    <w:semiHidden/>
    <w:rsid w:val="007D7DBB"/>
    <w:rPr>
      <w:color w:val="808080"/>
    </w:rPr>
  </w:style>
  <w:style w:type="character" w:customStyle="1" w:styleId="Heading1Char">
    <w:name w:val="Heading 1 Char"/>
    <w:basedOn w:val="DefaultParagraphFont"/>
    <w:link w:val="Heading1"/>
    <w:uiPriority w:val="9"/>
    <w:rsid w:val="007C64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C64BC"/>
    <w:pPr>
      <w:outlineLvl w:val="9"/>
    </w:pPr>
  </w:style>
  <w:style w:type="paragraph" w:styleId="TOC1">
    <w:name w:val="toc 1"/>
    <w:basedOn w:val="Normal"/>
    <w:next w:val="Normal"/>
    <w:autoRedefine/>
    <w:uiPriority w:val="39"/>
    <w:unhideWhenUsed/>
    <w:rsid w:val="007C64BC"/>
    <w:pPr>
      <w:spacing w:after="100"/>
    </w:pPr>
  </w:style>
  <w:style w:type="paragraph" w:styleId="TOC2">
    <w:name w:val="toc 2"/>
    <w:basedOn w:val="Normal"/>
    <w:next w:val="Normal"/>
    <w:autoRedefine/>
    <w:uiPriority w:val="39"/>
    <w:unhideWhenUsed/>
    <w:rsid w:val="00AB6B3D"/>
    <w:pPr>
      <w:spacing w:after="100"/>
      <w:ind w:left="220"/>
    </w:pPr>
    <w:rPr>
      <w:rFonts w:eastAsiaTheme="minorEastAsia" w:cs="Times New Roman"/>
    </w:rPr>
  </w:style>
  <w:style w:type="paragraph" w:styleId="TOC3">
    <w:name w:val="toc 3"/>
    <w:basedOn w:val="Normal"/>
    <w:next w:val="Normal"/>
    <w:autoRedefine/>
    <w:uiPriority w:val="39"/>
    <w:unhideWhenUsed/>
    <w:rsid w:val="00AB6B3D"/>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AB6B3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05DA3"/>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127D5F"/>
  </w:style>
  <w:style w:type="paragraph" w:styleId="Revision">
    <w:name w:val="Revision"/>
    <w:hidden/>
    <w:uiPriority w:val="99"/>
    <w:semiHidden/>
    <w:rsid w:val="00091AC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4102">
      <w:bodyDiv w:val="1"/>
      <w:marLeft w:val="0"/>
      <w:marRight w:val="0"/>
      <w:marTop w:val="0"/>
      <w:marBottom w:val="0"/>
      <w:divBdr>
        <w:top w:val="none" w:sz="0" w:space="0" w:color="auto"/>
        <w:left w:val="none" w:sz="0" w:space="0" w:color="auto"/>
        <w:bottom w:val="none" w:sz="0" w:space="0" w:color="auto"/>
        <w:right w:val="none" w:sz="0" w:space="0" w:color="auto"/>
      </w:divBdr>
    </w:div>
    <w:div w:id="8726039">
      <w:bodyDiv w:val="1"/>
      <w:marLeft w:val="0"/>
      <w:marRight w:val="0"/>
      <w:marTop w:val="0"/>
      <w:marBottom w:val="0"/>
      <w:divBdr>
        <w:top w:val="none" w:sz="0" w:space="0" w:color="auto"/>
        <w:left w:val="none" w:sz="0" w:space="0" w:color="auto"/>
        <w:bottom w:val="none" w:sz="0" w:space="0" w:color="auto"/>
        <w:right w:val="none" w:sz="0" w:space="0" w:color="auto"/>
      </w:divBdr>
    </w:div>
    <w:div w:id="11687548">
      <w:bodyDiv w:val="1"/>
      <w:marLeft w:val="0"/>
      <w:marRight w:val="0"/>
      <w:marTop w:val="0"/>
      <w:marBottom w:val="0"/>
      <w:divBdr>
        <w:top w:val="none" w:sz="0" w:space="0" w:color="auto"/>
        <w:left w:val="none" w:sz="0" w:space="0" w:color="auto"/>
        <w:bottom w:val="none" w:sz="0" w:space="0" w:color="auto"/>
        <w:right w:val="none" w:sz="0" w:space="0" w:color="auto"/>
      </w:divBdr>
    </w:div>
    <w:div w:id="12266740">
      <w:bodyDiv w:val="1"/>
      <w:marLeft w:val="0"/>
      <w:marRight w:val="0"/>
      <w:marTop w:val="0"/>
      <w:marBottom w:val="0"/>
      <w:divBdr>
        <w:top w:val="none" w:sz="0" w:space="0" w:color="auto"/>
        <w:left w:val="none" w:sz="0" w:space="0" w:color="auto"/>
        <w:bottom w:val="none" w:sz="0" w:space="0" w:color="auto"/>
        <w:right w:val="none" w:sz="0" w:space="0" w:color="auto"/>
      </w:divBdr>
      <w:divsChild>
        <w:div w:id="830603760">
          <w:marLeft w:val="480"/>
          <w:marRight w:val="0"/>
          <w:marTop w:val="0"/>
          <w:marBottom w:val="0"/>
          <w:divBdr>
            <w:top w:val="none" w:sz="0" w:space="0" w:color="auto"/>
            <w:left w:val="none" w:sz="0" w:space="0" w:color="auto"/>
            <w:bottom w:val="none" w:sz="0" w:space="0" w:color="auto"/>
            <w:right w:val="none" w:sz="0" w:space="0" w:color="auto"/>
          </w:divBdr>
        </w:div>
        <w:div w:id="1657341930">
          <w:marLeft w:val="480"/>
          <w:marRight w:val="0"/>
          <w:marTop w:val="0"/>
          <w:marBottom w:val="0"/>
          <w:divBdr>
            <w:top w:val="none" w:sz="0" w:space="0" w:color="auto"/>
            <w:left w:val="none" w:sz="0" w:space="0" w:color="auto"/>
            <w:bottom w:val="none" w:sz="0" w:space="0" w:color="auto"/>
            <w:right w:val="none" w:sz="0" w:space="0" w:color="auto"/>
          </w:divBdr>
        </w:div>
        <w:div w:id="724835697">
          <w:marLeft w:val="480"/>
          <w:marRight w:val="0"/>
          <w:marTop w:val="0"/>
          <w:marBottom w:val="0"/>
          <w:divBdr>
            <w:top w:val="none" w:sz="0" w:space="0" w:color="auto"/>
            <w:left w:val="none" w:sz="0" w:space="0" w:color="auto"/>
            <w:bottom w:val="none" w:sz="0" w:space="0" w:color="auto"/>
            <w:right w:val="none" w:sz="0" w:space="0" w:color="auto"/>
          </w:divBdr>
        </w:div>
        <w:div w:id="2005401791">
          <w:marLeft w:val="480"/>
          <w:marRight w:val="0"/>
          <w:marTop w:val="0"/>
          <w:marBottom w:val="0"/>
          <w:divBdr>
            <w:top w:val="none" w:sz="0" w:space="0" w:color="auto"/>
            <w:left w:val="none" w:sz="0" w:space="0" w:color="auto"/>
            <w:bottom w:val="none" w:sz="0" w:space="0" w:color="auto"/>
            <w:right w:val="none" w:sz="0" w:space="0" w:color="auto"/>
          </w:divBdr>
        </w:div>
        <w:div w:id="668600144">
          <w:marLeft w:val="480"/>
          <w:marRight w:val="0"/>
          <w:marTop w:val="0"/>
          <w:marBottom w:val="0"/>
          <w:divBdr>
            <w:top w:val="none" w:sz="0" w:space="0" w:color="auto"/>
            <w:left w:val="none" w:sz="0" w:space="0" w:color="auto"/>
            <w:bottom w:val="none" w:sz="0" w:space="0" w:color="auto"/>
            <w:right w:val="none" w:sz="0" w:space="0" w:color="auto"/>
          </w:divBdr>
        </w:div>
        <w:div w:id="367606037">
          <w:marLeft w:val="480"/>
          <w:marRight w:val="0"/>
          <w:marTop w:val="0"/>
          <w:marBottom w:val="0"/>
          <w:divBdr>
            <w:top w:val="none" w:sz="0" w:space="0" w:color="auto"/>
            <w:left w:val="none" w:sz="0" w:space="0" w:color="auto"/>
            <w:bottom w:val="none" w:sz="0" w:space="0" w:color="auto"/>
            <w:right w:val="none" w:sz="0" w:space="0" w:color="auto"/>
          </w:divBdr>
        </w:div>
        <w:div w:id="1628242715">
          <w:marLeft w:val="480"/>
          <w:marRight w:val="0"/>
          <w:marTop w:val="0"/>
          <w:marBottom w:val="0"/>
          <w:divBdr>
            <w:top w:val="none" w:sz="0" w:space="0" w:color="auto"/>
            <w:left w:val="none" w:sz="0" w:space="0" w:color="auto"/>
            <w:bottom w:val="none" w:sz="0" w:space="0" w:color="auto"/>
            <w:right w:val="none" w:sz="0" w:space="0" w:color="auto"/>
          </w:divBdr>
        </w:div>
        <w:div w:id="473060730">
          <w:marLeft w:val="480"/>
          <w:marRight w:val="0"/>
          <w:marTop w:val="0"/>
          <w:marBottom w:val="0"/>
          <w:divBdr>
            <w:top w:val="none" w:sz="0" w:space="0" w:color="auto"/>
            <w:left w:val="none" w:sz="0" w:space="0" w:color="auto"/>
            <w:bottom w:val="none" w:sz="0" w:space="0" w:color="auto"/>
            <w:right w:val="none" w:sz="0" w:space="0" w:color="auto"/>
          </w:divBdr>
        </w:div>
        <w:div w:id="1474520552">
          <w:marLeft w:val="480"/>
          <w:marRight w:val="0"/>
          <w:marTop w:val="0"/>
          <w:marBottom w:val="0"/>
          <w:divBdr>
            <w:top w:val="none" w:sz="0" w:space="0" w:color="auto"/>
            <w:left w:val="none" w:sz="0" w:space="0" w:color="auto"/>
            <w:bottom w:val="none" w:sz="0" w:space="0" w:color="auto"/>
            <w:right w:val="none" w:sz="0" w:space="0" w:color="auto"/>
          </w:divBdr>
        </w:div>
        <w:div w:id="250241418">
          <w:marLeft w:val="480"/>
          <w:marRight w:val="0"/>
          <w:marTop w:val="0"/>
          <w:marBottom w:val="0"/>
          <w:divBdr>
            <w:top w:val="none" w:sz="0" w:space="0" w:color="auto"/>
            <w:left w:val="none" w:sz="0" w:space="0" w:color="auto"/>
            <w:bottom w:val="none" w:sz="0" w:space="0" w:color="auto"/>
            <w:right w:val="none" w:sz="0" w:space="0" w:color="auto"/>
          </w:divBdr>
        </w:div>
      </w:divsChild>
    </w:div>
    <w:div w:id="12269259">
      <w:bodyDiv w:val="1"/>
      <w:marLeft w:val="0"/>
      <w:marRight w:val="0"/>
      <w:marTop w:val="0"/>
      <w:marBottom w:val="0"/>
      <w:divBdr>
        <w:top w:val="none" w:sz="0" w:space="0" w:color="auto"/>
        <w:left w:val="none" w:sz="0" w:space="0" w:color="auto"/>
        <w:bottom w:val="none" w:sz="0" w:space="0" w:color="auto"/>
        <w:right w:val="none" w:sz="0" w:space="0" w:color="auto"/>
      </w:divBdr>
    </w:div>
    <w:div w:id="15231967">
      <w:bodyDiv w:val="1"/>
      <w:marLeft w:val="0"/>
      <w:marRight w:val="0"/>
      <w:marTop w:val="0"/>
      <w:marBottom w:val="0"/>
      <w:divBdr>
        <w:top w:val="none" w:sz="0" w:space="0" w:color="auto"/>
        <w:left w:val="none" w:sz="0" w:space="0" w:color="auto"/>
        <w:bottom w:val="none" w:sz="0" w:space="0" w:color="auto"/>
        <w:right w:val="none" w:sz="0" w:space="0" w:color="auto"/>
      </w:divBdr>
    </w:div>
    <w:div w:id="17048618">
      <w:bodyDiv w:val="1"/>
      <w:marLeft w:val="0"/>
      <w:marRight w:val="0"/>
      <w:marTop w:val="0"/>
      <w:marBottom w:val="0"/>
      <w:divBdr>
        <w:top w:val="none" w:sz="0" w:space="0" w:color="auto"/>
        <w:left w:val="none" w:sz="0" w:space="0" w:color="auto"/>
        <w:bottom w:val="none" w:sz="0" w:space="0" w:color="auto"/>
        <w:right w:val="none" w:sz="0" w:space="0" w:color="auto"/>
      </w:divBdr>
    </w:div>
    <w:div w:id="18897070">
      <w:bodyDiv w:val="1"/>
      <w:marLeft w:val="0"/>
      <w:marRight w:val="0"/>
      <w:marTop w:val="0"/>
      <w:marBottom w:val="0"/>
      <w:divBdr>
        <w:top w:val="none" w:sz="0" w:space="0" w:color="auto"/>
        <w:left w:val="none" w:sz="0" w:space="0" w:color="auto"/>
        <w:bottom w:val="none" w:sz="0" w:space="0" w:color="auto"/>
        <w:right w:val="none" w:sz="0" w:space="0" w:color="auto"/>
      </w:divBdr>
    </w:div>
    <w:div w:id="26100949">
      <w:bodyDiv w:val="1"/>
      <w:marLeft w:val="0"/>
      <w:marRight w:val="0"/>
      <w:marTop w:val="0"/>
      <w:marBottom w:val="0"/>
      <w:divBdr>
        <w:top w:val="none" w:sz="0" w:space="0" w:color="auto"/>
        <w:left w:val="none" w:sz="0" w:space="0" w:color="auto"/>
        <w:bottom w:val="none" w:sz="0" w:space="0" w:color="auto"/>
        <w:right w:val="none" w:sz="0" w:space="0" w:color="auto"/>
      </w:divBdr>
    </w:div>
    <w:div w:id="26106262">
      <w:bodyDiv w:val="1"/>
      <w:marLeft w:val="0"/>
      <w:marRight w:val="0"/>
      <w:marTop w:val="0"/>
      <w:marBottom w:val="0"/>
      <w:divBdr>
        <w:top w:val="none" w:sz="0" w:space="0" w:color="auto"/>
        <w:left w:val="none" w:sz="0" w:space="0" w:color="auto"/>
        <w:bottom w:val="none" w:sz="0" w:space="0" w:color="auto"/>
        <w:right w:val="none" w:sz="0" w:space="0" w:color="auto"/>
      </w:divBdr>
    </w:div>
    <w:div w:id="28576005">
      <w:bodyDiv w:val="1"/>
      <w:marLeft w:val="0"/>
      <w:marRight w:val="0"/>
      <w:marTop w:val="0"/>
      <w:marBottom w:val="0"/>
      <w:divBdr>
        <w:top w:val="none" w:sz="0" w:space="0" w:color="auto"/>
        <w:left w:val="none" w:sz="0" w:space="0" w:color="auto"/>
        <w:bottom w:val="none" w:sz="0" w:space="0" w:color="auto"/>
        <w:right w:val="none" w:sz="0" w:space="0" w:color="auto"/>
      </w:divBdr>
    </w:div>
    <w:div w:id="28992658">
      <w:bodyDiv w:val="1"/>
      <w:marLeft w:val="0"/>
      <w:marRight w:val="0"/>
      <w:marTop w:val="0"/>
      <w:marBottom w:val="0"/>
      <w:divBdr>
        <w:top w:val="none" w:sz="0" w:space="0" w:color="auto"/>
        <w:left w:val="none" w:sz="0" w:space="0" w:color="auto"/>
        <w:bottom w:val="none" w:sz="0" w:space="0" w:color="auto"/>
        <w:right w:val="none" w:sz="0" w:space="0" w:color="auto"/>
      </w:divBdr>
    </w:div>
    <w:div w:id="37126094">
      <w:bodyDiv w:val="1"/>
      <w:marLeft w:val="0"/>
      <w:marRight w:val="0"/>
      <w:marTop w:val="0"/>
      <w:marBottom w:val="0"/>
      <w:divBdr>
        <w:top w:val="none" w:sz="0" w:space="0" w:color="auto"/>
        <w:left w:val="none" w:sz="0" w:space="0" w:color="auto"/>
        <w:bottom w:val="none" w:sz="0" w:space="0" w:color="auto"/>
        <w:right w:val="none" w:sz="0" w:space="0" w:color="auto"/>
      </w:divBdr>
    </w:div>
    <w:div w:id="39520485">
      <w:bodyDiv w:val="1"/>
      <w:marLeft w:val="0"/>
      <w:marRight w:val="0"/>
      <w:marTop w:val="0"/>
      <w:marBottom w:val="0"/>
      <w:divBdr>
        <w:top w:val="none" w:sz="0" w:space="0" w:color="auto"/>
        <w:left w:val="none" w:sz="0" w:space="0" w:color="auto"/>
        <w:bottom w:val="none" w:sz="0" w:space="0" w:color="auto"/>
        <w:right w:val="none" w:sz="0" w:space="0" w:color="auto"/>
      </w:divBdr>
    </w:div>
    <w:div w:id="42605982">
      <w:bodyDiv w:val="1"/>
      <w:marLeft w:val="0"/>
      <w:marRight w:val="0"/>
      <w:marTop w:val="0"/>
      <w:marBottom w:val="0"/>
      <w:divBdr>
        <w:top w:val="none" w:sz="0" w:space="0" w:color="auto"/>
        <w:left w:val="none" w:sz="0" w:space="0" w:color="auto"/>
        <w:bottom w:val="none" w:sz="0" w:space="0" w:color="auto"/>
        <w:right w:val="none" w:sz="0" w:space="0" w:color="auto"/>
      </w:divBdr>
      <w:divsChild>
        <w:div w:id="1724980513">
          <w:marLeft w:val="480"/>
          <w:marRight w:val="0"/>
          <w:marTop w:val="0"/>
          <w:marBottom w:val="0"/>
          <w:divBdr>
            <w:top w:val="none" w:sz="0" w:space="0" w:color="auto"/>
            <w:left w:val="none" w:sz="0" w:space="0" w:color="auto"/>
            <w:bottom w:val="none" w:sz="0" w:space="0" w:color="auto"/>
            <w:right w:val="none" w:sz="0" w:space="0" w:color="auto"/>
          </w:divBdr>
        </w:div>
        <w:div w:id="500655648">
          <w:marLeft w:val="480"/>
          <w:marRight w:val="0"/>
          <w:marTop w:val="0"/>
          <w:marBottom w:val="0"/>
          <w:divBdr>
            <w:top w:val="none" w:sz="0" w:space="0" w:color="auto"/>
            <w:left w:val="none" w:sz="0" w:space="0" w:color="auto"/>
            <w:bottom w:val="none" w:sz="0" w:space="0" w:color="auto"/>
            <w:right w:val="none" w:sz="0" w:space="0" w:color="auto"/>
          </w:divBdr>
        </w:div>
        <w:div w:id="1862010034">
          <w:marLeft w:val="480"/>
          <w:marRight w:val="0"/>
          <w:marTop w:val="0"/>
          <w:marBottom w:val="0"/>
          <w:divBdr>
            <w:top w:val="none" w:sz="0" w:space="0" w:color="auto"/>
            <w:left w:val="none" w:sz="0" w:space="0" w:color="auto"/>
            <w:bottom w:val="none" w:sz="0" w:space="0" w:color="auto"/>
            <w:right w:val="none" w:sz="0" w:space="0" w:color="auto"/>
          </w:divBdr>
        </w:div>
        <w:div w:id="663364301">
          <w:marLeft w:val="480"/>
          <w:marRight w:val="0"/>
          <w:marTop w:val="0"/>
          <w:marBottom w:val="0"/>
          <w:divBdr>
            <w:top w:val="none" w:sz="0" w:space="0" w:color="auto"/>
            <w:left w:val="none" w:sz="0" w:space="0" w:color="auto"/>
            <w:bottom w:val="none" w:sz="0" w:space="0" w:color="auto"/>
            <w:right w:val="none" w:sz="0" w:space="0" w:color="auto"/>
          </w:divBdr>
        </w:div>
        <w:div w:id="301273169">
          <w:marLeft w:val="480"/>
          <w:marRight w:val="0"/>
          <w:marTop w:val="0"/>
          <w:marBottom w:val="0"/>
          <w:divBdr>
            <w:top w:val="none" w:sz="0" w:space="0" w:color="auto"/>
            <w:left w:val="none" w:sz="0" w:space="0" w:color="auto"/>
            <w:bottom w:val="none" w:sz="0" w:space="0" w:color="auto"/>
            <w:right w:val="none" w:sz="0" w:space="0" w:color="auto"/>
          </w:divBdr>
        </w:div>
        <w:div w:id="201140096">
          <w:marLeft w:val="480"/>
          <w:marRight w:val="0"/>
          <w:marTop w:val="0"/>
          <w:marBottom w:val="0"/>
          <w:divBdr>
            <w:top w:val="none" w:sz="0" w:space="0" w:color="auto"/>
            <w:left w:val="none" w:sz="0" w:space="0" w:color="auto"/>
            <w:bottom w:val="none" w:sz="0" w:space="0" w:color="auto"/>
            <w:right w:val="none" w:sz="0" w:space="0" w:color="auto"/>
          </w:divBdr>
        </w:div>
        <w:div w:id="1937907122">
          <w:marLeft w:val="480"/>
          <w:marRight w:val="0"/>
          <w:marTop w:val="0"/>
          <w:marBottom w:val="0"/>
          <w:divBdr>
            <w:top w:val="none" w:sz="0" w:space="0" w:color="auto"/>
            <w:left w:val="none" w:sz="0" w:space="0" w:color="auto"/>
            <w:bottom w:val="none" w:sz="0" w:space="0" w:color="auto"/>
            <w:right w:val="none" w:sz="0" w:space="0" w:color="auto"/>
          </w:divBdr>
        </w:div>
        <w:div w:id="1228883964">
          <w:marLeft w:val="480"/>
          <w:marRight w:val="0"/>
          <w:marTop w:val="0"/>
          <w:marBottom w:val="0"/>
          <w:divBdr>
            <w:top w:val="none" w:sz="0" w:space="0" w:color="auto"/>
            <w:left w:val="none" w:sz="0" w:space="0" w:color="auto"/>
            <w:bottom w:val="none" w:sz="0" w:space="0" w:color="auto"/>
            <w:right w:val="none" w:sz="0" w:space="0" w:color="auto"/>
          </w:divBdr>
        </w:div>
        <w:div w:id="851843875">
          <w:marLeft w:val="480"/>
          <w:marRight w:val="0"/>
          <w:marTop w:val="0"/>
          <w:marBottom w:val="0"/>
          <w:divBdr>
            <w:top w:val="none" w:sz="0" w:space="0" w:color="auto"/>
            <w:left w:val="none" w:sz="0" w:space="0" w:color="auto"/>
            <w:bottom w:val="none" w:sz="0" w:space="0" w:color="auto"/>
            <w:right w:val="none" w:sz="0" w:space="0" w:color="auto"/>
          </w:divBdr>
        </w:div>
        <w:div w:id="750350737">
          <w:marLeft w:val="480"/>
          <w:marRight w:val="0"/>
          <w:marTop w:val="0"/>
          <w:marBottom w:val="0"/>
          <w:divBdr>
            <w:top w:val="none" w:sz="0" w:space="0" w:color="auto"/>
            <w:left w:val="none" w:sz="0" w:space="0" w:color="auto"/>
            <w:bottom w:val="none" w:sz="0" w:space="0" w:color="auto"/>
            <w:right w:val="none" w:sz="0" w:space="0" w:color="auto"/>
          </w:divBdr>
        </w:div>
        <w:div w:id="1772814668">
          <w:marLeft w:val="480"/>
          <w:marRight w:val="0"/>
          <w:marTop w:val="0"/>
          <w:marBottom w:val="0"/>
          <w:divBdr>
            <w:top w:val="none" w:sz="0" w:space="0" w:color="auto"/>
            <w:left w:val="none" w:sz="0" w:space="0" w:color="auto"/>
            <w:bottom w:val="none" w:sz="0" w:space="0" w:color="auto"/>
            <w:right w:val="none" w:sz="0" w:space="0" w:color="auto"/>
          </w:divBdr>
        </w:div>
        <w:div w:id="1073894535">
          <w:marLeft w:val="480"/>
          <w:marRight w:val="0"/>
          <w:marTop w:val="0"/>
          <w:marBottom w:val="0"/>
          <w:divBdr>
            <w:top w:val="none" w:sz="0" w:space="0" w:color="auto"/>
            <w:left w:val="none" w:sz="0" w:space="0" w:color="auto"/>
            <w:bottom w:val="none" w:sz="0" w:space="0" w:color="auto"/>
            <w:right w:val="none" w:sz="0" w:space="0" w:color="auto"/>
          </w:divBdr>
        </w:div>
        <w:div w:id="1701516301">
          <w:marLeft w:val="480"/>
          <w:marRight w:val="0"/>
          <w:marTop w:val="0"/>
          <w:marBottom w:val="0"/>
          <w:divBdr>
            <w:top w:val="none" w:sz="0" w:space="0" w:color="auto"/>
            <w:left w:val="none" w:sz="0" w:space="0" w:color="auto"/>
            <w:bottom w:val="none" w:sz="0" w:space="0" w:color="auto"/>
            <w:right w:val="none" w:sz="0" w:space="0" w:color="auto"/>
          </w:divBdr>
        </w:div>
        <w:div w:id="1444110666">
          <w:marLeft w:val="480"/>
          <w:marRight w:val="0"/>
          <w:marTop w:val="0"/>
          <w:marBottom w:val="0"/>
          <w:divBdr>
            <w:top w:val="none" w:sz="0" w:space="0" w:color="auto"/>
            <w:left w:val="none" w:sz="0" w:space="0" w:color="auto"/>
            <w:bottom w:val="none" w:sz="0" w:space="0" w:color="auto"/>
            <w:right w:val="none" w:sz="0" w:space="0" w:color="auto"/>
          </w:divBdr>
        </w:div>
        <w:div w:id="1804693335">
          <w:marLeft w:val="480"/>
          <w:marRight w:val="0"/>
          <w:marTop w:val="0"/>
          <w:marBottom w:val="0"/>
          <w:divBdr>
            <w:top w:val="none" w:sz="0" w:space="0" w:color="auto"/>
            <w:left w:val="none" w:sz="0" w:space="0" w:color="auto"/>
            <w:bottom w:val="none" w:sz="0" w:space="0" w:color="auto"/>
            <w:right w:val="none" w:sz="0" w:space="0" w:color="auto"/>
          </w:divBdr>
        </w:div>
      </w:divsChild>
    </w:div>
    <w:div w:id="43144541">
      <w:bodyDiv w:val="1"/>
      <w:marLeft w:val="0"/>
      <w:marRight w:val="0"/>
      <w:marTop w:val="0"/>
      <w:marBottom w:val="0"/>
      <w:divBdr>
        <w:top w:val="none" w:sz="0" w:space="0" w:color="auto"/>
        <w:left w:val="none" w:sz="0" w:space="0" w:color="auto"/>
        <w:bottom w:val="none" w:sz="0" w:space="0" w:color="auto"/>
        <w:right w:val="none" w:sz="0" w:space="0" w:color="auto"/>
      </w:divBdr>
      <w:divsChild>
        <w:div w:id="678775006">
          <w:marLeft w:val="480"/>
          <w:marRight w:val="0"/>
          <w:marTop w:val="0"/>
          <w:marBottom w:val="0"/>
          <w:divBdr>
            <w:top w:val="none" w:sz="0" w:space="0" w:color="auto"/>
            <w:left w:val="none" w:sz="0" w:space="0" w:color="auto"/>
            <w:bottom w:val="none" w:sz="0" w:space="0" w:color="auto"/>
            <w:right w:val="none" w:sz="0" w:space="0" w:color="auto"/>
          </w:divBdr>
        </w:div>
        <w:div w:id="210046148">
          <w:marLeft w:val="480"/>
          <w:marRight w:val="0"/>
          <w:marTop w:val="0"/>
          <w:marBottom w:val="0"/>
          <w:divBdr>
            <w:top w:val="none" w:sz="0" w:space="0" w:color="auto"/>
            <w:left w:val="none" w:sz="0" w:space="0" w:color="auto"/>
            <w:bottom w:val="none" w:sz="0" w:space="0" w:color="auto"/>
            <w:right w:val="none" w:sz="0" w:space="0" w:color="auto"/>
          </w:divBdr>
        </w:div>
        <w:div w:id="1503085489">
          <w:marLeft w:val="480"/>
          <w:marRight w:val="0"/>
          <w:marTop w:val="0"/>
          <w:marBottom w:val="0"/>
          <w:divBdr>
            <w:top w:val="none" w:sz="0" w:space="0" w:color="auto"/>
            <w:left w:val="none" w:sz="0" w:space="0" w:color="auto"/>
            <w:bottom w:val="none" w:sz="0" w:space="0" w:color="auto"/>
            <w:right w:val="none" w:sz="0" w:space="0" w:color="auto"/>
          </w:divBdr>
        </w:div>
        <w:div w:id="2322607">
          <w:marLeft w:val="480"/>
          <w:marRight w:val="0"/>
          <w:marTop w:val="0"/>
          <w:marBottom w:val="0"/>
          <w:divBdr>
            <w:top w:val="none" w:sz="0" w:space="0" w:color="auto"/>
            <w:left w:val="none" w:sz="0" w:space="0" w:color="auto"/>
            <w:bottom w:val="none" w:sz="0" w:space="0" w:color="auto"/>
            <w:right w:val="none" w:sz="0" w:space="0" w:color="auto"/>
          </w:divBdr>
        </w:div>
        <w:div w:id="269433637">
          <w:marLeft w:val="480"/>
          <w:marRight w:val="0"/>
          <w:marTop w:val="0"/>
          <w:marBottom w:val="0"/>
          <w:divBdr>
            <w:top w:val="none" w:sz="0" w:space="0" w:color="auto"/>
            <w:left w:val="none" w:sz="0" w:space="0" w:color="auto"/>
            <w:bottom w:val="none" w:sz="0" w:space="0" w:color="auto"/>
            <w:right w:val="none" w:sz="0" w:space="0" w:color="auto"/>
          </w:divBdr>
        </w:div>
        <w:div w:id="558058815">
          <w:marLeft w:val="480"/>
          <w:marRight w:val="0"/>
          <w:marTop w:val="0"/>
          <w:marBottom w:val="0"/>
          <w:divBdr>
            <w:top w:val="none" w:sz="0" w:space="0" w:color="auto"/>
            <w:left w:val="none" w:sz="0" w:space="0" w:color="auto"/>
            <w:bottom w:val="none" w:sz="0" w:space="0" w:color="auto"/>
            <w:right w:val="none" w:sz="0" w:space="0" w:color="auto"/>
          </w:divBdr>
        </w:div>
        <w:div w:id="331178063">
          <w:marLeft w:val="480"/>
          <w:marRight w:val="0"/>
          <w:marTop w:val="0"/>
          <w:marBottom w:val="0"/>
          <w:divBdr>
            <w:top w:val="none" w:sz="0" w:space="0" w:color="auto"/>
            <w:left w:val="none" w:sz="0" w:space="0" w:color="auto"/>
            <w:bottom w:val="none" w:sz="0" w:space="0" w:color="auto"/>
            <w:right w:val="none" w:sz="0" w:space="0" w:color="auto"/>
          </w:divBdr>
        </w:div>
        <w:div w:id="1480801691">
          <w:marLeft w:val="480"/>
          <w:marRight w:val="0"/>
          <w:marTop w:val="0"/>
          <w:marBottom w:val="0"/>
          <w:divBdr>
            <w:top w:val="none" w:sz="0" w:space="0" w:color="auto"/>
            <w:left w:val="none" w:sz="0" w:space="0" w:color="auto"/>
            <w:bottom w:val="none" w:sz="0" w:space="0" w:color="auto"/>
            <w:right w:val="none" w:sz="0" w:space="0" w:color="auto"/>
          </w:divBdr>
        </w:div>
        <w:div w:id="1833066226">
          <w:marLeft w:val="480"/>
          <w:marRight w:val="0"/>
          <w:marTop w:val="0"/>
          <w:marBottom w:val="0"/>
          <w:divBdr>
            <w:top w:val="none" w:sz="0" w:space="0" w:color="auto"/>
            <w:left w:val="none" w:sz="0" w:space="0" w:color="auto"/>
            <w:bottom w:val="none" w:sz="0" w:space="0" w:color="auto"/>
            <w:right w:val="none" w:sz="0" w:space="0" w:color="auto"/>
          </w:divBdr>
        </w:div>
        <w:div w:id="215045391">
          <w:marLeft w:val="480"/>
          <w:marRight w:val="0"/>
          <w:marTop w:val="0"/>
          <w:marBottom w:val="0"/>
          <w:divBdr>
            <w:top w:val="none" w:sz="0" w:space="0" w:color="auto"/>
            <w:left w:val="none" w:sz="0" w:space="0" w:color="auto"/>
            <w:bottom w:val="none" w:sz="0" w:space="0" w:color="auto"/>
            <w:right w:val="none" w:sz="0" w:space="0" w:color="auto"/>
          </w:divBdr>
        </w:div>
        <w:div w:id="881556408">
          <w:marLeft w:val="480"/>
          <w:marRight w:val="0"/>
          <w:marTop w:val="0"/>
          <w:marBottom w:val="0"/>
          <w:divBdr>
            <w:top w:val="none" w:sz="0" w:space="0" w:color="auto"/>
            <w:left w:val="none" w:sz="0" w:space="0" w:color="auto"/>
            <w:bottom w:val="none" w:sz="0" w:space="0" w:color="auto"/>
            <w:right w:val="none" w:sz="0" w:space="0" w:color="auto"/>
          </w:divBdr>
        </w:div>
        <w:div w:id="1914460582">
          <w:marLeft w:val="480"/>
          <w:marRight w:val="0"/>
          <w:marTop w:val="0"/>
          <w:marBottom w:val="0"/>
          <w:divBdr>
            <w:top w:val="none" w:sz="0" w:space="0" w:color="auto"/>
            <w:left w:val="none" w:sz="0" w:space="0" w:color="auto"/>
            <w:bottom w:val="none" w:sz="0" w:space="0" w:color="auto"/>
            <w:right w:val="none" w:sz="0" w:space="0" w:color="auto"/>
          </w:divBdr>
        </w:div>
        <w:div w:id="1788115520">
          <w:marLeft w:val="480"/>
          <w:marRight w:val="0"/>
          <w:marTop w:val="0"/>
          <w:marBottom w:val="0"/>
          <w:divBdr>
            <w:top w:val="none" w:sz="0" w:space="0" w:color="auto"/>
            <w:left w:val="none" w:sz="0" w:space="0" w:color="auto"/>
            <w:bottom w:val="none" w:sz="0" w:space="0" w:color="auto"/>
            <w:right w:val="none" w:sz="0" w:space="0" w:color="auto"/>
          </w:divBdr>
        </w:div>
        <w:div w:id="311713701">
          <w:marLeft w:val="480"/>
          <w:marRight w:val="0"/>
          <w:marTop w:val="0"/>
          <w:marBottom w:val="0"/>
          <w:divBdr>
            <w:top w:val="none" w:sz="0" w:space="0" w:color="auto"/>
            <w:left w:val="none" w:sz="0" w:space="0" w:color="auto"/>
            <w:bottom w:val="none" w:sz="0" w:space="0" w:color="auto"/>
            <w:right w:val="none" w:sz="0" w:space="0" w:color="auto"/>
          </w:divBdr>
        </w:div>
        <w:div w:id="1330215783">
          <w:marLeft w:val="480"/>
          <w:marRight w:val="0"/>
          <w:marTop w:val="0"/>
          <w:marBottom w:val="0"/>
          <w:divBdr>
            <w:top w:val="none" w:sz="0" w:space="0" w:color="auto"/>
            <w:left w:val="none" w:sz="0" w:space="0" w:color="auto"/>
            <w:bottom w:val="none" w:sz="0" w:space="0" w:color="auto"/>
            <w:right w:val="none" w:sz="0" w:space="0" w:color="auto"/>
          </w:divBdr>
        </w:div>
        <w:div w:id="1282346129">
          <w:marLeft w:val="480"/>
          <w:marRight w:val="0"/>
          <w:marTop w:val="0"/>
          <w:marBottom w:val="0"/>
          <w:divBdr>
            <w:top w:val="none" w:sz="0" w:space="0" w:color="auto"/>
            <w:left w:val="none" w:sz="0" w:space="0" w:color="auto"/>
            <w:bottom w:val="none" w:sz="0" w:space="0" w:color="auto"/>
            <w:right w:val="none" w:sz="0" w:space="0" w:color="auto"/>
          </w:divBdr>
        </w:div>
        <w:div w:id="659236440">
          <w:marLeft w:val="480"/>
          <w:marRight w:val="0"/>
          <w:marTop w:val="0"/>
          <w:marBottom w:val="0"/>
          <w:divBdr>
            <w:top w:val="none" w:sz="0" w:space="0" w:color="auto"/>
            <w:left w:val="none" w:sz="0" w:space="0" w:color="auto"/>
            <w:bottom w:val="none" w:sz="0" w:space="0" w:color="auto"/>
            <w:right w:val="none" w:sz="0" w:space="0" w:color="auto"/>
          </w:divBdr>
        </w:div>
        <w:div w:id="287518843">
          <w:marLeft w:val="480"/>
          <w:marRight w:val="0"/>
          <w:marTop w:val="0"/>
          <w:marBottom w:val="0"/>
          <w:divBdr>
            <w:top w:val="none" w:sz="0" w:space="0" w:color="auto"/>
            <w:left w:val="none" w:sz="0" w:space="0" w:color="auto"/>
            <w:bottom w:val="none" w:sz="0" w:space="0" w:color="auto"/>
            <w:right w:val="none" w:sz="0" w:space="0" w:color="auto"/>
          </w:divBdr>
        </w:div>
        <w:div w:id="4022875">
          <w:marLeft w:val="480"/>
          <w:marRight w:val="0"/>
          <w:marTop w:val="0"/>
          <w:marBottom w:val="0"/>
          <w:divBdr>
            <w:top w:val="none" w:sz="0" w:space="0" w:color="auto"/>
            <w:left w:val="none" w:sz="0" w:space="0" w:color="auto"/>
            <w:bottom w:val="none" w:sz="0" w:space="0" w:color="auto"/>
            <w:right w:val="none" w:sz="0" w:space="0" w:color="auto"/>
          </w:divBdr>
        </w:div>
        <w:div w:id="1719163843">
          <w:marLeft w:val="480"/>
          <w:marRight w:val="0"/>
          <w:marTop w:val="0"/>
          <w:marBottom w:val="0"/>
          <w:divBdr>
            <w:top w:val="none" w:sz="0" w:space="0" w:color="auto"/>
            <w:left w:val="none" w:sz="0" w:space="0" w:color="auto"/>
            <w:bottom w:val="none" w:sz="0" w:space="0" w:color="auto"/>
            <w:right w:val="none" w:sz="0" w:space="0" w:color="auto"/>
          </w:divBdr>
        </w:div>
        <w:div w:id="1855683817">
          <w:marLeft w:val="480"/>
          <w:marRight w:val="0"/>
          <w:marTop w:val="0"/>
          <w:marBottom w:val="0"/>
          <w:divBdr>
            <w:top w:val="none" w:sz="0" w:space="0" w:color="auto"/>
            <w:left w:val="none" w:sz="0" w:space="0" w:color="auto"/>
            <w:bottom w:val="none" w:sz="0" w:space="0" w:color="auto"/>
            <w:right w:val="none" w:sz="0" w:space="0" w:color="auto"/>
          </w:divBdr>
        </w:div>
        <w:div w:id="778569298">
          <w:marLeft w:val="480"/>
          <w:marRight w:val="0"/>
          <w:marTop w:val="0"/>
          <w:marBottom w:val="0"/>
          <w:divBdr>
            <w:top w:val="none" w:sz="0" w:space="0" w:color="auto"/>
            <w:left w:val="none" w:sz="0" w:space="0" w:color="auto"/>
            <w:bottom w:val="none" w:sz="0" w:space="0" w:color="auto"/>
            <w:right w:val="none" w:sz="0" w:space="0" w:color="auto"/>
          </w:divBdr>
        </w:div>
        <w:div w:id="2065131978">
          <w:marLeft w:val="480"/>
          <w:marRight w:val="0"/>
          <w:marTop w:val="0"/>
          <w:marBottom w:val="0"/>
          <w:divBdr>
            <w:top w:val="none" w:sz="0" w:space="0" w:color="auto"/>
            <w:left w:val="none" w:sz="0" w:space="0" w:color="auto"/>
            <w:bottom w:val="none" w:sz="0" w:space="0" w:color="auto"/>
            <w:right w:val="none" w:sz="0" w:space="0" w:color="auto"/>
          </w:divBdr>
        </w:div>
        <w:div w:id="89590012">
          <w:marLeft w:val="480"/>
          <w:marRight w:val="0"/>
          <w:marTop w:val="0"/>
          <w:marBottom w:val="0"/>
          <w:divBdr>
            <w:top w:val="none" w:sz="0" w:space="0" w:color="auto"/>
            <w:left w:val="none" w:sz="0" w:space="0" w:color="auto"/>
            <w:bottom w:val="none" w:sz="0" w:space="0" w:color="auto"/>
            <w:right w:val="none" w:sz="0" w:space="0" w:color="auto"/>
          </w:divBdr>
        </w:div>
        <w:div w:id="648478974">
          <w:marLeft w:val="480"/>
          <w:marRight w:val="0"/>
          <w:marTop w:val="0"/>
          <w:marBottom w:val="0"/>
          <w:divBdr>
            <w:top w:val="none" w:sz="0" w:space="0" w:color="auto"/>
            <w:left w:val="none" w:sz="0" w:space="0" w:color="auto"/>
            <w:bottom w:val="none" w:sz="0" w:space="0" w:color="auto"/>
            <w:right w:val="none" w:sz="0" w:space="0" w:color="auto"/>
          </w:divBdr>
        </w:div>
        <w:div w:id="582302744">
          <w:marLeft w:val="480"/>
          <w:marRight w:val="0"/>
          <w:marTop w:val="0"/>
          <w:marBottom w:val="0"/>
          <w:divBdr>
            <w:top w:val="none" w:sz="0" w:space="0" w:color="auto"/>
            <w:left w:val="none" w:sz="0" w:space="0" w:color="auto"/>
            <w:bottom w:val="none" w:sz="0" w:space="0" w:color="auto"/>
            <w:right w:val="none" w:sz="0" w:space="0" w:color="auto"/>
          </w:divBdr>
        </w:div>
        <w:div w:id="2073313561">
          <w:marLeft w:val="480"/>
          <w:marRight w:val="0"/>
          <w:marTop w:val="0"/>
          <w:marBottom w:val="0"/>
          <w:divBdr>
            <w:top w:val="none" w:sz="0" w:space="0" w:color="auto"/>
            <w:left w:val="none" w:sz="0" w:space="0" w:color="auto"/>
            <w:bottom w:val="none" w:sz="0" w:space="0" w:color="auto"/>
            <w:right w:val="none" w:sz="0" w:space="0" w:color="auto"/>
          </w:divBdr>
        </w:div>
        <w:div w:id="1915970703">
          <w:marLeft w:val="480"/>
          <w:marRight w:val="0"/>
          <w:marTop w:val="0"/>
          <w:marBottom w:val="0"/>
          <w:divBdr>
            <w:top w:val="none" w:sz="0" w:space="0" w:color="auto"/>
            <w:left w:val="none" w:sz="0" w:space="0" w:color="auto"/>
            <w:bottom w:val="none" w:sz="0" w:space="0" w:color="auto"/>
            <w:right w:val="none" w:sz="0" w:space="0" w:color="auto"/>
          </w:divBdr>
        </w:div>
        <w:div w:id="1812091931">
          <w:marLeft w:val="480"/>
          <w:marRight w:val="0"/>
          <w:marTop w:val="0"/>
          <w:marBottom w:val="0"/>
          <w:divBdr>
            <w:top w:val="none" w:sz="0" w:space="0" w:color="auto"/>
            <w:left w:val="none" w:sz="0" w:space="0" w:color="auto"/>
            <w:bottom w:val="none" w:sz="0" w:space="0" w:color="auto"/>
            <w:right w:val="none" w:sz="0" w:space="0" w:color="auto"/>
          </w:divBdr>
        </w:div>
        <w:div w:id="824933824">
          <w:marLeft w:val="480"/>
          <w:marRight w:val="0"/>
          <w:marTop w:val="0"/>
          <w:marBottom w:val="0"/>
          <w:divBdr>
            <w:top w:val="none" w:sz="0" w:space="0" w:color="auto"/>
            <w:left w:val="none" w:sz="0" w:space="0" w:color="auto"/>
            <w:bottom w:val="none" w:sz="0" w:space="0" w:color="auto"/>
            <w:right w:val="none" w:sz="0" w:space="0" w:color="auto"/>
          </w:divBdr>
        </w:div>
        <w:div w:id="1242762474">
          <w:marLeft w:val="480"/>
          <w:marRight w:val="0"/>
          <w:marTop w:val="0"/>
          <w:marBottom w:val="0"/>
          <w:divBdr>
            <w:top w:val="none" w:sz="0" w:space="0" w:color="auto"/>
            <w:left w:val="none" w:sz="0" w:space="0" w:color="auto"/>
            <w:bottom w:val="none" w:sz="0" w:space="0" w:color="auto"/>
            <w:right w:val="none" w:sz="0" w:space="0" w:color="auto"/>
          </w:divBdr>
        </w:div>
        <w:div w:id="2006395566">
          <w:marLeft w:val="480"/>
          <w:marRight w:val="0"/>
          <w:marTop w:val="0"/>
          <w:marBottom w:val="0"/>
          <w:divBdr>
            <w:top w:val="none" w:sz="0" w:space="0" w:color="auto"/>
            <w:left w:val="none" w:sz="0" w:space="0" w:color="auto"/>
            <w:bottom w:val="none" w:sz="0" w:space="0" w:color="auto"/>
            <w:right w:val="none" w:sz="0" w:space="0" w:color="auto"/>
          </w:divBdr>
        </w:div>
        <w:div w:id="1532500916">
          <w:marLeft w:val="480"/>
          <w:marRight w:val="0"/>
          <w:marTop w:val="0"/>
          <w:marBottom w:val="0"/>
          <w:divBdr>
            <w:top w:val="none" w:sz="0" w:space="0" w:color="auto"/>
            <w:left w:val="none" w:sz="0" w:space="0" w:color="auto"/>
            <w:bottom w:val="none" w:sz="0" w:space="0" w:color="auto"/>
            <w:right w:val="none" w:sz="0" w:space="0" w:color="auto"/>
          </w:divBdr>
        </w:div>
        <w:div w:id="1258170674">
          <w:marLeft w:val="480"/>
          <w:marRight w:val="0"/>
          <w:marTop w:val="0"/>
          <w:marBottom w:val="0"/>
          <w:divBdr>
            <w:top w:val="none" w:sz="0" w:space="0" w:color="auto"/>
            <w:left w:val="none" w:sz="0" w:space="0" w:color="auto"/>
            <w:bottom w:val="none" w:sz="0" w:space="0" w:color="auto"/>
            <w:right w:val="none" w:sz="0" w:space="0" w:color="auto"/>
          </w:divBdr>
        </w:div>
      </w:divsChild>
    </w:div>
    <w:div w:id="45881092">
      <w:bodyDiv w:val="1"/>
      <w:marLeft w:val="0"/>
      <w:marRight w:val="0"/>
      <w:marTop w:val="0"/>
      <w:marBottom w:val="0"/>
      <w:divBdr>
        <w:top w:val="none" w:sz="0" w:space="0" w:color="auto"/>
        <w:left w:val="none" w:sz="0" w:space="0" w:color="auto"/>
        <w:bottom w:val="none" w:sz="0" w:space="0" w:color="auto"/>
        <w:right w:val="none" w:sz="0" w:space="0" w:color="auto"/>
      </w:divBdr>
    </w:div>
    <w:div w:id="47344039">
      <w:bodyDiv w:val="1"/>
      <w:marLeft w:val="0"/>
      <w:marRight w:val="0"/>
      <w:marTop w:val="0"/>
      <w:marBottom w:val="0"/>
      <w:divBdr>
        <w:top w:val="none" w:sz="0" w:space="0" w:color="auto"/>
        <w:left w:val="none" w:sz="0" w:space="0" w:color="auto"/>
        <w:bottom w:val="none" w:sz="0" w:space="0" w:color="auto"/>
        <w:right w:val="none" w:sz="0" w:space="0" w:color="auto"/>
      </w:divBdr>
    </w:div>
    <w:div w:id="49227950">
      <w:bodyDiv w:val="1"/>
      <w:marLeft w:val="0"/>
      <w:marRight w:val="0"/>
      <w:marTop w:val="0"/>
      <w:marBottom w:val="0"/>
      <w:divBdr>
        <w:top w:val="none" w:sz="0" w:space="0" w:color="auto"/>
        <w:left w:val="none" w:sz="0" w:space="0" w:color="auto"/>
        <w:bottom w:val="none" w:sz="0" w:space="0" w:color="auto"/>
        <w:right w:val="none" w:sz="0" w:space="0" w:color="auto"/>
      </w:divBdr>
    </w:div>
    <w:div w:id="56518328">
      <w:bodyDiv w:val="1"/>
      <w:marLeft w:val="0"/>
      <w:marRight w:val="0"/>
      <w:marTop w:val="0"/>
      <w:marBottom w:val="0"/>
      <w:divBdr>
        <w:top w:val="none" w:sz="0" w:space="0" w:color="auto"/>
        <w:left w:val="none" w:sz="0" w:space="0" w:color="auto"/>
        <w:bottom w:val="none" w:sz="0" w:space="0" w:color="auto"/>
        <w:right w:val="none" w:sz="0" w:space="0" w:color="auto"/>
      </w:divBdr>
    </w:div>
    <w:div w:id="56780935">
      <w:bodyDiv w:val="1"/>
      <w:marLeft w:val="0"/>
      <w:marRight w:val="0"/>
      <w:marTop w:val="0"/>
      <w:marBottom w:val="0"/>
      <w:divBdr>
        <w:top w:val="none" w:sz="0" w:space="0" w:color="auto"/>
        <w:left w:val="none" w:sz="0" w:space="0" w:color="auto"/>
        <w:bottom w:val="none" w:sz="0" w:space="0" w:color="auto"/>
        <w:right w:val="none" w:sz="0" w:space="0" w:color="auto"/>
      </w:divBdr>
    </w:div>
    <w:div w:id="56824018">
      <w:bodyDiv w:val="1"/>
      <w:marLeft w:val="0"/>
      <w:marRight w:val="0"/>
      <w:marTop w:val="0"/>
      <w:marBottom w:val="0"/>
      <w:divBdr>
        <w:top w:val="none" w:sz="0" w:space="0" w:color="auto"/>
        <w:left w:val="none" w:sz="0" w:space="0" w:color="auto"/>
        <w:bottom w:val="none" w:sz="0" w:space="0" w:color="auto"/>
        <w:right w:val="none" w:sz="0" w:space="0" w:color="auto"/>
      </w:divBdr>
    </w:div>
    <w:div w:id="57410078">
      <w:bodyDiv w:val="1"/>
      <w:marLeft w:val="0"/>
      <w:marRight w:val="0"/>
      <w:marTop w:val="0"/>
      <w:marBottom w:val="0"/>
      <w:divBdr>
        <w:top w:val="none" w:sz="0" w:space="0" w:color="auto"/>
        <w:left w:val="none" w:sz="0" w:space="0" w:color="auto"/>
        <w:bottom w:val="none" w:sz="0" w:space="0" w:color="auto"/>
        <w:right w:val="none" w:sz="0" w:space="0" w:color="auto"/>
      </w:divBdr>
    </w:div>
    <w:div w:id="61296470">
      <w:bodyDiv w:val="1"/>
      <w:marLeft w:val="0"/>
      <w:marRight w:val="0"/>
      <w:marTop w:val="0"/>
      <w:marBottom w:val="0"/>
      <w:divBdr>
        <w:top w:val="none" w:sz="0" w:space="0" w:color="auto"/>
        <w:left w:val="none" w:sz="0" w:space="0" w:color="auto"/>
        <w:bottom w:val="none" w:sz="0" w:space="0" w:color="auto"/>
        <w:right w:val="none" w:sz="0" w:space="0" w:color="auto"/>
      </w:divBdr>
    </w:div>
    <w:div w:id="65610184">
      <w:bodyDiv w:val="1"/>
      <w:marLeft w:val="0"/>
      <w:marRight w:val="0"/>
      <w:marTop w:val="0"/>
      <w:marBottom w:val="0"/>
      <w:divBdr>
        <w:top w:val="none" w:sz="0" w:space="0" w:color="auto"/>
        <w:left w:val="none" w:sz="0" w:space="0" w:color="auto"/>
        <w:bottom w:val="none" w:sz="0" w:space="0" w:color="auto"/>
        <w:right w:val="none" w:sz="0" w:space="0" w:color="auto"/>
      </w:divBdr>
    </w:div>
    <w:div w:id="66269362">
      <w:bodyDiv w:val="1"/>
      <w:marLeft w:val="0"/>
      <w:marRight w:val="0"/>
      <w:marTop w:val="0"/>
      <w:marBottom w:val="0"/>
      <w:divBdr>
        <w:top w:val="none" w:sz="0" w:space="0" w:color="auto"/>
        <w:left w:val="none" w:sz="0" w:space="0" w:color="auto"/>
        <w:bottom w:val="none" w:sz="0" w:space="0" w:color="auto"/>
        <w:right w:val="none" w:sz="0" w:space="0" w:color="auto"/>
      </w:divBdr>
    </w:div>
    <w:div w:id="67772514">
      <w:bodyDiv w:val="1"/>
      <w:marLeft w:val="0"/>
      <w:marRight w:val="0"/>
      <w:marTop w:val="0"/>
      <w:marBottom w:val="0"/>
      <w:divBdr>
        <w:top w:val="none" w:sz="0" w:space="0" w:color="auto"/>
        <w:left w:val="none" w:sz="0" w:space="0" w:color="auto"/>
        <w:bottom w:val="none" w:sz="0" w:space="0" w:color="auto"/>
        <w:right w:val="none" w:sz="0" w:space="0" w:color="auto"/>
      </w:divBdr>
    </w:div>
    <w:div w:id="68313616">
      <w:bodyDiv w:val="1"/>
      <w:marLeft w:val="0"/>
      <w:marRight w:val="0"/>
      <w:marTop w:val="0"/>
      <w:marBottom w:val="0"/>
      <w:divBdr>
        <w:top w:val="none" w:sz="0" w:space="0" w:color="auto"/>
        <w:left w:val="none" w:sz="0" w:space="0" w:color="auto"/>
        <w:bottom w:val="none" w:sz="0" w:space="0" w:color="auto"/>
        <w:right w:val="none" w:sz="0" w:space="0" w:color="auto"/>
      </w:divBdr>
    </w:div>
    <w:div w:id="69040961">
      <w:bodyDiv w:val="1"/>
      <w:marLeft w:val="0"/>
      <w:marRight w:val="0"/>
      <w:marTop w:val="0"/>
      <w:marBottom w:val="0"/>
      <w:divBdr>
        <w:top w:val="none" w:sz="0" w:space="0" w:color="auto"/>
        <w:left w:val="none" w:sz="0" w:space="0" w:color="auto"/>
        <w:bottom w:val="none" w:sz="0" w:space="0" w:color="auto"/>
        <w:right w:val="none" w:sz="0" w:space="0" w:color="auto"/>
      </w:divBdr>
    </w:div>
    <w:div w:id="74282670">
      <w:bodyDiv w:val="1"/>
      <w:marLeft w:val="0"/>
      <w:marRight w:val="0"/>
      <w:marTop w:val="0"/>
      <w:marBottom w:val="0"/>
      <w:divBdr>
        <w:top w:val="none" w:sz="0" w:space="0" w:color="auto"/>
        <w:left w:val="none" w:sz="0" w:space="0" w:color="auto"/>
        <w:bottom w:val="none" w:sz="0" w:space="0" w:color="auto"/>
        <w:right w:val="none" w:sz="0" w:space="0" w:color="auto"/>
      </w:divBdr>
    </w:div>
    <w:div w:id="77095413">
      <w:bodyDiv w:val="1"/>
      <w:marLeft w:val="0"/>
      <w:marRight w:val="0"/>
      <w:marTop w:val="0"/>
      <w:marBottom w:val="0"/>
      <w:divBdr>
        <w:top w:val="none" w:sz="0" w:space="0" w:color="auto"/>
        <w:left w:val="none" w:sz="0" w:space="0" w:color="auto"/>
        <w:bottom w:val="none" w:sz="0" w:space="0" w:color="auto"/>
        <w:right w:val="none" w:sz="0" w:space="0" w:color="auto"/>
      </w:divBdr>
    </w:div>
    <w:div w:id="77754759">
      <w:bodyDiv w:val="1"/>
      <w:marLeft w:val="0"/>
      <w:marRight w:val="0"/>
      <w:marTop w:val="0"/>
      <w:marBottom w:val="0"/>
      <w:divBdr>
        <w:top w:val="none" w:sz="0" w:space="0" w:color="auto"/>
        <w:left w:val="none" w:sz="0" w:space="0" w:color="auto"/>
        <w:bottom w:val="none" w:sz="0" w:space="0" w:color="auto"/>
        <w:right w:val="none" w:sz="0" w:space="0" w:color="auto"/>
      </w:divBdr>
    </w:div>
    <w:div w:id="77798299">
      <w:bodyDiv w:val="1"/>
      <w:marLeft w:val="0"/>
      <w:marRight w:val="0"/>
      <w:marTop w:val="0"/>
      <w:marBottom w:val="0"/>
      <w:divBdr>
        <w:top w:val="none" w:sz="0" w:space="0" w:color="auto"/>
        <w:left w:val="none" w:sz="0" w:space="0" w:color="auto"/>
        <w:bottom w:val="none" w:sz="0" w:space="0" w:color="auto"/>
        <w:right w:val="none" w:sz="0" w:space="0" w:color="auto"/>
      </w:divBdr>
    </w:div>
    <w:div w:id="77800120">
      <w:bodyDiv w:val="1"/>
      <w:marLeft w:val="0"/>
      <w:marRight w:val="0"/>
      <w:marTop w:val="0"/>
      <w:marBottom w:val="0"/>
      <w:divBdr>
        <w:top w:val="none" w:sz="0" w:space="0" w:color="auto"/>
        <w:left w:val="none" w:sz="0" w:space="0" w:color="auto"/>
        <w:bottom w:val="none" w:sz="0" w:space="0" w:color="auto"/>
        <w:right w:val="none" w:sz="0" w:space="0" w:color="auto"/>
      </w:divBdr>
    </w:div>
    <w:div w:id="80371662">
      <w:bodyDiv w:val="1"/>
      <w:marLeft w:val="0"/>
      <w:marRight w:val="0"/>
      <w:marTop w:val="0"/>
      <w:marBottom w:val="0"/>
      <w:divBdr>
        <w:top w:val="none" w:sz="0" w:space="0" w:color="auto"/>
        <w:left w:val="none" w:sz="0" w:space="0" w:color="auto"/>
        <w:bottom w:val="none" w:sz="0" w:space="0" w:color="auto"/>
        <w:right w:val="none" w:sz="0" w:space="0" w:color="auto"/>
      </w:divBdr>
    </w:div>
    <w:div w:id="80689748">
      <w:bodyDiv w:val="1"/>
      <w:marLeft w:val="0"/>
      <w:marRight w:val="0"/>
      <w:marTop w:val="0"/>
      <w:marBottom w:val="0"/>
      <w:divBdr>
        <w:top w:val="none" w:sz="0" w:space="0" w:color="auto"/>
        <w:left w:val="none" w:sz="0" w:space="0" w:color="auto"/>
        <w:bottom w:val="none" w:sz="0" w:space="0" w:color="auto"/>
        <w:right w:val="none" w:sz="0" w:space="0" w:color="auto"/>
      </w:divBdr>
    </w:div>
    <w:div w:id="80881464">
      <w:bodyDiv w:val="1"/>
      <w:marLeft w:val="0"/>
      <w:marRight w:val="0"/>
      <w:marTop w:val="0"/>
      <w:marBottom w:val="0"/>
      <w:divBdr>
        <w:top w:val="none" w:sz="0" w:space="0" w:color="auto"/>
        <w:left w:val="none" w:sz="0" w:space="0" w:color="auto"/>
        <w:bottom w:val="none" w:sz="0" w:space="0" w:color="auto"/>
        <w:right w:val="none" w:sz="0" w:space="0" w:color="auto"/>
      </w:divBdr>
      <w:divsChild>
        <w:div w:id="1164859189">
          <w:marLeft w:val="480"/>
          <w:marRight w:val="0"/>
          <w:marTop w:val="0"/>
          <w:marBottom w:val="0"/>
          <w:divBdr>
            <w:top w:val="none" w:sz="0" w:space="0" w:color="auto"/>
            <w:left w:val="none" w:sz="0" w:space="0" w:color="auto"/>
            <w:bottom w:val="none" w:sz="0" w:space="0" w:color="auto"/>
            <w:right w:val="none" w:sz="0" w:space="0" w:color="auto"/>
          </w:divBdr>
        </w:div>
        <w:div w:id="554701492">
          <w:marLeft w:val="480"/>
          <w:marRight w:val="0"/>
          <w:marTop w:val="0"/>
          <w:marBottom w:val="0"/>
          <w:divBdr>
            <w:top w:val="none" w:sz="0" w:space="0" w:color="auto"/>
            <w:left w:val="none" w:sz="0" w:space="0" w:color="auto"/>
            <w:bottom w:val="none" w:sz="0" w:space="0" w:color="auto"/>
            <w:right w:val="none" w:sz="0" w:space="0" w:color="auto"/>
          </w:divBdr>
        </w:div>
        <w:div w:id="553010699">
          <w:marLeft w:val="480"/>
          <w:marRight w:val="0"/>
          <w:marTop w:val="0"/>
          <w:marBottom w:val="0"/>
          <w:divBdr>
            <w:top w:val="none" w:sz="0" w:space="0" w:color="auto"/>
            <w:left w:val="none" w:sz="0" w:space="0" w:color="auto"/>
            <w:bottom w:val="none" w:sz="0" w:space="0" w:color="auto"/>
            <w:right w:val="none" w:sz="0" w:space="0" w:color="auto"/>
          </w:divBdr>
        </w:div>
        <w:div w:id="977956451">
          <w:marLeft w:val="480"/>
          <w:marRight w:val="0"/>
          <w:marTop w:val="0"/>
          <w:marBottom w:val="0"/>
          <w:divBdr>
            <w:top w:val="none" w:sz="0" w:space="0" w:color="auto"/>
            <w:left w:val="none" w:sz="0" w:space="0" w:color="auto"/>
            <w:bottom w:val="none" w:sz="0" w:space="0" w:color="auto"/>
            <w:right w:val="none" w:sz="0" w:space="0" w:color="auto"/>
          </w:divBdr>
        </w:div>
        <w:div w:id="1752897271">
          <w:marLeft w:val="480"/>
          <w:marRight w:val="0"/>
          <w:marTop w:val="0"/>
          <w:marBottom w:val="0"/>
          <w:divBdr>
            <w:top w:val="none" w:sz="0" w:space="0" w:color="auto"/>
            <w:left w:val="none" w:sz="0" w:space="0" w:color="auto"/>
            <w:bottom w:val="none" w:sz="0" w:space="0" w:color="auto"/>
            <w:right w:val="none" w:sz="0" w:space="0" w:color="auto"/>
          </w:divBdr>
        </w:div>
        <w:div w:id="322121565">
          <w:marLeft w:val="480"/>
          <w:marRight w:val="0"/>
          <w:marTop w:val="0"/>
          <w:marBottom w:val="0"/>
          <w:divBdr>
            <w:top w:val="none" w:sz="0" w:space="0" w:color="auto"/>
            <w:left w:val="none" w:sz="0" w:space="0" w:color="auto"/>
            <w:bottom w:val="none" w:sz="0" w:space="0" w:color="auto"/>
            <w:right w:val="none" w:sz="0" w:space="0" w:color="auto"/>
          </w:divBdr>
        </w:div>
        <w:div w:id="313343014">
          <w:marLeft w:val="480"/>
          <w:marRight w:val="0"/>
          <w:marTop w:val="0"/>
          <w:marBottom w:val="0"/>
          <w:divBdr>
            <w:top w:val="none" w:sz="0" w:space="0" w:color="auto"/>
            <w:left w:val="none" w:sz="0" w:space="0" w:color="auto"/>
            <w:bottom w:val="none" w:sz="0" w:space="0" w:color="auto"/>
            <w:right w:val="none" w:sz="0" w:space="0" w:color="auto"/>
          </w:divBdr>
        </w:div>
        <w:div w:id="581522483">
          <w:marLeft w:val="480"/>
          <w:marRight w:val="0"/>
          <w:marTop w:val="0"/>
          <w:marBottom w:val="0"/>
          <w:divBdr>
            <w:top w:val="none" w:sz="0" w:space="0" w:color="auto"/>
            <w:left w:val="none" w:sz="0" w:space="0" w:color="auto"/>
            <w:bottom w:val="none" w:sz="0" w:space="0" w:color="auto"/>
            <w:right w:val="none" w:sz="0" w:space="0" w:color="auto"/>
          </w:divBdr>
        </w:div>
        <w:div w:id="1108508084">
          <w:marLeft w:val="480"/>
          <w:marRight w:val="0"/>
          <w:marTop w:val="0"/>
          <w:marBottom w:val="0"/>
          <w:divBdr>
            <w:top w:val="none" w:sz="0" w:space="0" w:color="auto"/>
            <w:left w:val="none" w:sz="0" w:space="0" w:color="auto"/>
            <w:bottom w:val="none" w:sz="0" w:space="0" w:color="auto"/>
            <w:right w:val="none" w:sz="0" w:space="0" w:color="auto"/>
          </w:divBdr>
        </w:div>
        <w:div w:id="142047986">
          <w:marLeft w:val="480"/>
          <w:marRight w:val="0"/>
          <w:marTop w:val="0"/>
          <w:marBottom w:val="0"/>
          <w:divBdr>
            <w:top w:val="none" w:sz="0" w:space="0" w:color="auto"/>
            <w:left w:val="none" w:sz="0" w:space="0" w:color="auto"/>
            <w:bottom w:val="none" w:sz="0" w:space="0" w:color="auto"/>
            <w:right w:val="none" w:sz="0" w:space="0" w:color="auto"/>
          </w:divBdr>
        </w:div>
        <w:div w:id="1413547178">
          <w:marLeft w:val="480"/>
          <w:marRight w:val="0"/>
          <w:marTop w:val="0"/>
          <w:marBottom w:val="0"/>
          <w:divBdr>
            <w:top w:val="none" w:sz="0" w:space="0" w:color="auto"/>
            <w:left w:val="none" w:sz="0" w:space="0" w:color="auto"/>
            <w:bottom w:val="none" w:sz="0" w:space="0" w:color="auto"/>
            <w:right w:val="none" w:sz="0" w:space="0" w:color="auto"/>
          </w:divBdr>
        </w:div>
        <w:div w:id="1842893106">
          <w:marLeft w:val="480"/>
          <w:marRight w:val="0"/>
          <w:marTop w:val="0"/>
          <w:marBottom w:val="0"/>
          <w:divBdr>
            <w:top w:val="none" w:sz="0" w:space="0" w:color="auto"/>
            <w:left w:val="none" w:sz="0" w:space="0" w:color="auto"/>
            <w:bottom w:val="none" w:sz="0" w:space="0" w:color="auto"/>
            <w:right w:val="none" w:sz="0" w:space="0" w:color="auto"/>
          </w:divBdr>
        </w:div>
      </w:divsChild>
    </w:div>
    <w:div w:id="85543867">
      <w:bodyDiv w:val="1"/>
      <w:marLeft w:val="0"/>
      <w:marRight w:val="0"/>
      <w:marTop w:val="0"/>
      <w:marBottom w:val="0"/>
      <w:divBdr>
        <w:top w:val="none" w:sz="0" w:space="0" w:color="auto"/>
        <w:left w:val="none" w:sz="0" w:space="0" w:color="auto"/>
        <w:bottom w:val="none" w:sz="0" w:space="0" w:color="auto"/>
        <w:right w:val="none" w:sz="0" w:space="0" w:color="auto"/>
      </w:divBdr>
    </w:div>
    <w:div w:id="90785559">
      <w:bodyDiv w:val="1"/>
      <w:marLeft w:val="0"/>
      <w:marRight w:val="0"/>
      <w:marTop w:val="0"/>
      <w:marBottom w:val="0"/>
      <w:divBdr>
        <w:top w:val="none" w:sz="0" w:space="0" w:color="auto"/>
        <w:left w:val="none" w:sz="0" w:space="0" w:color="auto"/>
        <w:bottom w:val="none" w:sz="0" w:space="0" w:color="auto"/>
        <w:right w:val="none" w:sz="0" w:space="0" w:color="auto"/>
      </w:divBdr>
    </w:div>
    <w:div w:id="92677733">
      <w:bodyDiv w:val="1"/>
      <w:marLeft w:val="0"/>
      <w:marRight w:val="0"/>
      <w:marTop w:val="0"/>
      <w:marBottom w:val="0"/>
      <w:divBdr>
        <w:top w:val="none" w:sz="0" w:space="0" w:color="auto"/>
        <w:left w:val="none" w:sz="0" w:space="0" w:color="auto"/>
        <w:bottom w:val="none" w:sz="0" w:space="0" w:color="auto"/>
        <w:right w:val="none" w:sz="0" w:space="0" w:color="auto"/>
      </w:divBdr>
    </w:div>
    <w:div w:id="93013604">
      <w:bodyDiv w:val="1"/>
      <w:marLeft w:val="0"/>
      <w:marRight w:val="0"/>
      <w:marTop w:val="0"/>
      <w:marBottom w:val="0"/>
      <w:divBdr>
        <w:top w:val="none" w:sz="0" w:space="0" w:color="auto"/>
        <w:left w:val="none" w:sz="0" w:space="0" w:color="auto"/>
        <w:bottom w:val="none" w:sz="0" w:space="0" w:color="auto"/>
        <w:right w:val="none" w:sz="0" w:space="0" w:color="auto"/>
      </w:divBdr>
    </w:div>
    <w:div w:id="93214523">
      <w:bodyDiv w:val="1"/>
      <w:marLeft w:val="0"/>
      <w:marRight w:val="0"/>
      <w:marTop w:val="0"/>
      <w:marBottom w:val="0"/>
      <w:divBdr>
        <w:top w:val="none" w:sz="0" w:space="0" w:color="auto"/>
        <w:left w:val="none" w:sz="0" w:space="0" w:color="auto"/>
        <w:bottom w:val="none" w:sz="0" w:space="0" w:color="auto"/>
        <w:right w:val="none" w:sz="0" w:space="0" w:color="auto"/>
      </w:divBdr>
    </w:div>
    <w:div w:id="94911336">
      <w:bodyDiv w:val="1"/>
      <w:marLeft w:val="0"/>
      <w:marRight w:val="0"/>
      <w:marTop w:val="0"/>
      <w:marBottom w:val="0"/>
      <w:divBdr>
        <w:top w:val="none" w:sz="0" w:space="0" w:color="auto"/>
        <w:left w:val="none" w:sz="0" w:space="0" w:color="auto"/>
        <w:bottom w:val="none" w:sz="0" w:space="0" w:color="auto"/>
        <w:right w:val="none" w:sz="0" w:space="0" w:color="auto"/>
      </w:divBdr>
    </w:div>
    <w:div w:id="95172116">
      <w:bodyDiv w:val="1"/>
      <w:marLeft w:val="0"/>
      <w:marRight w:val="0"/>
      <w:marTop w:val="0"/>
      <w:marBottom w:val="0"/>
      <w:divBdr>
        <w:top w:val="none" w:sz="0" w:space="0" w:color="auto"/>
        <w:left w:val="none" w:sz="0" w:space="0" w:color="auto"/>
        <w:bottom w:val="none" w:sz="0" w:space="0" w:color="auto"/>
        <w:right w:val="none" w:sz="0" w:space="0" w:color="auto"/>
      </w:divBdr>
    </w:div>
    <w:div w:id="98452608">
      <w:bodyDiv w:val="1"/>
      <w:marLeft w:val="0"/>
      <w:marRight w:val="0"/>
      <w:marTop w:val="0"/>
      <w:marBottom w:val="0"/>
      <w:divBdr>
        <w:top w:val="none" w:sz="0" w:space="0" w:color="auto"/>
        <w:left w:val="none" w:sz="0" w:space="0" w:color="auto"/>
        <w:bottom w:val="none" w:sz="0" w:space="0" w:color="auto"/>
        <w:right w:val="none" w:sz="0" w:space="0" w:color="auto"/>
      </w:divBdr>
    </w:div>
    <w:div w:id="102774374">
      <w:bodyDiv w:val="1"/>
      <w:marLeft w:val="0"/>
      <w:marRight w:val="0"/>
      <w:marTop w:val="0"/>
      <w:marBottom w:val="0"/>
      <w:divBdr>
        <w:top w:val="none" w:sz="0" w:space="0" w:color="auto"/>
        <w:left w:val="none" w:sz="0" w:space="0" w:color="auto"/>
        <w:bottom w:val="none" w:sz="0" w:space="0" w:color="auto"/>
        <w:right w:val="none" w:sz="0" w:space="0" w:color="auto"/>
      </w:divBdr>
    </w:div>
    <w:div w:id="104814091">
      <w:bodyDiv w:val="1"/>
      <w:marLeft w:val="0"/>
      <w:marRight w:val="0"/>
      <w:marTop w:val="0"/>
      <w:marBottom w:val="0"/>
      <w:divBdr>
        <w:top w:val="none" w:sz="0" w:space="0" w:color="auto"/>
        <w:left w:val="none" w:sz="0" w:space="0" w:color="auto"/>
        <w:bottom w:val="none" w:sz="0" w:space="0" w:color="auto"/>
        <w:right w:val="none" w:sz="0" w:space="0" w:color="auto"/>
      </w:divBdr>
    </w:div>
    <w:div w:id="108471513">
      <w:bodyDiv w:val="1"/>
      <w:marLeft w:val="0"/>
      <w:marRight w:val="0"/>
      <w:marTop w:val="0"/>
      <w:marBottom w:val="0"/>
      <w:divBdr>
        <w:top w:val="none" w:sz="0" w:space="0" w:color="auto"/>
        <w:left w:val="none" w:sz="0" w:space="0" w:color="auto"/>
        <w:bottom w:val="none" w:sz="0" w:space="0" w:color="auto"/>
        <w:right w:val="none" w:sz="0" w:space="0" w:color="auto"/>
      </w:divBdr>
    </w:div>
    <w:div w:id="108474318">
      <w:bodyDiv w:val="1"/>
      <w:marLeft w:val="0"/>
      <w:marRight w:val="0"/>
      <w:marTop w:val="0"/>
      <w:marBottom w:val="0"/>
      <w:divBdr>
        <w:top w:val="none" w:sz="0" w:space="0" w:color="auto"/>
        <w:left w:val="none" w:sz="0" w:space="0" w:color="auto"/>
        <w:bottom w:val="none" w:sz="0" w:space="0" w:color="auto"/>
        <w:right w:val="none" w:sz="0" w:space="0" w:color="auto"/>
      </w:divBdr>
    </w:div>
    <w:div w:id="110251077">
      <w:bodyDiv w:val="1"/>
      <w:marLeft w:val="0"/>
      <w:marRight w:val="0"/>
      <w:marTop w:val="0"/>
      <w:marBottom w:val="0"/>
      <w:divBdr>
        <w:top w:val="none" w:sz="0" w:space="0" w:color="auto"/>
        <w:left w:val="none" w:sz="0" w:space="0" w:color="auto"/>
        <w:bottom w:val="none" w:sz="0" w:space="0" w:color="auto"/>
        <w:right w:val="none" w:sz="0" w:space="0" w:color="auto"/>
      </w:divBdr>
    </w:div>
    <w:div w:id="110974235">
      <w:bodyDiv w:val="1"/>
      <w:marLeft w:val="0"/>
      <w:marRight w:val="0"/>
      <w:marTop w:val="0"/>
      <w:marBottom w:val="0"/>
      <w:divBdr>
        <w:top w:val="none" w:sz="0" w:space="0" w:color="auto"/>
        <w:left w:val="none" w:sz="0" w:space="0" w:color="auto"/>
        <w:bottom w:val="none" w:sz="0" w:space="0" w:color="auto"/>
        <w:right w:val="none" w:sz="0" w:space="0" w:color="auto"/>
      </w:divBdr>
    </w:div>
    <w:div w:id="111828302">
      <w:bodyDiv w:val="1"/>
      <w:marLeft w:val="0"/>
      <w:marRight w:val="0"/>
      <w:marTop w:val="0"/>
      <w:marBottom w:val="0"/>
      <w:divBdr>
        <w:top w:val="none" w:sz="0" w:space="0" w:color="auto"/>
        <w:left w:val="none" w:sz="0" w:space="0" w:color="auto"/>
        <w:bottom w:val="none" w:sz="0" w:space="0" w:color="auto"/>
        <w:right w:val="none" w:sz="0" w:space="0" w:color="auto"/>
      </w:divBdr>
    </w:div>
    <w:div w:id="116995998">
      <w:bodyDiv w:val="1"/>
      <w:marLeft w:val="0"/>
      <w:marRight w:val="0"/>
      <w:marTop w:val="0"/>
      <w:marBottom w:val="0"/>
      <w:divBdr>
        <w:top w:val="none" w:sz="0" w:space="0" w:color="auto"/>
        <w:left w:val="none" w:sz="0" w:space="0" w:color="auto"/>
        <w:bottom w:val="none" w:sz="0" w:space="0" w:color="auto"/>
        <w:right w:val="none" w:sz="0" w:space="0" w:color="auto"/>
      </w:divBdr>
    </w:div>
    <w:div w:id="117650778">
      <w:bodyDiv w:val="1"/>
      <w:marLeft w:val="0"/>
      <w:marRight w:val="0"/>
      <w:marTop w:val="0"/>
      <w:marBottom w:val="0"/>
      <w:divBdr>
        <w:top w:val="none" w:sz="0" w:space="0" w:color="auto"/>
        <w:left w:val="none" w:sz="0" w:space="0" w:color="auto"/>
        <w:bottom w:val="none" w:sz="0" w:space="0" w:color="auto"/>
        <w:right w:val="none" w:sz="0" w:space="0" w:color="auto"/>
      </w:divBdr>
    </w:div>
    <w:div w:id="118575931">
      <w:bodyDiv w:val="1"/>
      <w:marLeft w:val="0"/>
      <w:marRight w:val="0"/>
      <w:marTop w:val="0"/>
      <w:marBottom w:val="0"/>
      <w:divBdr>
        <w:top w:val="none" w:sz="0" w:space="0" w:color="auto"/>
        <w:left w:val="none" w:sz="0" w:space="0" w:color="auto"/>
        <w:bottom w:val="none" w:sz="0" w:space="0" w:color="auto"/>
        <w:right w:val="none" w:sz="0" w:space="0" w:color="auto"/>
      </w:divBdr>
    </w:div>
    <w:div w:id="118837630">
      <w:bodyDiv w:val="1"/>
      <w:marLeft w:val="0"/>
      <w:marRight w:val="0"/>
      <w:marTop w:val="0"/>
      <w:marBottom w:val="0"/>
      <w:divBdr>
        <w:top w:val="none" w:sz="0" w:space="0" w:color="auto"/>
        <w:left w:val="none" w:sz="0" w:space="0" w:color="auto"/>
        <w:bottom w:val="none" w:sz="0" w:space="0" w:color="auto"/>
        <w:right w:val="none" w:sz="0" w:space="0" w:color="auto"/>
      </w:divBdr>
      <w:divsChild>
        <w:div w:id="115875116">
          <w:marLeft w:val="480"/>
          <w:marRight w:val="0"/>
          <w:marTop w:val="0"/>
          <w:marBottom w:val="0"/>
          <w:divBdr>
            <w:top w:val="none" w:sz="0" w:space="0" w:color="auto"/>
            <w:left w:val="none" w:sz="0" w:space="0" w:color="auto"/>
            <w:bottom w:val="none" w:sz="0" w:space="0" w:color="auto"/>
            <w:right w:val="none" w:sz="0" w:space="0" w:color="auto"/>
          </w:divBdr>
        </w:div>
        <w:div w:id="872153096">
          <w:marLeft w:val="480"/>
          <w:marRight w:val="0"/>
          <w:marTop w:val="0"/>
          <w:marBottom w:val="0"/>
          <w:divBdr>
            <w:top w:val="none" w:sz="0" w:space="0" w:color="auto"/>
            <w:left w:val="none" w:sz="0" w:space="0" w:color="auto"/>
            <w:bottom w:val="none" w:sz="0" w:space="0" w:color="auto"/>
            <w:right w:val="none" w:sz="0" w:space="0" w:color="auto"/>
          </w:divBdr>
        </w:div>
        <w:div w:id="953905110">
          <w:marLeft w:val="480"/>
          <w:marRight w:val="0"/>
          <w:marTop w:val="0"/>
          <w:marBottom w:val="0"/>
          <w:divBdr>
            <w:top w:val="none" w:sz="0" w:space="0" w:color="auto"/>
            <w:left w:val="none" w:sz="0" w:space="0" w:color="auto"/>
            <w:bottom w:val="none" w:sz="0" w:space="0" w:color="auto"/>
            <w:right w:val="none" w:sz="0" w:space="0" w:color="auto"/>
          </w:divBdr>
        </w:div>
        <w:div w:id="2140537553">
          <w:marLeft w:val="480"/>
          <w:marRight w:val="0"/>
          <w:marTop w:val="0"/>
          <w:marBottom w:val="0"/>
          <w:divBdr>
            <w:top w:val="none" w:sz="0" w:space="0" w:color="auto"/>
            <w:left w:val="none" w:sz="0" w:space="0" w:color="auto"/>
            <w:bottom w:val="none" w:sz="0" w:space="0" w:color="auto"/>
            <w:right w:val="none" w:sz="0" w:space="0" w:color="auto"/>
          </w:divBdr>
        </w:div>
        <w:div w:id="170803647">
          <w:marLeft w:val="480"/>
          <w:marRight w:val="0"/>
          <w:marTop w:val="0"/>
          <w:marBottom w:val="0"/>
          <w:divBdr>
            <w:top w:val="none" w:sz="0" w:space="0" w:color="auto"/>
            <w:left w:val="none" w:sz="0" w:space="0" w:color="auto"/>
            <w:bottom w:val="none" w:sz="0" w:space="0" w:color="auto"/>
            <w:right w:val="none" w:sz="0" w:space="0" w:color="auto"/>
          </w:divBdr>
        </w:div>
        <w:div w:id="1281181811">
          <w:marLeft w:val="480"/>
          <w:marRight w:val="0"/>
          <w:marTop w:val="0"/>
          <w:marBottom w:val="0"/>
          <w:divBdr>
            <w:top w:val="none" w:sz="0" w:space="0" w:color="auto"/>
            <w:left w:val="none" w:sz="0" w:space="0" w:color="auto"/>
            <w:bottom w:val="none" w:sz="0" w:space="0" w:color="auto"/>
            <w:right w:val="none" w:sz="0" w:space="0" w:color="auto"/>
          </w:divBdr>
        </w:div>
        <w:div w:id="2007318477">
          <w:marLeft w:val="480"/>
          <w:marRight w:val="0"/>
          <w:marTop w:val="0"/>
          <w:marBottom w:val="0"/>
          <w:divBdr>
            <w:top w:val="none" w:sz="0" w:space="0" w:color="auto"/>
            <w:left w:val="none" w:sz="0" w:space="0" w:color="auto"/>
            <w:bottom w:val="none" w:sz="0" w:space="0" w:color="auto"/>
            <w:right w:val="none" w:sz="0" w:space="0" w:color="auto"/>
          </w:divBdr>
        </w:div>
        <w:div w:id="716706780">
          <w:marLeft w:val="480"/>
          <w:marRight w:val="0"/>
          <w:marTop w:val="0"/>
          <w:marBottom w:val="0"/>
          <w:divBdr>
            <w:top w:val="none" w:sz="0" w:space="0" w:color="auto"/>
            <w:left w:val="none" w:sz="0" w:space="0" w:color="auto"/>
            <w:bottom w:val="none" w:sz="0" w:space="0" w:color="auto"/>
            <w:right w:val="none" w:sz="0" w:space="0" w:color="auto"/>
          </w:divBdr>
        </w:div>
        <w:div w:id="1854952904">
          <w:marLeft w:val="480"/>
          <w:marRight w:val="0"/>
          <w:marTop w:val="0"/>
          <w:marBottom w:val="0"/>
          <w:divBdr>
            <w:top w:val="none" w:sz="0" w:space="0" w:color="auto"/>
            <w:left w:val="none" w:sz="0" w:space="0" w:color="auto"/>
            <w:bottom w:val="none" w:sz="0" w:space="0" w:color="auto"/>
            <w:right w:val="none" w:sz="0" w:space="0" w:color="auto"/>
          </w:divBdr>
        </w:div>
        <w:div w:id="175274670">
          <w:marLeft w:val="480"/>
          <w:marRight w:val="0"/>
          <w:marTop w:val="0"/>
          <w:marBottom w:val="0"/>
          <w:divBdr>
            <w:top w:val="none" w:sz="0" w:space="0" w:color="auto"/>
            <w:left w:val="none" w:sz="0" w:space="0" w:color="auto"/>
            <w:bottom w:val="none" w:sz="0" w:space="0" w:color="auto"/>
            <w:right w:val="none" w:sz="0" w:space="0" w:color="auto"/>
          </w:divBdr>
        </w:div>
        <w:div w:id="415983009">
          <w:marLeft w:val="480"/>
          <w:marRight w:val="0"/>
          <w:marTop w:val="0"/>
          <w:marBottom w:val="0"/>
          <w:divBdr>
            <w:top w:val="none" w:sz="0" w:space="0" w:color="auto"/>
            <w:left w:val="none" w:sz="0" w:space="0" w:color="auto"/>
            <w:bottom w:val="none" w:sz="0" w:space="0" w:color="auto"/>
            <w:right w:val="none" w:sz="0" w:space="0" w:color="auto"/>
          </w:divBdr>
        </w:div>
        <w:div w:id="2056150866">
          <w:marLeft w:val="480"/>
          <w:marRight w:val="0"/>
          <w:marTop w:val="0"/>
          <w:marBottom w:val="0"/>
          <w:divBdr>
            <w:top w:val="none" w:sz="0" w:space="0" w:color="auto"/>
            <w:left w:val="none" w:sz="0" w:space="0" w:color="auto"/>
            <w:bottom w:val="none" w:sz="0" w:space="0" w:color="auto"/>
            <w:right w:val="none" w:sz="0" w:space="0" w:color="auto"/>
          </w:divBdr>
        </w:div>
        <w:div w:id="42754453">
          <w:marLeft w:val="480"/>
          <w:marRight w:val="0"/>
          <w:marTop w:val="0"/>
          <w:marBottom w:val="0"/>
          <w:divBdr>
            <w:top w:val="none" w:sz="0" w:space="0" w:color="auto"/>
            <w:left w:val="none" w:sz="0" w:space="0" w:color="auto"/>
            <w:bottom w:val="none" w:sz="0" w:space="0" w:color="auto"/>
            <w:right w:val="none" w:sz="0" w:space="0" w:color="auto"/>
          </w:divBdr>
        </w:div>
        <w:div w:id="1183785740">
          <w:marLeft w:val="480"/>
          <w:marRight w:val="0"/>
          <w:marTop w:val="0"/>
          <w:marBottom w:val="0"/>
          <w:divBdr>
            <w:top w:val="none" w:sz="0" w:space="0" w:color="auto"/>
            <w:left w:val="none" w:sz="0" w:space="0" w:color="auto"/>
            <w:bottom w:val="none" w:sz="0" w:space="0" w:color="auto"/>
            <w:right w:val="none" w:sz="0" w:space="0" w:color="auto"/>
          </w:divBdr>
        </w:div>
        <w:div w:id="75565198">
          <w:marLeft w:val="480"/>
          <w:marRight w:val="0"/>
          <w:marTop w:val="0"/>
          <w:marBottom w:val="0"/>
          <w:divBdr>
            <w:top w:val="none" w:sz="0" w:space="0" w:color="auto"/>
            <w:left w:val="none" w:sz="0" w:space="0" w:color="auto"/>
            <w:bottom w:val="none" w:sz="0" w:space="0" w:color="auto"/>
            <w:right w:val="none" w:sz="0" w:space="0" w:color="auto"/>
          </w:divBdr>
        </w:div>
        <w:div w:id="1181551949">
          <w:marLeft w:val="480"/>
          <w:marRight w:val="0"/>
          <w:marTop w:val="0"/>
          <w:marBottom w:val="0"/>
          <w:divBdr>
            <w:top w:val="none" w:sz="0" w:space="0" w:color="auto"/>
            <w:left w:val="none" w:sz="0" w:space="0" w:color="auto"/>
            <w:bottom w:val="none" w:sz="0" w:space="0" w:color="auto"/>
            <w:right w:val="none" w:sz="0" w:space="0" w:color="auto"/>
          </w:divBdr>
        </w:div>
        <w:div w:id="1585066213">
          <w:marLeft w:val="480"/>
          <w:marRight w:val="0"/>
          <w:marTop w:val="0"/>
          <w:marBottom w:val="0"/>
          <w:divBdr>
            <w:top w:val="none" w:sz="0" w:space="0" w:color="auto"/>
            <w:left w:val="none" w:sz="0" w:space="0" w:color="auto"/>
            <w:bottom w:val="none" w:sz="0" w:space="0" w:color="auto"/>
            <w:right w:val="none" w:sz="0" w:space="0" w:color="auto"/>
          </w:divBdr>
        </w:div>
        <w:div w:id="1704671496">
          <w:marLeft w:val="480"/>
          <w:marRight w:val="0"/>
          <w:marTop w:val="0"/>
          <w:marBottom w:val="0"/>
          <w:divBdr>
            <w:top w:val="none" w:sz="0" w:space="0" w:color="auto"/>
            <w:left w:val="none" w:sz="0" w:space="0" w:color="auto"/>
            <w:bottom w:val="none" w:sz="0" w:space="0" w:color="auto"/>
            <w:right w:val="none" w:sz="0" w:space="0" w:color="auto"/>
          </w:divBdr>
        </w:div>
        <w:div w:id="1873570062">
          <w:marLeft w:val="480"/>
          <w:marRight w:val="0"/>
          <w:marTop w:val="0"/>
          <w:marBottom w:val="0"/>
          <w:divBdr>
            <w:top w:val="none" w:sz="0" w:space="0" w:color="auto"/>
            <w:left w:val="none" w:sz="0" w:space="0" w:color="auto"/>
            <w:bottom w:val="none" w:sz="0" w:space="0" w:color="auto"/>
            <w:right w:val="none" w:sz="0" w:space="0" w:color="auto"/>
          </w:divBdr>
        </w:div>
        <w:div w:id="1890417876">
          <w:marLeft w:val="480"/>
          <w:marRight w:val="0"/>
          <w:marTop w:val="0"/>
          <w:marBottom w:val="0"/>
          <w:divBdr>
            <w:top w:val="none" w:sz="0" w:space="0" w:color="auto"/>
            <w:left w:val="none" w:sz="0" w:space="0" w:color="auto"/>
            <w:bottom w:val="none" w:sz="0" w:space="0" w:color="auto"/>
            <w:right w:val="none" w:sz="0" w:space="0" w:color="auto"/>
          </w:divBdr>
        </w:div>
        <w:div w:id="2079356268">
          <w:marLeft w:val="480"/>
          <w:marRight w:val="0"/>
          <w:marTop w:val="0"/>
          <w:marBottom w:val="0"/>
          <w:divBdr>
            <w:top w:val="none" w:sz="0" w:space="0" w:color="auto"/>
            <w:left w:val="none" w:sz="0" w:space="0" w:color="auto"/>
            <w:bottom w:val="none" w:sz="0" w:space="0" w:color="auto"/>
            <w:right w:val="none" w:sz="0" w:space="0" w:color="auto"/>
          </w:divBdr>
        </w:div>
        <w:div w:id="1292902081">
          <w:marLeft w:val="480"/>
          <w:marRight w:val="0"/>
          <w:marTop w:val="0"/>
          <w:marBottom w:val="0"/>
          <w:divBdr>
            <w:top w:val="none" w:sz="0" w:space="0" w:color="auto"/>
            <w:left w:val="none" w:sz="0" w:space="0" w:color="auto"/>
            <w:bottom w:val="none" w:sz="0" w:space="0" w:color="auto"/>
            <w:right w:val="none" w:sz="0" w:space="0" w:color="auto"/>
          </w:divBdr>
        </w:div>
        <w:div w:id="1912228079">
          <w:marLeft w:val="480"/>
          <w:marRight w:val="0"/>
          <w:marTop w:val="0"/>
          <w:marBottom w:val="0"/>
          <w:divBdr>
            <w:top w:val="none" w:sz="0" w:space="0" w:color="auto"/>
            <w:left w:val="none" w:sz="0" w:space="0" w:color="auto"/>
            <w:bottom w:val="none" w:sz="0" w:space="0" w:color="auto"/>
            <w:right w:val="none" w:sz="0" w:space="0" w:color="auto"/>
          </w:divBdr>
        </w:div>
        <w:div w:id="281427141">
          <w:marLeft w:val="480"/>
          <w:marRight w:val="0"/>
          <w:marTop w:val="0"/>
          <w:marBottom w:val="0"/>
          <w:divBdr>
            <w:top w:val="none" w:sz="0" w:space="0" w:color="auto"/>
            <w:left w:val="none" w:sz="0" w:space="0" w:color="auto"/>
            <w:bottom w:val="none" w:sz="0" w:space="0" w:color="auto"/>
            <w:right w:val="none" w:sz="0" w:space="0" w:color="auto"/>
          </w:divBdr>
        </w:div>
        <w:div w:id="1566792787">
          <w:marLeft w:val="480"/>
          <w:marRight w:val="0"/>
          <w:marTop w:val="0"/>
          <w:marBottom w:val="0"/>
          <w:divBdr>
            <w:top w:val="none" w:sz="0" w:space="0" w:color="auto"/>
            <w:left w:val="none" w:sz="0" w:space="0" w:color="auto"/>
            <w:bottom w:val="none" w:sz="0" w:space="0" w:color="auto"/>
            <w:right w:val="none" w:sz="0" w:space="0" w:color="auto"/>
          </w:divBdr>
        </w:div>
        <w:div w:id="1822887787">
          <w:marLeft w:val="480"/>
          <w:marRight w:val="0"/>
          <w:marTop w:val="0"/>
          <w:marBottom w:val="0"/>
          <w:divBdr>
            <w:top w:val="none" w:sz="0" w:space="0" w:color="auto"/>
            <w:left w:val="none" w:sz="0" w:space="0" w:color="auto"/>
            <w:bottom w:val="none" w:sz="0" w:space="0" w:color="auto"/>
            <w:right w:val="none" w:sz="0" w:space="0" w:color="auto"/>
          </w:divBdr>
        </w:div>
        <w:div w:id="410397530">
          <w:marLeft w:val="480"/>
          <w:marRight w:val="0"/>
          <w:marTop w:val="0"/>
          <w:marBottom w:val="0"/>
          <w:divBdr>
            <w:top w:val="none" w:sz="0" w:space="0" w:color="auto"/>
            <w:left w:val="none" w:sz="0" w:space="0" w:color="auto"/>
            <w:bottom w:val="none" w:sz="0" w:space="0" w:color="auto"/>
            <w:right w:val="none" w:sz="0" w:space="0" w:color="auto"/>
          </w:divBdr>
        </w:div>
        <w:div w:id="1051418088">
          <w:marLeft w:val="480"/>
          <w:marRight w:val="0"/>
          <w:marTop w:val="0"/>
          <w:marBottom w:val="0"/>
          <w:divBdr>
            <w:top w:val="none" w:sz="0" w:space="0" w:color="auto"/>
            <w:left w:val="none" w:sz="0" w:space="0" w:color="auto"/>
            <w:bottom w:val="none" w:sz="0" w:space="0" w:color="auto"/>
            <w:right w:val="none" w:sz="0" w:space="0" w:color="auto"/>
          </w:divBdr>
        </w:div>
        <w:div w:id="838540669">
          <w:marLeft w:val="480"/>
          <w:marRight w:val="0"/>
          <w:marTop w:val="0"/>
          <w:marBottom w:val="0"/>
          <w:divBdr>
            <w:top w:val="none" w:sz="0" w:space="0" w:color="auto"/>
            <w:left w:val="none" w:sz="0" w:space="0" w:color="auto"/>
            <w:bottom w:val="none" w:sz="0" w:space="0" w:color="auto"/>
            <w:right w:val="none" w:sz="0" w:space="0" w:color="auto"/>
          </w:divBdr>
        </w:div>
        <w:div w:id="1159612031">
          <w:marLeft w:val="480"/>
          <w:marRight w:val="0"/>
          <w:marTop w:val="0"/>
          <w:marBottom w:val="0"/>
          <w:divBdr>
            <w:top w:val="none" w:sz="0" w:space="0" w:color="auto"/>
            <w:left w:val="none" w:sz="0" w:space="0" w:color="auto"/>
            <w:bottom w:val="none" w:sz="0" w:space="0" w:color="auto"/>
            <w:right w:val="none" w:sz="0" w:space="0" w:color="auto"/>
          </w:divBdr>
        </w:div>
        <w:div w:id="440151016">
          <w:marLeft w:val="480"/>
          <w:marRight w:val="0"/>
          <w:marTop w:val="0"/>
          <w:marBottom w:val="0"/>
          <w:divBdr>
            <w:top w:val="none" w:sz="0" w:space="0" w:color="auto"/>
            <w:left w:val="none" w:sz="0" w:space="0" w:color="auto"/>
            <w:bottom w:val="none" w:sz="0" w:space="0" w:color="auto"/>
            <w:right w:val="none" w:sz="0" w:space="0" w:color="auto"/>
          </w:divBdr>
        </w:div>
        <w:div w:id="113865219">
          <w:marLeft w:val="480"/>
          <w:marRight w:val="0"/>
          <w:marTop w:val="0"/>
          <w:marBottom w:val="0"/>
          <w:divBdr>
            <w:top w:val="none" w:sz="0" w:space="0" w:color="auto"/>
            <w:left w:val="none" w:sz="0" w:space="0" w:color="auto"/>
            <w:bottom w:val="none" w:sz="0" w:space="0" w:color="auto"/>
            <w:right w:val="none" w:sz="0" w:space="0" w:color="auto"/>
          </w:divBdr>
        </w:div>
        <w:div w:id="100952675">
          <w:marLeft w:val="480"/>
          <w:marRight w:val="0"/>
          <w:marTop w:val="0"/>
          <w:marBottom w:val="0"/>
          <w:divBdr>
            <w:top w:val="none" w:sz="0" w:space="0" w:color="auto"/>
            <w:left w:val="none" w:sz="0" w:space="0" w:color="auto"/>
            <w:bottom w:val="none" w:sz="0" w:space="0" w:color="auto"/>
            <w:right w:val="none" w:sz="0" w:space="0" w:color="auto"/>
          </w:divBdr>
        </w:div>
      </w:divsChild>
    </w:div>
    <w:div w:id="119422341">
      <w:bodyDiv w:val="1"/>
      <w:marLeft w:val="0"/>
      <w:marRight w:val="0"/>
      <w:marTop w:val="0"/>
      <w:marBottom w:val="0"/>
      <w:divBdr>
        <w:top w:val="none" w:sz="0" w:space="0" w:color="auto"/>
        <w:left w:val="none" w:sz="0" w:space="0" w:color="auto"/>
        <w:bottom w:val="none" w:sz="0" w:space="0" w:color="auto"/>
        <w:right w:val="none" w:sz="0" w:space="0" w:color="auto"/>
      </w:divBdr>
      <w:divsChild>
        <w:div w:id="174735927">
          <w:marLeft w:val="480"/>
          <w:marRight w:val="0"/>
          <w:marTop w:val="0"/>
          <w:marBottom w:val="0"/>
          <w:divBdr>
            <w:top w:val="none" w:sz="0" w:space="0" w:color="auto"/>
            <w:left w:val="none" w:sz="0" w:space="0" w:color="auto"/>
            <w:bottom w:val="none" w:sz="0" w:space="0" w:color="auto"/>
            <w:right w:val="none" w:sz="0" w:space="0" w:color="auto"/>
          </w:divBdr>
        </w:div>
        <w:div w:id="1320695003">
          <w:marLeft w:val="480"/>
          <w:marRight w:val="0"/>
          <w:marTop w:val="0"/>
          <w:marBottom w:val="0"/>
          <w:divBdr>
            <w:top w:val="none" w:sz="0" w:space="0" w:color="auto"/>
            <w:left w:val="none" w:sz="0" w:space="0" w:color="auto"/>
            <w:bottom w:val="none" w:sz="0" w:space="0" w:color="auto"/>
            <w:right w:val="none" w:sz="0" w:space="0" w:color="auto"/>
          </w:divBdr>
        </w:div>
        <w:div w:id="1374189968">
          <w:marLeft w:val="480"/>
          <w:marRight w:val="0"/>
          <w:marTop w:val="0"/>
          <w:marBottom w:val="0"/>
          <w:divBdr>
            <w:top w:val="none" w:sz="0" w:space="0" w:color="auto"/>
            <w:left w:val="none" w:sz="0" w:space="0" w:color="auto"/>
            <w:bottom w:val="none" w:sz="0" w:space="0" w:color="auto"/>
            <w:right w:val="none" w:sz="0" w:space="0" w:color="auto"/>
          </w:divBdr>
        </w:div>
        <w:div w:id="881938466">
          <w:marLeft w:val="480"/>
          <w:marRight w:val="0"/>
          <w:marTop w:val="0"/>
          <w:marBottom w:val="0"/>
          <w:divBdr>
            <w:top w:val="none" w:sz="0" w:space="0" w:color="auto"/>
            <w:left w:val="none" w:sz="0" w:space="0" w:color="auto"/>
            <w:bottom w:val="none" w:sz="0" w:space="0" w:color="auto"/>
            <w:right w:val="none" w:sz="0" w:space="0" w:color="auto"/>
          </w:divBdr>
        </w:div>
        <w:div w:id="1003243549">
          <w:marLeft w:val="480"/>
          <w:marRight w:val="0"/>
          <w:marTop w:val="0"/>
          <w:marBottom w:val="0"/>
          <w:divBdr>
            <w:top w:val="none" w:sz="0" w:space="0" w:color="auto"/>
            <w:left w:val="none" w:sz="0" w:space="0" w:color="auto"/>
            <w:bottom w:val="none" w:sz="0" w:space="0" w:color="auto"/>
            <w:right w:val="none" w:sz="0" w:space="0" w:color="auto"/>
          </w:divBdr>
        </w:div>
        <w:div w:id="638650394">
          <w:marLeft w:val="480"/>
          <w:marRight w:val="0"/>
          <w:marTop w:val="0"/>
          <w:marBottom w:val="0"/>
          <w:divBdr>
            <w:top w:val="none" w:sz="0" w:space="0" w:color="auto"/>
            <w:left w:val="none" w:sz="0" w:space="0" w:color="auto"/>
            <w:bottom w:val="none" w:sz="0" w:space="0" w:color="auto"/>
            <w:right w:val="none" w:sz="0" w:space="0" w:color="auto"/>
          </w:divBdr>
        </w:div>
        <w:div w:id="1620063284">
          <w:marLeft w:val="480"/>
          <w:marRight w:val="0"/>
          <w:marTop w:val="0"/>
          <w:marBottom w:val="0"/>
          <w:divBdr>
            <w:top w:val="none" w:sz="0" w:space="0" w:color="auto"/>
            <w:left w:val="none" w:sz="0" w:space="0" w:color="auto"/>
            <w:bottom w:val="none" w:sz="0" w:space="0" w:color="auto"/>
            <w:right w:val="none" w:sz="0" w:space="0" w:color="auto"/>
          </w:divBdr>
        </w:div>
        <w:div w:id="1289973762">
          <w:marLeft w:val="480"/>
          <w:marRight w:val="0"/>
          <w:marTop w:val="0"/>
          <w:marBottom w:val="0"/>
          <w:divBdr>
            <w:top w:val="none" w:sz="0" w:space="0" w:color="auto"/>
            <w:left w:val="none" w:sz="0" w:space="0" w:color="auto"/>
            <w:bottom w:val="none" w:sz="0" w:space="0" w:color="auto"/>
            <w:right w:val="none" w:sz="0" w:space="0" w:color="auto"/>
          </w:divBdr>
        </w:div>
        <w:div w:id="544177151">
          <w:marLeft w:val="480"/>
          <w:marRight w:val="0"/>
          <w:marTop w:val="0"/>
          <w:marBottom w:val="0"/>
          <w:divBdr>
            <w:top w:val="none" w:sz="0" w:space="0" w:color="auto"/>
            <w:left w:val="none" w:sz="0" w:space="0" w:color="auto"/>
            <w:bottom w:val="none" w:sz="0" w:space="0" w:color="auto"/>
            <w:right w:val="none" w:sz="0" w:space="0" w:color="auto"/>
          </w:divBdr>
        </w:div>
        <w:div w:id="368799587">
          <w:marLeft w:val="480"/>
          <w:marRight w:val="0"/>
          <w:marTop w:val="0"/>
          <w:marBottom w:val="0"/>
          <w:divBdr>
            <w:top w:val="none" w:sz="0" w:space="0" w:color="auto"/>
            <w:left w:val="none" w:sz="0" w:space="0" w:color="auto"/>
            <w:bottom w:val="none" w:sz="0" w:space="0" w:color="auto"/>
            <w:right w:val="none" w:sz="0" w:space="0" w:color="auto"/>
          </w:divBdr>
        </w:div>
        <w:div w:id="1682469976">
          <w:marLeft w:val="480"/>
          <w:marRight w:val="0"/>
          <w:marTop w:val="0"/>
          <w:marBottom w:val="0"/>
          <w:divBdr>
            <w:top w:val="none" w:sz="0" w:space="0" w:color="auto"/>
            <w:left w:val="none" w:sz="0" w:space="0" w:color="auto"/>
            <w:bottom w:val="none" w:sz="0" w:space="0" w:color="auto"/>
            <w:right w:val="none" w:sz="0" w:space="0" w:color="auto"/>
          </w:divBdr>
        </w:div>
        <w:div w:id="2091997604">
          <w:marLeft w:val="480"/>
          <w:marRight w:val="0"/>
          <w:marTop w:val="0"/>
          <w:marBottom w:val="0"/>
          <w:divBdr>
            <w:top w:val="none" w:sz="0" w:space="0" w:color="auto"/>
            <w:left w:val="none" w:sz="0" w:space="0" w:color="auto"/>
            <w:bottom w:val="none" w:sz="0" w:space="0" w:color="auto"/>
            <w:right w:val="none" w:sz="0" w:space="0" w:color="auto"/>
          </w:divBdr>
        </w:div>
        <w:div w:id="229654652">
          <w:marLeft w:val="480"/>
          <w:marRight w:val="0"/>
          <w:marTop w:val="0"/>
          <w:marBottom w:val="0"/>
          <w:divBdr>
            <w:top w:val="none" w:sz="0" w:space="0" w:color="auto"/>
            <w:left w:val="none" w:sz="0" w:space="0" w:color="auto"/>
            <w:bottom w:val="none" w:sz="0" w:space="0" w:color="auto"/>
            <w:right w:val="none" w:sz="0" w:space="0" w:color="auto"/>
          </w:divBdr>
        </w:div>
        <w:div w:id="1631400891">
          <w:marLeft w:val="480"/>
          <w:marRight w:val="0"/>
          <w:marTop w:val="0"/>
          <w:marBottom w:val="0"/>
          <w:divBdr>
            <w:top w:val="none" w:sz="0" w:space="0" w:color="auto"/>
            <w:left w:val="none" w:sz="0" w:space="0" w:color="auto"/>
            <w:bottom w:val="none" w:sz="0" w:space="0" w:color="auto"/>
            <w:right w:val="none" w:sz="0" w:space="0" w:color="auto"/>
          </w:divBdr>
        </w:div>
        <w:div w:id="382019057">
          <w:marLeft w:val="480"/>
          <w:marRight w:val="0"/>
          <w:marTop w:val="0"/>
          <w:marBottom w:val="0"/>
          <w:divBdr>
            <w:top w:val="none" w:sz="0" w:space="0" w:color="auto"/>
            <w:left w:val="none" w:sz="0" w:space="0" w:color="auto"/>
            <w:bottom w:val="none" w:sz="0" w:space="0" w:color="auto"/>
            <w:right w:val="none" w:sz="0" w:space="0" w:color="auto"/>
          </w:divBdr>
        </w:div>
        <w:div w:id="855388624">
          <w:marLeft w:val="480"/>
          <w:marRight w:val="0"/>
          <w:marTop w:val="0"/>
          <w:marBottom w:val="0"/>
          <w:divBdr>
            <w:top w:val="none" w:sz="0" w:space="0" w:color="auto"/>
            <w:left w:val="none" w:sz="0" w:space="0" w:color="auto"/>
            <w:bottom w:val="none" w:sz="0" w:space="0" w:color="auto"/>
            <w:right w:val="none" w:sz="0" w:space="0" w:color="auto"/>
          </w:divBdr>
        </w:div>
        <w:div w:id="437061703">
          <w:marLeft w:val="480"/>
          <w:marRight w:val="0"/>
          <w:marTop w:val="0"/>
          <w:marBottom w:val="0"/>
          <w:divBdr>
            <w:top w:val="none" w:sz="0" w:space="0" w:color="auto"/>
            <w:left w:val="none" w:sz="0" w:space="0" w:color="auto"/>
            <w:bottom w:val="none" w:sz="0" w:space="0" w:color="auto"/>
            <w:right w:val="none" w:sz="0" w:space="0" w:color="auto"/>
          </w:divBdr>
        </w:div>
        <w:div w:id="516508312">
          <w:marLeft w:val="480"/>
          <w:marRight w:val="0"/>
          <w:marTop w:val="0"/>
          <w:marBottom w:val="0"/>
          <w:divBdr>
            <w:top w:val="none" w:sz="0" w:space="0" w:color="auto"/>
            <w:left w:val="none" w:sz="0" w:space="0" w:color="auto"/>
            <w:bottom w:val="none" w:sz="0" w:space="0" w:color="auto"/>
            <w:right w:val="none" w:sz="0" w:space="0" w:color="auto"/>
          </w:divBdr>
        </w:div>
        <w:div w:id="1259875365">
          <w:marLeft w:val="480"/>
          <w:marRight w:val="0"/>
          <w:marTop w:val="0"/>
          <w:marBottom w:val="0"/>
          <w:divBdr>
            <w:top w:val="none" w:sz="0" w:space="0" w:color="auto"/>
            <w:left w:val="none" w:sz="0" w:space="0" w:color="auto"/>
            <w:bottom w:val="none" w:sz="0" w:space="0" w:color="auto"/>
            <w:right w:val="none" w:sz="0" w:space="0" w:color="auto"/>
          </w:divBdr>
        </w:div>
        <w:div w:id="718747989">
          <w:marLeft w:val="480"/>
          <w:marRight w:val="0"/>
          <w:marTop w:val="0"/>
          <w:marBottom w:val="0"/>
          <w:divBdr>
            <w:top w:val="none" w:sz="0" w:space="0" w:color="auto"/>
            <w:left w:val="none" w:sz="0" w:space="0" w:color="auto"/>
            <w:bottom w:val="none" w:sz="0" w:space="0" w:color="auto"/>
            <w:right w:val="none" w:sz="0" w:space="0" w:color="auto"/>
          </w:divBdr>
        </w:div>
        <w:div w:id="77483144">
          <w:marLeft w:val="480"/>
          <w:marRight w:val="0"/>
          <w:marTop w:val="0"/>
          <w:marBottom w:val="0"/>
          <w:divBdr>
            <w:top w:val="none" w:sz="0" w:space="0" w:color="auto"/>
            <w:left w:val="none" w:sz="0" w:space="0" w:color="auto"/>
            <w:bottom w:val="none" w:sz="0" w:space="0" w:color="auto"/>
            <w:right w:val="none" w:sz="0" w:space="0" w:color="auto"/>
          </w:divBdr>
        </w:div>
        <w:div w:id="286354705">
          <w:marLeft w:val="480"/>
          <w:marRight w:val="0"/>
          <w:marTop w:val="0"/>
          <w:marBottom w:val="0"/>
          <w:divBdr>
            <w:top w:val="none" w:sz="0" w:space="0" w:color="auto"/>
            <w:left w:val="none" w:sz="0" w:space="0" w:color="auto"/>
            <w:bottom w:val="none" w:sz="0" w:space="0" w:color="auto"/>
            <w:right w:val="none" w:sz="0" w:space="0" w:color="auto"/>
          </w:divBdr>
        </w:div>
        <w:div w:id="1610620838">
          <w:marLeft w:val="480"/>
          <w:marRight w:val="0"/>
          <w:marTop w:val="0"/>
          <w:marBottom w:val="0"/>
          <w:divBdr>
            <w:top w:val="none" w:sz="0" w:space="0" w:color="auto"/>
            <w:left w:val="none" w:sz="0" w:space="0" w:color="auto"/>
            <w:bottom w:val="none" w:sz="0" w:space="0" w:color="auto"/>
            <w:right w:val="none" w:sz="0" w:space="0" w:color="auto"/>
          </w:divBdr>
        </w:div>
        <w:div w:id="1188106238">
          <w:marLeft w:val="480"/>
          <w:marRight w:val="0"/>
          <w:marTop w:val="0"/>
          <w:marBottom w:val="0"/>
          <w:divBdr>
            <w:top w:val="none" w:sz="0" w:space="0" w:color="auto"/>
            <w:left w:val="none" w:sz="0" w:space="0" w:color="auto"/>
            <w:bottom w:val="none" w:sz="0" w:space="0" w:color="auto"/>
            <w:right w:val="none" w:sz="0" w:space="0" w:color="auto"/>
          </w:divBdr>
        </w:div>
        <w:div w:id="88428012">
          <w:marLeft w:val="480"/>
          <w:marRight w:val="0"/>
          <w:marTop w:val="0"/>
          <w:marBottom w:val="0"/>
          <w:divBdr>
            <w:top w:val="none" w:sz="0" w:space="0" w:color="auto"/>
            <w:left w:val="none" w:sz="0" w:space="0" w:color="auto"/>
            <w:bottom w:val="none" w:sz="0" w:space="0" w:color="auto"/>
            <w:right w:val="none" w:sz="0" w:space="0" w:color="auto"/>
          </w:divBdr>
        </w:div>
        <w:div w:id="1931959960">
          <w:marLeft w:val="480"/>
          <w:marRight w:val="0"/>
          <w:marTop w:val="0"/>
          <w:marBottom w:val="0"/>
          <w:divBdr>
            <w:top w:val="none" w:sz="0" w:space="0" w:color="auto"/>
            <w:left w:val="none" w:sz="0" w:space="0" w:color="auto"/>
            <w:bottom w:val="none" w:sz="0" w:space="0" w:color="auto"/>
            <w:right w:val="none" w:sz="0" w:space="0" w:color="auto"/>
          </w:divBdr>
        </w:div>
        <w:div w:id="140657050">
          <w:marLeft w:val="480"/>
          <w:marRight w:val="0"/>
          <w:marTop w:val="0"/>
          <w:marBottom w:val="0"/>
          <w:divBdr>
            <w:top w:val="none" w:sz="0" w:space="0" w:color="auto"/>
            <w:left w:val="none" w:sz="0" w:space="0" w:color="auto"/>
            <w:bottom w:val="none" w:sz="0" w:space="0" w:color="auto"/>
            <w:right w:val="none" w:sz="0" w:space="0" w:color="auto"/>
          </w:divBdr>
        </w:div>
        <w:div w:id="1040981157">
          <w:marLeft w:val="480"/>
          <w:marRight w:val="0"/>
          <w:marTop w:val="0"/>
          <w:marBottom w:val="0"/>
          <w:divBdr>
            <w:top w:val="none" w:sz="0" w:space="0" w:color="auto"/>
            <w:left w:val="none" w:sz="0" w:space="0" w:color="auto"/>
            <w:bottom w:val="none" w:sz="0" w:space="0" w:color="auto"/>
            <w:right w:val="none" w:sz="0" w:space="0" w:color="auto"/>
          </w:divBdr>
        </w:div>
        <w:div w:id="1853228634">
          <w:marLeft w:val="480"/>
          <w:marRight w:val="0"/>
          <w:marTop w:val="0"/>
          <w:marBottom w:val="0"/>
          <w:divBdr>
            <w:top w:val="none" w:sz="0" w:space="0" w:color="auto"/>
            <w:left w:val="none" w:sz="0" w:space="0" w:color="auto"/>
            <w:bottom w:val="none" w:sz="0" w:space="0" w:color="auto"/>
            <w:right w:val="none" w:sz="0" w:space="0" w:color="auto"/>
          </w:divBdr>
        </w:div>
        <w:div w:id="1051542272">
          <w:marLeft w:val="480"/>
          <w:marRight w:val="0"/>
          <w:marTop w:val="0"/>
          <w:marBottom w:val="0"/>
          <w:divBdr>
            <w:top w:val="none" w:sz="0" w:space="0" w:color="auto"/>
            <w:left w:val="none" w:sz="0" w:space="0" w:color="auto"/>
            <w:bottom w:val="none" w:sz="0" w:space="0" w:color="auto"/>
            <w:right w:val="none" w:sz="0" w:space="0" w:color="auto"/>
          </w:divBdr>
        </w:div>
        <w:div w:id="2090540561">
          <w:marLeft w:val="480"/>
          <w:marRight w:val="0"/>
          <w:marTop w:val="0"/>
          <w:marBottom w:val="0"/>
          <w:divBdr>
            <w:top w:val="none" w:sz="0" w:space="0" w:color="auto"/>
            <w:left w:val="none" w:sz="0" w:space="0" w:color="auto"/>
            <w:bottom w:val="none" w:sz="0" w:space="0" w:color="auto"/>
            <w:right w:val="none" w:sz="0" w:space="0" w:color="auto"/>
          </w:divBdr>
        </w:div>
        <w:div w:id="216935764">
          <w:marLeft w:val="480"/>
          <w:marRight w:val="0"/>
          <w:marTop w:val="0"/>
          <w:marBottom w:val="0"/>
          <w:divBdr>
            <w:top w:val="none" w:sz="0" w:space="0" w:color="auto"/>
            <w:left w:val="none" w:sz="0" w:space="0" w:color="auto"/>
            <w:bottom w:val="none" w:sz="0" w:space="0" w:color="auto"/>
            <w:right w:val="none" w:sz="0" w:space="0" w:color="auto"/>
          </w:divBdr>
        </w:div>
        <w:div w:id="20857703">
          <w:marLeft w:val="480"/>
          <w:marRight w:val="0"/>
          <w:marTop w:val="0"/>
          <w:marBottom w:val="0"/>
          <w:divBdr>
            <w:top w:val="none" w:sz="0" w:space="0" w:color="auto"/>
            <w:left w:val="none" w:sz="0" w:space="0" w:color="auto"/>
            <w:bottom w:val="none" w:sz="0" w:space="0" w:color="auto"/>
            <w:right w:val="none" w:sz="0" w:space="0" w:color="auto"/>
          </w:divBdr>
        </w:div>
        <w:div w:id="1491362511">
          <w:marLeft w:val="480"/>
          <w:marRight w:val="0"/>
          <w:marTop w:val="0"/>
          <w:marBottom w:val="0"/>
          <w:divBdr>
            <w:top w:val="none" w:sz="0" w:space="0" w:color="auto"/>
            <w:left w:val="none" w:sz="0" w:space="0" w:color="auto"/>
            <w:bottom w:val="none" w:sz="0" w:space="0" w:color="auto"/>
            <w:right w:val="none" w:sz="0" w:space="0" w:color="auto"/>
          </w:divBdr>
        </w:div>
        <w:div w:id="1158616172">
          <w:marLeft w:val="480"/>
          <w:marRight w:val="0"/>
          <w:marTop w:val="0"/>
          <w:marBottom w:val="0"/>
          <w:divBdr>
            <w:top w:val="none" w:sz="0" w:space="0" w:color="auto"/>
            <w:left w:val="none" w:sz="0" w:space="0" w:color="auto"/>
            <w:bottom w:val="none" w:sz="0" w:space="0" w:color="auto"/>
            <w:right w:val="none" w:sz="0" w:space="0" w:color="auto"/>
          </w:divBdr>
        </w:div>
        <w:div w:id="283267470">
          <w:marLeft w:val="480"/>
          <w:marRight w:val="0"/>
          <w:marTop w:val="0"/>
          <w:marBottom w:val="0"/>
          <w:divBdr>
            <w:top w:val="none" w:sz="0" w:space="0" w:color="auto"/>
            <w:left w:val="none" w:sz="0" w:space="0" w:color="auto"/>
            <w:bottom w:val="none" w:sz="0" w:space="0" w:color="auto"/>
            <w:right w:val="none" w:sz="0" w:space="0" w:color="auto"/>
          </w:divBdr>
        </w:div>
        <w:div w:id="1543863832">
          <w:marLeft w:val="480"/>
          <w:marRight w:val="0"/>
          <w:marTop w:val="0"/>
          <w:marBottom w:val="0"/>
          <w:divBdr>
            <w:top w:val="none" w:sz="0" w:space="0" w:color="auto"/>
            <w:left w:val="none" w:sz="0" w:space="0" w:color="auto"/>
            <w:bottom w:val="none" w:sz="0" w:space="0" w:color="auto"/>
            <w:right w:val="none" w:sz="0" w:space="0" w:color="auto"/>
          </w:divBdr>
        </w:div>
      </w:divsChild>
    </w:div>
    <w:div w:id="119809469">
      <w:bodyDiv w:val="1"/>
      <w:marLeft w:val="0"/>
      <w:marRight w:val="0"/>
      <w:marTop w:val="0"/>
      <w:marBottom w:val="0"/>
      <w:divBdr>
        <w:top w:val="none" w:sz="0" w:space="0" w:color="auto"/>
        <w:left w:val="none" w:sz="0" w:space="0" w:color="auto"/>
        <w:bottom w:val="none" w:sz="0" w:space="0" w:color="auto"/>
        <w:right w:val="none" w:sz="0" w:space="0" w:color="auto"/>
      </w:divBdr>
    </w:div>
    <w:div w:id="125508379">
      <w:bodyDiv w:val="1"/>
      <w:marLeft w:val="0"/>
      <w:marRight w:val="0"/>
      <w:marTop w:val="0"/>
      <w:marBottom w:val="0"/>
      <w:divBdr>
        <w:top w:val="none" w:sz="0" w:space="0" w:color="auto"/>
        <w:left w:val="none" w:sz="0" w:space="0" w:color="auto"/>
        <w:bottom w:val="none" w:sz="0" w:space="0" w:color="auto"/>
        <w:right w:val="none" w:sz="0" w:space="0" w:color="auto"/>
      </w:divBdr>
    </w:div>
    <w:div w:id="126432551">
      <w:bodyDiv w:val="1"/>
      <w:marLeft w:val="0"/>
      <w:marRight w:val="0"/>
      <w:marTop w:val="0"/>
      <w:marBottom w:val="0"/>
      <w:divBdr>
        <w:top w:val="none" w:sz="0" w:space="0" w:color="auto"/>
        <w:left w:val="none" w:sz="0" w:space="0" w:color="auto"/>
        <w:bottom w:val="none" w:sz="0" w:space="0" w:color="auto"/>
        <w:right w:val="none" w:sz="0" w:space="0" w:color="auto"/>
      </w:divBdr>
    </w:div>
    <w:div w:id="127166955">
      <w:bodyDiv w:val="1"/>
      <w:marLeft w:val="0"/>
      <w:marRight w:val="0"/>
      <w:marTop w:val="0"/>
      <w:marBottom w:val="0"/>
      <w:divBdr>
        <w:top w:val="none" w:sz="0" w:space="0" w:color="auto"/>
        <w:left w:val="none" w:sz="0" w:space="0" w:color="auto"/>
        <w:bottom w:val="none" w:sz="0" w:space="0" w:color="auto"/>
        <w:right w:val="none" w:sz="0" w:space="0" w:color="auto"/>
      </w:divBdr>
    </w:div>
    <w:div w:id="131945872">
      <w:bodyDiv w:val="1"/>
      <w:marLeft w:val="0"/>
      <w:marRight w:val="0"/>
      <w:marTop w:val="0"/>
      <w:marBottom w:val="0"/>
      <w:divBdr>
        <w:top w:val="none" w:sz="0" w:space="0" w:color="auto"/>
        <w:left w:val="none" w:sz="0" w:space="0" w:color="auto"/>
        <w:bottom w:val="none" w:sz="0" w:space="0" w:color="auto"/>
        <w:right w:val="none" w:sz="0" w:space="0" w:color="auto"/>
      </w:divBdr>
    </w:div>
    <w:div w:id="133565827">
      <w:bodyDiv w:val="1"/>
      <w:marLeft w:val="0"/>
      <w:marRight w:val="0"/>
      <w:marTop w:val="0"/>
      <w:marBottom w:val="0"/>
      <w:divBdr>
        <w:top w:val="none" w:sz="0" w:space="0" w:color="auto"/>
        <w:left w:val="none" w:sz="0" w:space="0" w:color="auto"/>
        <w:bottom w:val="none" w:sz="0" w:space="0" w:color="auto"/>
        <w:right w:val="none" w:sz="0" w:space="0" w:color="auto"/>
      </w:divBdr>
      <w:divsChild>
        <w:div w:id="800610960">
          <w:marLeft w:val="480"/>
          <w:marRight w:val="0"/>
          <w:marTop w:val="0"/>
          <w:marBottom w:val="0"/>
          <w:divBdr>
            <w:top w:val="none" w:sz="0" w:space="0" w:color="auto"/>
            <w:left w:val="none" w:sz="0" w:space="0" w:color="auto"/>
            <w:bottom w:val="none" w:sz="0" w:space="0" w:color="auto"/>
            <w:right w:val="none" w:sz="0" w:space="0" w:color="auto"/>
          </w:divBdr>
        </w:div>
        <w:div w:id="1910269732">
          <w:marLeft w:val="480"/>
          <w:marRight w:val="0"/>
          <w:marTop w:val="0"/>
          <w:marBottom w:val="0"/>
          <w:divBdr>
            <w:top w:val="none" w:sz="0" w:space="0" w:color="auto"/>
            <w:left w:val="none" w:sz="0" w:space="0" w:color="auto"/>
            <w:bottom w:val="none" w:sz="0" w:space="0" w:color="auto"/>
            <w:right w:val="none" w:sz="0" w:space="0" w:color="auto"/>
          </w:divBdr>
        </w:div>
        <w:div w:id="73093515">
          <w:marLeft w:val="480"/>
          <w:marRight w:val="0"/>
          <w:marTop w:val="0"/>
          <w:marBottom w:val="0"/>
          <w:divBdr>
            <w:top w:val="none" w:sz="0" w:space="0" w:color="auto"/>
            <w:left w:val="none" w:sz="0" w:space="0" w:color="auto"/>
            <w:bottom w:val="none" w:sz="0" w:space="0" w:color="auto"/>
            <w:right w:val="none" w:sz="0" w:space="0" w:color="auto"/>
          </w:divBdr>
        </w:div>
        <w:div w:id="1855681846">
          <w:marLeft w:val="480"/>
          <w:marRight w:val="0"/>
          <w:marTop w:val="0"/>
          <w:marBottom w:val="0"/>
          <w:divBdr>
            <w:top w:val="none" w:sz="0" w:space="0" w:color="auto"/>
            <w:left w:val="none" w:sz="0" w:space="0" w:color="auto"/>
            <w:bottom w:val="none" w:sz="0" w:space="0" w:color="auto"/>
            <w:right w:val="none" w:sz="0" w:space="0" w:color="auto"/>
          </w:divBdr>
        </w:div>
        <w:div w:id="836992992">
          <w:marLeft w:val="480"/>
          <w:marRight w:val="0"/>
          <w:marTop w:val="0"/>
          <w:marBottom w:val="0"/>
          <w:divBdr>
            <w:top w:val="none" w:sz="0" w:space="0" w:color="auto"/>
            <w:left w:val="none" w:sz="0" w:space="0" w:color="auto"/>
            <w:bottom w:val="none" w:sz="0" w:space="0" w:color="auto"/>
            <w:right w:val="none" w:sz="0" w:space="0" w:color="auto"/>
          </w:divBdr>
        </w:div>
        <w:div w:id="1844708904">
          <w:marLeft w:val="480"/>
          <w:marRight w:val="0"/>
          <w:marTop w:val="0"/>
          <w:marBottom w:val="0"/>
          <w:divBdr>
            <w:top w:val="none" w:sz="0" w:space="0" w:color="auto"/>
            <w:left w:val="none" w:sz="0" w:space="0" w:color="auto"/>
            <w:bottom w:val="none" w:sz="0" w:space="0" w:color="auto"/>
            <w:right w:val="none" w:sz="0" w:space="0" w:color="auto"/>
          </w:divBdr>
        </w:div>
        <w:div w:id="647325951">
          <w:marLeft w:val="480"/>
          <w:marRight w:val="0"/>
          <w:marTop w:val="0"/>
          <w:marBottom w:val="0"/>
          <w:divBdr>
            <w:top w:val="none" w:sz="0" w:space="0" w:color="auto"/>
            <w:left w:val="none" w:sz="0" w:space="0" w:color="auto"/>
            <w:bottom w:val="none" w:sz="0" w:space="0" w:color="auto"/>
            <w:right w:val="none" w:sz="0" w:space="0" w:color="auto"/>
          </w:divBdr>
        </w:div>
        <w:div w:id="656150771">
          <w:marLeft w:val="480"/>
          <w:marRight w:val="0"/>
          <w:marTop w:val="0"/>
          <w:marBottom w:val="0"/>
          <w:divBdr>
            <w:top w:val="none" w:sz="0" w:space="0" w:color="auto"/>
            <w:left w:val="none" w:sz="0" w:space="0" w:color="auto"/>
            <w:bottom w:val="none" w:sz="0" w:space="0" w:color="auto"/>
            <w:right w:val="none" w:sz="0" w:space="0" w:color="auto"/>
          </w:divBdr>
        </w:div>
        <w:div w:id="936332236">
          <w:marLeft w:val="480"/>
          <w:marRight w:val="0"/>
          <w:marTop w:val="0"/>
          <w:marBottom w:val="0"/>
          <w:divBdr>
            <w:top w:val="none" w:sz="0" w:space="0" w:color="auto"/>
            <w:left w:val="none" w:sz="0" w:space="0" w:color="auto"/>
            <w:bottom w:val="none" w:sz="0" w:space="0" w:color="auto"/>
            <w:right w:val="none" w:sz="0" w:space="0" w:color="auto"/>
          </w:divBdr>
        </w:div>
        <w:div w:id="1670014170">
          <w:marLeft w:val="480"/>
          <w:marRight w:val="0"/>
          <w:marTop w:val="0"/>
          <w:marBottom w:val="0"/>
          <w:divBdr>
            <w:top w:val="none" w:sz="0" w:space="0" w:color="auto"/>
            <w:left w:val="none" w:sz="0" w:space="0" w:color="auto"/>
            <w:bottom w:val="none" w:sz="0" w:space="0" w:color="auto"/>
            <w:right w:val="none" w:sz="0" w:space="0" w:color="auto"/>
          </w:divBdr>
        </w:div>
        <w:div w:id="430517630">
          <w:marLeft w:val="480"/>
          <w:marRight w:val="0"/>
          <w:marTop w:val="0"/>
          <w:marBottom w:val="0"/>
          <w:divBdr>
            <w:top w:val="none" w:sz="0" w:space="0" w:color="auto"/>
            <w:left w:val="none" w:sz="0" w:space="0" w:color="auto"/>
            <w:bottom w:val="none" w:sz="0" w:space="0" w:color="auto"/>
            <w:right w:val="none" w:sz="0" w:space="0" w:color="auto"/>
          </w:divBdr>
        </w:div>
        <w:div w:id="1517379394">
          <w:marLeft w:val="480"/>
          <w:marRight w:val="0"/>
          <w:marTop w:val="0"/>
          <w:marBottom w:val="0"/>
          <w:divBdr>
            <w:top w:val="none" w:sz="0" w:space="0" w:color="auto"/>
            <w:left w:val="none" w:sz="0" w:space="0" w:color="auto"/>
            <w:bottom w:val="none" w:sz="0" w:space="0" w:color="auto"/>
            <w:right w:val="none" w:sz="0" w:space="0" w:color="auto"/>
          </w:divBdr>
        </w:div>
      </w:divsChild>
    </w:div>
    <w:div w:id="133832922">
      <w:bodyDiv w:val="1"/>
      <w:marLeft w:val="0"/>
      <w:marRight w:val="0"/>
      <w:marTop w:val="0"/>
      <w:marBottom w:val="0"/>
      <w:divBdr>
        <w:top w:val="none" w:sz="0" w:space="0" w:color="auto"/>
        <w:left w:val="none" w:sz="0" w:space="0" w:color="auto"/>
        <w:bottom w:val="none" w:sz="0" w:space="0" w:color="auto"/>
        <w:right w:val="none" w:sz="0" w:space="0" w:color="auto"/>
      </w:divBdr>
    </w:div>
    <w:div w:id="135610259">
      <w:bodyDiv w:val="1"/>
      <w:marLeft w:val="0"/>
      <w:marRight w:val="0"/>
      <w:marTop w:val="0"/>
      <w:marBottom w:val="0"/>
      <w:divBdr>
        <w:top w:val="none" w:sz="0" w:space="0" w:color="auto"/>
        <w:left w:val="none" w:sz="0" w:space="0" w:color="auto"/>
        <w:bottom w:val="none" w:sz="0" w:space="0" w:color="auto"/>
        <w:right w:val="none" w:sz="0" w:space="0" w:color="auto"/>
      </w:divBdr>
    </w:div>
    <w:div w:id="135992313">
      <w:bodyDiv w:val="1"/>
      <w:marLeft w:val="0"/>
      <w:marRight w:val="0"/>
      <w:marTop w:val="0"/>
      <w:marBottom w:val="0"/>
      <w:divBdr>
        <w:top w:val="none" w:sz="0" w:space="0" w:color="auto"/>
        <w:left w:val="none" w:sz="0" w:space="0" w:color="auto"/>
        <w:bottom w:val="none" w:sz="0" w:space="0" w:color="auto"/>
        <w:right w:val="none" w:sz="0" w:space="0" w:color="auto"/>
      </w:divBdr>
    </w:div>
    <w:div w:id="137236498">
      <w:bodyDiv w:val="1"/>
      <w:marLeft w:val="0"/>
      <w:marRight w:val="0"/>
      <w:marTop w:val="0"/>
      <w:marBottom w:val="0"/>
      <w:divBdr>
        <w:top w:val="none" w:sz="0" w:space="0" w:color="auto"/>
        <w:left w:val="none" w:sz="0" w:space="0" w:color="auto"/>
        <w:bottom w:val="none" w:sz="0" w:space="0" w:color="auto"/>
        <w:right w:val="none" w:sz="0" w:space="0" w:color="auto"/>
      </w:divBdr>
    </w:div>
    <w:div w:id="144978148">
      <w:bodyDiv w:val="1"/>
      <w:marLeft w:val="0"/>
      <w:marRight w:val="0"/>
      <w:marTop w:val="0"/>
      <w:marBottom w:val="0"/>
      <w:divBdr>
        <w:top w:val="none" w:sz="0" w:space="0" w:color="auto"/>
        <w:left w:val="none" w:sz="0" w:space="0" w:color="auto"/>
        <w:bottom w:val="none" w:sz="0" w:space="0" w:color="auto"/>
        <w:right w:val="none" w:sz="0" w:space="0" w:color="auto"/>
      </w:divBdr>
    </w:div>
    <w:div w:id="147522424">
      <w:bodyDiv w:val="1"/>
      <w:marLeft w:val="0"/>
      <w:marRight w:val="0"/>
      <w:marTop w:val="0"/>
      <w:marBottom w:val="0"/>
      <w:divBdr>
        <w:top w:val="none" w:sz="0" w:space="0" w:color="auto"/>
        <w:left w:val="none" w:sz="0" w:space="0" w:color="auto"/>
        <w:bottom w:val="none" w:sz="0" w:space="0" w:color="auto"/>
        <w:right w:val="none" w:sz="0" w:space="0" w:color="auto"/>
      </w:divBdr>
    </w:div>
    <w:div w:id="147523851">
      <w:bodyDiv w:val="1"/>
      <w:marLeft w:val="0"/>
      <w:marRight w:val="0"/>
      <w:marTop w:val="0"/>
      <w:marBottom w:val="0"/>
      <w:divBdr>
        <w:top w:val="none" w:sz="0" w:space="0" w:color="auto"/>
        <w:left w:val="none" w:sz="0" w:space="0" w:color="auto"/>
        <w:bottom w:val="none" w:sz="0" w:space="0" w:color="auto"/>
        <w:right w:val="none" w:sz="0" w:space="0" w:color="auto"/>
      </w:divBdr>
    </w:div>
    <w:div w:id="151143174">
      <w:bodyDiv w:val="1"/>
      <w:marLeft w:val="0"/>
      <w:marRight w:val="0"/>
      <w:marTop w:val="0"/>
      <w:marBottom w:val="0"/>
      <w:divBdr>
        <w:top w:val="none" w:sz="0" w:space="0" w:color="auto"/>
        <w:left w:val="none" w:sz="0" w:space="0" w:color="auto"/>
        <w:bottom w:val="none" w:sz="0" w:space="0" w:color="auto"/>
        <w:right w:val="none" w:sz="0" w:space="0" w:color="auto"/>
      </w:divBdr>
    </w:div>
    <w:div w:id="152257915">
      <w:bodyDiv w:val="1"/>
      <w:marLeft w:val="0"/>
      <w:marRight w:val="0"/>
      <w:marTop w:val="0"/>
      <w:marBottom w:val="0"/>
      <w:divBdr>
        <w:top w:val="none" w:sz="0" w:space="0" w:color="auto"/>
        <w:left w:val="none" w:sz="0" w:space="0" w:color="auto"/>
        <w:bottom w:val="none" w:sz="0" w:space="0" w:color="auto"/>
        <w:right w:val="none" w:sz="0" w:space="0" w:color="auto"/>
      </w:divBdr>
    </w:div>
    <w:div w:id="153451879">
      <w:bodyDiv w:val="1"/>
      <w:marLeft w:val="0"/>
      <w:marRight w:val="0"/>
      <w:marTop w:val="0"/>
      <w:marBottom w:val="0"/>
      <w:divBdr>
        <w:top w:val="none" w:sz="0" w:space="0" w:color="auto"/>
        <w:left w:val="none" w:sz="0" w:space="0" w:color="auto"/>
        <w:bottom w:val="none" w:sz="0" w:space="0" w:color="auto"/>
        <w:right w:val="none" w:sz="0" w:space="0" w:color="auto"/>
      </w:divBdr>
    </w:div>
    <w:div w:id="153452407">
      <w:bodyDiv w:val="1"/>
      <w:marLeft w:val="0"/>
      <w:marRight w:val="0"/>
      <w:marTop w:val="0"/>
      <w:marBottom w:val="0"/>
      <w:divBdr>
        <w:top w:val="none" w:sz="0" w:space="0" w:color="auto"/>
        <w:left w:val="none" w:sz="0" w:space="0" w:color="auto"/>
        <w:bottom w:val="none" w:sz="0" w:space="0" w:color="auto"/>
        <w:right w:val="none" w:sz="0" w:space="0" w:color="auto"/>
      </w:divBdr>
    </w:div>
    <w:div w:id="153644434">
      <w:bodyDiv w:val="1"/>
      <w:marLeft w:val="0"/>
      <w:marRight w:val="0"/>
      <w:marTop w:val="0"/>
      <w:marBottom w:val="0"/>
      <w:divBdr>
        <w:top w:val="none" w:sz="0" w:space="0" w:color="auto"/>
        <w:left w:val="none" w:sz="0" w:space="0" w:color="auto"/>
        <w:bottom w:val="none" w:sz="0" w:space="0" w:color="auto"/>
        <w:right w:val="none" w:sz="0" w:space="0" w:color="auto"/>
      </w:divBdr>
    </w:div>
    <w:div w:id="155346548">
      <w:bodyDiv w:val="1"/>
      <w:marLeft w:val="0"/>
      <w:marRight w:val="0"/>
      <w:marTop w:val="0"/>
      <w:marBottom w:val="0"/>
      <w:divBdr>
        <w:top w:val="none" w:sz="0" w:space="0" w:color="auto"/>
        <w:left w:val="none" w:sz="0" w:space="0" w:color="auto"/>
        <w:bottom w:val="none" w:sz="0" w:space="0" w:color="auto"/>
        <w:right w:val="none" w:sz="0" w:space="0" w:color="auto"/>
      </w:divBdr>
    </w:div>
    <w:div w:id="158541870">
      <w:bodyDiv w:val="1"/>
      <w:marLeft w:val="0"/>
      <w:marRight w:val="0"/>
      <w:marTop w:val="0"/>
      <w:marBottom w:val="0"/>
      <w:divBdr>
        <w:top w:val="none" w:sz="0" w:space="0" w:color="auto"/>
        <w:left w:val="none" w:sz="0" w:space="0" w:color="auto"/>
        <w:bottom w:val="none" w:sz="0" w:space="0" w:color="auto"/>
        <w:right w:val="none" w:sz="0" w:space="0" w:color="auto"/>
      </w:divBdr>
    </w:div>
    <w:div w:id="163520128">
      <w:bodyDiv w:val="1"/>
      <w:marLeft w:val="0"/>
      <w:marRight w:val="0"/>
      <w:marTop w:val="0"/>
      <w:marBottom w:val="0"/>
      <w:divBdr>
        <w:top w:val="none" w:sz="0" w:space="0" w:color="auto"/>
        <w:left w:val="none" w:sz="0" w:space="0" w:color="auto"/>
        <w:bottom w:val="none" w:sz="0" w:space="0" w:color="auto"/>
        <w:right w:val="none" w:sz="0" w:space="0" w:color="auto"/>
      </w:divBdr>
    </w:div>
    <w:div w:id="165244748">
      <w:bodyDiv w:val="1"/>
      <w:marLeft w:val="0"/>
      <w:marRight w:val="0"/>
      <w:marTop w:val="0"/>
      <w:marBottom w:val="0"/>
      <w:divBdr>
        <w:top w:val="none" w:sz="0" w:space="0" w:color="auto"/>
        <w:left w:val="none" w:sz="0" w:space="0" w:color="auto"/>
        <w:bottom w:val="none" w:sz="0" w:space="0" w:color="auto"/>
        <w:right w:val="none" w:sz="0" w:space="0" w:color="auto"/>
      </w:divBdr>
    </w:div>
    <w:div w:id="165706939">
      <w:bodyDiv w:val="1"/>
      <w:marLeft w:val="0"/>
      <w:marRight w:val="0"/>
      <w:marTop w:val="0"/>
      <w:marBottom w:val="0"/>
      <w:divBdr>
        <w:top w:val="none" w:sz="0" w:space="0" w:color="auto"/>
        <w:left w:val="none" w:sz="0" w:space="0" w:color="auto"/>
        <w:bottom w:val="none" w:sz="0" w:space="0" w:color="auto"/>
        <w:right w:val="none" w:sz="0" w:space="0" w:color="auto"/>
      </w:divBdr>
    </w:div>
    <w:div w:id="165825374">
      <w:bodyDiv w:val="1"/>
      <w:marLeft w:val="0"/>
      <w:marRight w:val="0"/>
      <w:marTop w:val="0"/>
      <w:marBottom w:val="0"/>
      <w:divBdr>
        <w:top w:val="none" w:sz="0" w:space="0" w:color="auto"/>
        <w:left w:val="none" w:sz="0" w:space="0" w:color="auto"/>
        <w:bottom w:val="none" w:sz="0" w:space="0" w:color="auto"/>
        <w:right w:val="none" w:sz="0" w:space="0" w:color="auto"/>
      </w:divBdr>
    </w:div>
    <w:div w:id="166410008">
      <w:bodyDiv w:val="1"/>
      <w:marLeft w:val="0"/>
      <w:marRight w:val="0"/>
      <w:marTop w:val="0"/>
      <w:marBottom w:val="0"/>
      <w:divBdr>
        <w:top w:val="none" w:sz="0" w:space="0" w:color="auto"/>
        <w:left w:val="none" w:sz="0" w:space="0" w:color="auto"/>
        <w:bottom w:val="none" w:sz="0" w:space="0" w:color="auto"/>
        <w:right w:val="none" w:sz="0" w:space="0" w:color="auto"/>
      </w:divBdr>
    </w:div>
    <w:div w:id="171992608">
      <w:bodyDiv w:val="1"/>
      <w:marLeft w:val="0"/>
      <w:marRight w:val="0"/>
      <w:marTop w:val="0"/>
      <w:marBottom w:val="0"/>
      <w:divBdr>
        <w:top w:val="none" w:sz="0" w:space="0" w:color="auto"/>
        <w:left w:val="none" w:sz="0" w:space="0" w:color="auto"/>
        <w:bottom w:val="none" w:sz="0" w:space="0" w:color="auto"/>
        <w:right w:val="none" w:sz="0" w:space="0" w:color="auto"/>
      </w:divBdr>
    </w:div>
    <w:div w:id="172261366">
      <w:bodyDiv w:val="1"/>
      <w:marLeft w:val="0"/>
      <w:marRight w:val="0"/>
      <w:marTop w:val="0"/>
      <w:marBottom w:val="0"/>
      <w:divBdr>
        <w:top w:val="none" w:sz="0" w:space="0" w:color="auto"/>
        <w:left w:val="none" w:sz="0" w:space="0" w:color="auto"/>
        <w:bottom w:val="none" w:sz="0" w:space="0" w:color="auto"/>
        <w:right w:val="none" w:sz="0" w:space="0" w:color="auto"/>
      </w:divBdr>
    </w:div>
    <w:div w:id="176582423">
      <w:bodyDiv w:val="1"/>
      <w:marLeft w:val="0"/>
      <w:marRight w:val="0"/>
      <w:marTop w:val="0"/>
      <w:marBottom w:val="0"/>
      <w:divBdr>
        <w:top w:val="none" w:sz="0" w:space="0" w:color="auto"/>
        <w:left w:val="none" w:sz="0" w:space="0" w:color="auto"/>
        <w:bottom w:val="none" w:sz="0" w:space="0" w:color="auto"/>
        <w:right w:val="none" w:sz="0" w:space="0" w:color="auto"/>
      </w:divBdr>
      <w:divsChild>
        <w:div w:id="1285885142">
          <w:marLeft w:val="0"/>
          <w:marRight w:val="0"/>
          <w:marTop w:val="0"/>
          <w:marBottom w:val="0"/>
          <w:divBdr>
            <w:top w:val="none" w:sz="0" w:space="0" w:color="auto"/>
            <w:left w:val="none" w:sz="0" w:space="0" w:color="auto"/>
            <w:bottom w:val="none" w:sz="0" w:space="0" w:color="auto"/>
            <w:right w:val="none" w:sz="0" w:space="0" w:color="auto"/>
          </w:divBdr>
        </w:div>
      </w:divsChild>
    </w:div>
    <w:div w:id="178591046">
      <w:bodyDiv w:val="1"/>
      <w:marLeft w:val="0"/>
      <w:marRight w:val="0"/>
      <w:marTop w:val="0"/>
      <w:marBottom w:val="0"/>
      <w:divBdr>
        <w:top w:val="none" w:sz="0" w:space="0" w:color="auto"/>
        <w:left w:val="none" w:sz="0" w:space="0" w:color="auto"/>
        <w:bottom w:val="none" w:sz="0" w:space="0" w:color="auto"/>
        <w:right w:val="none" w:sz="0" w:space="0" w:color="auto"/>
      </w:divBdr>
    </w:div>
    <w:div w:id="180776566">
      <w:bodyDiv w:val="1"/>
      <w:marLeft w:val="0"/>
      <w:marRight w:val="0"/>
      <w:marTop w:val="0"/>
      <w:marBottom w:val="0"/>
      <w:divBdr>
        <w:top w:val="none" w:sz="0" w:space="0" w:color="auto"/>
        <w:left w:val="none" w:sz="0" w:space="0" w:color="auto"/>
        <w:bottom w:val="none" w:sz="0" w:space="0" w:color="auto"/>
        <w:right w:val="none" w:sz="0" w:space="0" w:color="auto"/>
      </w:divBdr>
    </w:div>
    <w:div w:id="182204956">
      <w:bodyDiv w:val="1"/>
      <w:marLeft w:val="0"/>
      <w:marRight w:val="0"/>
      <w:marTop w:val="0"/>
      <w:marBottom w:val="0"/>
      <w:divBdr>
        <w:top w:val="none" w:sz="0" w:space="0" w:color="auto"/>
        <w:left w:val="none" w:sz="0" w:space="0" w:color="auto"/>
        <w:bottom w:val="none" w:sz="0" w:space="0" w:color="auto"/>
        <w:right w:val="none" w:sz="0" w:space="0" w:color="auto"/>
      </w:divBdr>
    </w:div>
    <w:div w:id="186602753">
      <w:bodyDiv w:val="1"/>
      <w:marLeft w:val="0"/>
      <w:marRight w:val="0"/>
      <w:marTop w:val="0"/>
      <w:marBottom w:val="0"/>
      <w:divBdr>
        <w:top w:val="none" w:sz="0" w:space="0" w:color="auto"/>
        <w:left w:val="none" w:sz="0" w:space="0" w:color="auto"/>
        <w:bottom w:val="none" w:sz="0" w:space="0" w:color="auto"/>
        <w:right w:val="none" w:sz="0" w:space="0" w:color="auto"/>
      </w:divBdr>
    </w:div>
    <w:div w:id="186872131">
      <w:bodyDiv w:val="1"/>
      <w:marLeft w:val="0"/>
      <w:marRight w:val="0"/>
      <w:marTop w:val="0"/>
      <w:marBottom w:val="0"/>
      <w:divBdr>
        <w:top w:val="none" w:sz="0" w:space="0" w:color="auto"/>
        <w:left w:val="none" w:sz="0" w:space="0" w:color="auto"/>
        <w:bottom w:val="none" w:sz="0" w:space="0" w:color="auto"/>
        <w:right w:val="none" w:sz="0" w:space="0" w:color="auto"/>
      </w:divBdr>
      <w:divsChild>
        <w:div w:id="931398104">
          <w:marLeft w:val="480"/>
          <w:marRight w:val="0"/>
          <w:marTop w:val="0"/>
          <w:marBottom w:val="0"/>
          <w:divBdr>
            <w:top w:val="none" w:sz="0" w:space="0" w:color="auto"/>
            <w:left w:val="none" w:sz="0" w:space="0" w:color="auto"/>
            <w:bottom w:val="none" w:sz="0" w:space="0" w:color="auto"/>
            <w:right w:val="none" w:sz="0" w:space="0" w:color="auto"/>
          </w:divBdr>
        </w:div>
        <w:div w:id="820730936">
          <w:marLeft w:val="480"/>
          <w:marRight w:val="0"/>
          <w:marTop w:val="0"/>
          <w:marBottom w:val="0"/>
          <w:divBdr>
            <w:top w:val="none" w:sz="0" w:space="0" w:color="auto"/>
            <w:left w:val="none" w:sz="0" w:space="0" w:color="auto"/>
            <w:bottom w:val="none" w:sz="0" w:space="0" w:color="auto"/>
            <w:right w:val="none" w:sz="0" w:space="0" w:color="auto"/>
          </w:divBdr>
        </w:div>
        <w:div w:id="2048293378">
          <w:marLeft w:val="480"/>
          <w:marRight w:val="0"/>
          <w:marTop w:val="0"/>
          <w:marBottom w:val="0"/>
          <w:divBdr>
            <w:top w:val="none" w:sz="0" w:space="0" w:color="auto"/>
            <w:left w:val="none" w:sz="0" w:space="0" w:color="auto"/>
            <w:bottom w:val="none" w:sz="0" w:space="0" w:color="auto"/>
            <w:right w:val="none" w:sz="0" w:space="0" w:color="auto"/>
          </w:divBdr>
        </w:div>
        <w:div w:id="1031498020">
          <w:marLeft w:val="480"/>
          <w:marRight w:val="0"/>
          <w:marTop w:val="0"/>
          <w:marBottom w:val="0"/>
          <w:divBdr>
            <w:top w:val="none" w:sz="0" w:space="0" w:color="auto"/>
            <w:left w:val="none" w:sz="0" w:space="0" w:color="auto"/>
            <w:bottom w:val="none" w:sz="0" w:space="0" w:color="auto"/>
            <w:right w:val="none" w:sz="0" w:space="0" w:color="auto"/>
          </w:divBdr>
        </w:div>
        <w:div w:id="894319430">
          <w:marLeft w:val="480"/>
          <w:marRight w:val="0"/>
          <w:marTop w:val="0"/>
          <w:marBottom w:val="0"/>
          <w:divBdr>
            <w:top w:val="none" w:sz="0" w:space="0" w:color="auto"/>
            <w:left w:val="none" w:sz="0" w:space="0" w:color="auto"/>
            <w:bottom w:val="none" w:sz="0" w:space="0" w:color="auto"/>
            <w:right w:val="none" w:sz="0" w:space="0" w:color="auto"/>
          </w:divBdr>
        </w:div>
        <w:div w:id="2132477931">
          <w:marLeft w:val="480"/>
          <w:marRight w:val="0"/>
          <w:marTop w:val="0"/>
          <w:marBottom w:val="0"/>
          <w:divBdr>
            <w:top w:val="none" w:sz="0" w:space="0" w:color="auto"/>
            <w:left w:val="none" w:sz="0" w:space="0" w:color="auto"/>
            <w:bottom w:val="none" w:sz="0" w:space="0" w:color="auto"/>
            <w:right w:val="none" w:sz="0" w:space="0" w:color="auto"/>
          </w:divBdr>
        </w:div>
        <w:div w:id="1393456558">
          <w:marLeft w:val="480"/>
          <w:marRight w:val="0"/>
          <w:marTop w:val="0"/>
          <w:marBottom w:val="0"/>
          <w:divBdr>
            <w:top w:val="none" w:sz="0" w:space="0" w:color="auto"/>
            <w:left w:val="none" w:sz="0" w:space="0" w:color="auto"/>
            <w:bottom w:val="none" w:sz="0" w:space="0" w:color="auto"/>
            <w:right w:val="none" w:sz="0" w:space="0" w:color="auto"/>
          </w:divBdr>
        </w:div>
        <w:div w:id="928195193">
          <w:marLeft w:val="480"/>
          <w:marRight w:val="0"/>
          <w:marTop w:val="0"/>
          <w:marBottom w:val="0"/>
          <w:divBdr>
            <w:top w:val="none" w:sz="0" w:space="0" w:color="auto"/>
            <w:left w:val="none" w:sz="0" w:space="0" w:color="auto"/>
            <w:bottom w:val="none" w:sz="0" w:space="0" w:color="auto"/>
            <w:right w:val="none" w:sz="0" w:space="0" w:color="auto"/>
          </w:divBdr>
        </w:div>
        <w:div w:id="152377184">
          <w:marLeft w:val="480"/>
          <w:marRight w:val="0"/>
          <w:marTop w:val="0"/>
          <w:marBottom w:val="0"/>
          <w:divBdr>
            <w:top w:val="none" w:sz="0" w:space="0" w:color="auto"/>
            <w:left w:val="none" w:sz="0" w:space="0" w:color="auto"/>
            <w:bottom w:val="none" w:sz="0" w:space="0" w:color="auto"/>
            <w:right w:val="none" w:sz="0" w:space="0" w:color="auto"/>
          </w:divBdr>
        </w:div>
        <w:div w:id="1405029155">
          <w:marLeft w:val="480"/>
          <w:marRight w:val="0"/>
          <w:marTop w:val="0"/>
          <w:marBottom w:val="0"/>
          <w:divBdr>
            <w:top w:val="none" w:sz="0" w:space="0" w:color="auto"/>
            <w:left w:val="none" w:sz="0" w:space="0" w:color="auto"/>
            <w:bottom w:val="none" w:sz="0" w:space="0" w:color="auto"/>
            <w:right w:val="none" w:sz="0" w:space="0" w:color="auto"/>
          </w:divBdr>
        </w:div>
        <w:div w:id="1509520051">
          <w:marLeft w:val="480"/>
          <w:marRight w:val="0"/>
          <w:marTop w:val="0"/>
          <w:marBottom w:val="0"/>
          <w:divBdr>
            <w:top w:val="none" w:sz="0" w:space="0" w:color="auto"/>
            <w:left w:val="none" w:sz="0" w:space="0" w:color="auto"/>
            <w:bottom w:val="none" w:sz="0" w:space="0" w:color="auto"/>
            <w:right w:val="none" w:sz="0" w:space="0" w:color="auto"/>
          </w:divBdr>
        </w:div>
        <w:div w:id="1733232506">
          <w:marLeft w:val="480"/>
          <w:marRight w:val="0"/>
          <w:marTop w:val="0"/>
          <w:marBottom w:val="0"/>
          <w:divBdr>
            <w:top w:val="none" w:sz="0" w:space="0" w:color="auto"/>
            <w:left w:val="none" w:sz="0" w:space="0" w:color="auto"/>
            <w:bottom w:val="none" w:sz="0" w:space="0" w:color="auto"/>
            <w:right w:val="none" w:sz="0" w:space="0" w:color="auto"/>
          </w:divBdr>
        </w:div>
        <w:div w:id="1311401847">
          <w:marLeft w:val="480"/>
          <w:marRight w:val="0"/>
          <w:marTop w:val="0"/>
          <w:marBottom w:val="0"/>
          <w:divBdr>
            <w:top w:val="none" w:sz="0" w:space="0" w:color="auto"/>
            <w:left w:val="none" w:sz="0" w:space="0" w:color="auto"/>
            <w:bottom w:val="none" w:sz="0" w:space="0" w:color="auto"/>
            <w:right w:val="none" w:sz="0" w:space="0" w:color="auto"/>
          </w:divBdr>
        </w:div>
        <w:div w:id="1613514416">
          <w:marLeft w:val="480"/>
          <w:marRight w:val="0"/>
          <w:marTop w:val="0"/>
          <w:marBottom w:val="0"/>
          <w:divBdr>
            <w:top w:val="none" w:sz="0" w:space="0" w:color="auto"/>
            <w:left w:val="none" w:sz="0" w:space="0" w:color="auto"/>
            <w:bottom w:val="none" w:sz="0" w:space="0" w:color="auto"/>
            <w:right w:val="none" w:sz="0" w:space="0" w:color="auto"/>
          </w:divBdr>
        </w:div>
        <w:div w:id="1579821467">
          <w:marLeft w:val="480"/>
          <w:marRight w:val="0"/>
          <w:marTop w:val="0"/>
          <w:marBottom w:val="0"/>
          <w:divBdr>
            <w:top w:val="none" w:sz="0" w:space="0" w:color="auto"/>
            <w:left w:val="none" w:sz="0" w:space="0" w:color="auto"/>
            <w:bottom w:val="none" w:sz="0" w:space="0" w:color="auto"/>
            <w:right w:val="none" w:sz="0" w:space="0" w:color="auto"/>
          </w:divBdr>
        </w:div>
        <w:div w:id="1077434298">
          <w:marLeft w:val="480"/>
          <w:marRight w:val="0"/>
          <w:marTop w:val="0"/>
          <w:marBottom w:val="0"/>
          <w:divBdr>
            <w:top w:val="none" w:sz="0" w:space="0" w:color="auto"/>
            <w:left w:val="none" w:sz="0" w:space="0" w:color="auto"/>
            <w:bottom w:val="none" w:sz="0" w:space="0" w:color="auto"/>
            <w:right w:val="none" w:sz="0" w:space="0" w:color="auto"/>
          </w:divBdr>
        </w:div>
        <w:div w:id="620262374">
          <w:marLeft w:val="480"/>
          <w:marRight w:val="0"/>
          <w:marTop w:val="0"/>
          <w:marBottom w:val="0"/>
          <w:divBdr>
            <w:top w:val="none" w:sz="0" w:space="0" w:color="auto"/>
            <w:left w:val="none" w:sz="0" w:space="0" w:color="auto"/>
            <w:bottom w:val="none" w:sz="0" w:space="0" w:color="auto"/>
            <w:right w:val="none" w:sz="0" w:space="0" w:color="auto"/>
          </w:divBdr>
        </w:div>
        <w:div w:id="1888486724">
          <w:marLeft w:val="480"/>
          <w:marRight w:val="0"/>
          <w:marTop w:val="0"/>
          <w:marBottom w:val="0"/>
          <w:divBdr>
            <w:top w:val="none" w:sz="0" w:space="0" w:color="auto"/>
            <w:left w:val="none" w:sz="0" w:space="0" w:color="auto"/>
            <w:bottom w:val="none" w:sz="0" w:space="0" w:color="auto"/>
            <w:right w:val="none" w:sz="0" w:space="0" w:color="auto"/>
          </w:divBdr>
        </w:div>
        <w:div w:id="230235849">
          <w:marLeft w:val="480"/>
          <w:marRight w:val="0"/>
          <w:marTop w:val="0"/>
          <w:marBottom w:val="0"/>
          <w:divBdr>
            <w:top w:val="none" w:sz="0" w:space="0" w:color="auto"/>
            <w:left w:val="none" w:sz="0" w:space="0" w:color="auto"/>
            <w:bottom w:val="none" w:sz="0" w:space="0" w:color="auto"/>
            <w:right w:val="none" w:sz="0" w:space="0" w:color="auto"/>
          </w:divBdr>
        </w:div>
      </w:divsChild>
    </w:div>
    <w:div w:id="188959195">
      <w:bodyDiv w:val="1"/>
      <w:marLeft w:val="0"/>
      <w:marRight w:val="0"/>
      <w:marTop w:val="0"/>
      <w:marBottom w:val="0"/>
      <w:divBdr>
        <w:top w:val="none" w:sz="0" w:space="0" w:color="auto"/>
        <w:left w:val="none" w:sz="0" w:space="0" w:color="auto"/>
        <w:bottom w:val="none" w:sz="0" w:space="0" w:color="auto"/>
        <w:right w:val="none" w:sz="0" w:space="0" w:color="auto"/>
      </w:divBdr>
    </w:div>
    <w:div w:id="189419541">
      <w:bodyDiv w:val="1"/>
      <w:marLeft w:val="0"/>
      <w:marRight w:val="0"/>
      <w:marTop w:val="0"/>
      <w:marBottom w:val="0"/>
      <w:divBdr>
        <w:top w:val="none" w:sz="0" w:space="0" w:color="auto"/>
        <w:left w:val="none" w:sz="0" w:space="0" w:color="auto"/>
        <w:bottom w:val="none" w:sz="0" w:space="0" w:color="auto"/>
        <w:right w:val="none" w:sz="0" w:space="0" w:color="auto"/>
      </w:divBdr>
    </w:div>
    <w:div w:id="189491305">
      <w:bodyDiv w:val="1"/>
      <w:marLeft w:val="0"/>
      <w:marRight w:val="0"/>
      <w:marTop w:val="0"/>
      <w:marBottom w:val="0"/>
      <w:divBdr>
        <w:top w:val="none" w:sz="0" w:space="0" w:color="auto"/>
        <w:left w:val="none" w:sz="0" w:space="0" w:color="auto"/>
        <w:bottom w:val="none" w:sz="0" w:space="0" w:color="auto"/>
        <w:right w:val="none" w:sz="0" w:space="0" w:color="auto"/>
      </w:divBdr>
    </w:div>
    <w:div w:id="190918846">
      <w:bodyDiv w:val="1"/>
      <w:marLeft w:val="0"/>
      <w:marRight w:val="0"/>
      <w:marTop w:val="0"/>
      <w:marBottom w:val="0"/>
      <w:divBdr>
        <w:top w:val="none" w:sz="0" w:space="0" w:color="auto"/>
        <w:left w:val="none" w:sz="0" w:space="0" w:color="auto"/>
        <w:bottom w:val="none" w:sz="0" w:space="0" w:color="auto"/>
        <w:right w:val="none" w:sz="0" w:space="0" w:color="auto"/>
      </w:divBdr>
    </w:div>
    <w:div w:id="191117855">
      <w:bodyDiv w:val="1"/>
      <w:marLeft w:val="0"/>
      <w:marRight w:val="0"/>
      <w:marTop w:val="0"/>
      <w:marBottom w:val="0"/>
      <w:divBdr>
        <w:top w:val="none" w:sz="0" w:space="0" w:color="auto"/>
        <w:left w:val="none" w:sz="0" w:space="0" w:color="auto"/>
        <w:bottom w:val="none" w:sz="0" w:space="0" w:color="auto"/>
        <w:right w:val="none" w:sz="0" w:space="0" w:color="auto"/>
      </w:divBdr>
    </w:div>
    <w:div w:id="192965449">
      <w:bodyDiv w:val="1"/>
      <w:marLeft w:val="0"/>
      <w:marRight w:val="0"/>
      <w:marTop w:val="0"/>
      <w:marBottom w:val="0"/>
      <w:divBdr>
        <w:top w:val="none" w:sz="0" w:space="0" w:color="auto"/>
        <w:left w:val="none" w:sz="0" w:space="0" w:color="auto"/>
        <w:bottom w:val="none" w:sz="0" w:space="0" w:color="auto"/>
        <w:right w:val="none" w:sz="0" w:space="0" w:color="auto"/>
      </w:divBdr>
    </w:div>
    <w:div w:id="197664159">
      <w:bodyDiv w:val="1"/>
      <w:marLeft w:val="0"/>
      <w:marRight w:val="0"/>
      <w:marTop w:val="0"/>
      <w:marBottom w:val="0"/>
      <w:divBdr>
        <w:top w:val="none" w:sz="0" w:space="0" w:color="auto"/>
        <w:left w:val="none" w:sz="0" w:space="0" w:color="auto"/>
        <w:bottom w:val="none" w:sz="0" w:space="0" w:color="auto"/>
        <w:right w:val="none" w:sz="0" w:space="0" w:color="auto"/>
      </w:divBdr>
    </w:div>
    <w:div w:id="204148225">
      <w:bodyDiv w:val="1"/>
      <w:marLeft w:val="0"/>
      <w:marRight w:val="0"/>
      <w:marTop w:val="0"/>
      <w:marBottom w:val="0"/>
      <w:divBdr>
        <w:top w:val="none" w:sz="0" w:space="0" w:color="auto"/>
        <w:left w:val="none" w:sz="0" w:space="0" w:color="auto"/>
        <w:bottom w:val="none" w:sz="0" w:space="0" w:color="auto"/>
        <w:right w:val="none" w:sz="0" w:space="0" w:color="auto"/>
      </w:divBdr>
    </w:div>
    <w:div w:id="205725595">
      <w:bodyDiv w:val="1"/>
      <w:marLeft w:val="0"/>
      <w:marRight w:val="0"/>
      <w:marTop w:val="0"/>
      <w:marBottom w:val="0"/>
      <w:divBdr>
        <w:top w:val="none" w:sz="0" w:space="0" w:color="auto"/>
        <w:left w:val="none" w:sz="0" w:space="0" w:color="auto"/>
        <w:bottom w:val="none" w:sz="0" w:space="0" w:color="auto"/>
        <w:right w:val="none" w:sz="0" w:space="0" w:color="auto"/>
      </w:divBdr>
    </w:div>
    <w:div w:id="208342546">
      <w:bodyDiv w:val="1"/>
      <w:marLeft w:val="0"/>
      <w:marRight w:val="0"/>
      <w:marTop w:val="0"/>
      <w:marBottom w:val="0"/>
      <w:divBdr>
        <w:top w:val="none" w:sz="0" w:space="0" w:color="auto"/>
        <w:left w:val="none" w:sz="0" w:space="0" w:color="auto"/>
        <w:bottom w:val="none" w:sz="0" w:space="0" w:color="auto"/>
        <w:right w:val="none" w:sz="0" w:space="0" w:color="auto"/>
      </w:divBdr>
      <w:divsChild>
        <w:div w:id="654796149">
          <w:marLeft w:val="480"/>
          <w:marRight w:val="0"/>
          <w:marTop w:val="0"/>
          <w:marBottom w:val="0"/>
          <w:divBdr>
            <w:top w:val="none" w:sz="0" w:space="0" w:color="auto"/>
            <w:left w:val="none" w:sz="0" w:space="0" w:color="auto"/>
            <w:bottom w:val="none" w:sz="0" w:space="0" w:color="auto"/>
            <w:right w:val="none" w:sz="0" w:space="0" w:color="auto"/>
          </w:divBdr>
        </w:div>
        <w:div w:id="1717777142">
          <w:marLeft w:val="480"/>
          <w:marRight w:val="0"/>
          <w:marTop w:val="0"/>
          <w:marBottom w:val="0"/>
          <w:divBdr>
            <w:top w:val="none" w:sz="0" w:space="0" w:color="auto"/>
            <w:left w:val="none" w:sz="0" w:space="0" w:color="auto"/>
            <w:bottom w:val="none" w:sz="0" w:space="0" w:color="auto"/>
            <w:right w:val="none" w:sz="0" w:space="0" w:color="auto"/>
          </w:divBdr>
        </w:div>
        <w:div w:id="324600764">
          <w:marLeft w:val="480"/>
          <w:marRight w:val="0"/>
          <w:marTop w:val="0"/>
          <w:marBottom w:val="0"/>
          <w:divBdr>
            <w:top w:val="none" w:sz="0" w:space="0" w:color="auto"/>
            <w:left w:val="none" w:sz="0" w:space="0" w:color="auto"/>
            <w:bottom w:val="none" w:sz="0" w:space="0" w:color="auto"/>
            <w:right w:val="none" w:sz="0" w:space="0" w:color="auto"/>
          </w:divBdr>
        </w:div>
        <w:div w:id="1455707230">
          <w:marLeft w:val="480"/>
          <w:marRight w:val="0"/>
          <w:marTop w:val="0"/>
          <w:marBottom w:val="0"/>
          <w:divBdr>
            <w:top w:val="none" w:sz="0" w:space="0" w:color="auto"/>
            <w:left w:val="none" w:sz="0" w:space="0" w:color="auto"/>
            <w:bottom w:val="none" w:sz="0" w:space="0" w:color="auto"/>
            <w:right w:val="none" w:sz="0" w:space="0" w:color="auto"/>
          </w:divBdr>
        </w:div>
        <w:div w:id="1217399869">
          <w:marLeft w:val="480"/>
          <w:marRight w:val="0"/>
          <w:marTop w:val="0"/>
          <w:marBottom w:val="0"/>
          <w:divBdr>
            <w:top w:val="none" w:sz="0" w:space="0" w:color="auto"/>
            <w:left w:val="none" w:sz="0" w:space="0" w:color="auto"/>
            <w:bottom w:val="none" w:sz="0" w:space="0" w:color="auto"/>
            <w:right w:val="none" w:sz="0" w:space="0" w:color="auto"/>
          </w:divBdr>
        </w:div>
        <w:div w:id="2105372545">
          <w:marLeft w:val="480"/>
          <w:marRight w:val="0"/>
          <w:marTop w:val="0"/>
          <w:marBottom w:val="0"/>
          <w:divBdr>
            <w:top w:val="none" w:sz="0" w:space="0" w:color="auto"/>
            <w:left w:val="none" w:sz="0" w:space="0" w:color="auto"/>
            <w:bottom w:val="none" w:sz="0" w:space="0" w:color="auto"/>
            <w:right w:val="none" w:sz="0" w:space="0" w:color="auto"/>
          </w:divBdr>
        </w:div>
        <w:div w:id="1154637759">
          <w:marLeft w:val="480"/>
          <w:marRight w:val="0"/>
          <w:marTop w:val="0"/>
          <w:marBottom w:val="0"/>
          <w:divBdr>
            <w:top w:val="none" w:sz="0" w:space="0" w:color="auto"/>
            <w:left w:val="none" w:sz="0" w:space="0" w:color="auto"/>
            <w:bottom w:val="none" w:sz="0" w:space="0" w:color="auto"/>
            <w:right w:val="none" w:sz="0" w:space="0" w:color="auto"/>
          </w:divBdr>
        </w:div>
        <w:div w:id="1178345891">
          <w:marLeft w:val="480"/>
          <w:marRight w:val="0"/>
          <w:marTop w:val="0"/>
          <w:marBottom w:val="0"/>
          <w:divBdr>
            <w:top w:val="none" w:sz="0" w:space="0" w:color="auto"/>
            <w:left w:val="none" w:sz="0" w:space="0" w:color="auto"/>
            <w:bottom w:val="none" w:sz="0" w:space="0" w:color="auto"/>
            <w:right w:val="none" w:sz="0" w:space="0" w:color="auto"/>
          </w:divBdr>
        </w:div>
        <w:div w:id="1972636352">
          <w:marLeft w:val="480"/>
          <w:marRight w:val="0"/>
          <w:marTop w:val="0"/>
          <w:marBottom w:val="0"/>
          <w:divBdr>
            <w:top w:val="none" w:sz="0" w:space="0" w:color="auto"/>
            <w:left w:val="none" w:sz="0" w:space="0" w:color="auto"/>
            <w:bottom w:val="none" w:sz="0" w:space="0" w:color="auto"/>
            <w:right w:val="none" w:sz="0" w:space="0" w:color="auto"/>
          </w:divBdr>
        </w:div>
        <w:div w:id="1656252410">
          <w:marLeft w:val="480"/>
          <w:marRight w:val="0"/>
          <w:marTop w:val="0"/>
          <w:marBottom w:val="0"/>
          <w:divBdr>
            <w:top w:val="none" w:sz="0" w:space="0" w:color="auto"/>
            <w:left w:val="none" w:sz="0" w:space="0" w:color="auto"/>
            <w:bottom w:val="none" w:sz="0" w:space="0" w:color="auto"/>
            <w:right w:val="none" w:sz="0" w:space="0" w:color="auto"/>
          </w:divBdr>
        </w:div>
        <w:div w:id="120615257">
          <w:marLeft w:val="480"/>
          <w:marRight w:val="0"/>
          <w:marTop w:val="0"/>
          <w:marBottom w:val="0"/>
          <w:divBdr>
            <w:top w:val="none" w:sz="0" w:space="0" w:color="auto"/>
            <w:left w:val="none" w:sz="0" w:space="0" w:color="auto"/>
            <w:bottom w:val="none" w:sz="0" w:space="0" w:color="auto"/>
            <w:right w:val="none" w:sz="0" w:space="0" w:color="auto"/>
          </w:divBdr>
        </w:div>
        <w:div w:id="195392195">
          <w:marLeft w:val="480"/>
          <w:marRight w:val="0"/>
          <w:marTop w:val="0"/>
          <w:marBottom w:val="0"/>
          <w:divBdr>
            <w:top w:val="none" w:sz="0" w:space="0" w:color="auto"/>
            <w:left w:val="none" w:sz="0" w:space="0" w:color="auto"/>
            <w:bottom w:val="none" w:sz="0" w:space="0" w:color="auto"/>
            <w:right w:val="none" w:sz="0" w:space="0" w:color="auto"/>
          </w:divBdr>
        </w:div>
        <w:div w:id="1343816255">
          <w:marLeft w:val="480"/>
          <w:marRight w:val="0"/>
          <w:marTop w:val="0"/>
          <w:marBottom w:val="0"/>
          <w:divBdr>
            <w:top w:val="none" w:sz="0" w:space="0" w:color="auto"/>
            <w:left w:val="none" w:sz="0" w:space="0" w:color="auto"/>
            <w:bottom w:val="none" w:sz="0" w:space="0" w:color="auto"/>
            <w:right w:val="none" w:sz="0" w:space="0" w:color="auto"/>
          </w:divBdr>
        </w:div>
        <w:div w:id="1037781912">
          <w:marLeft w:val="480"/>
          <w:marRight w:val="0"/>
          <w:marTop w:val="0"/>
          <w:marBottom w:val="0"/>
          <w:divBdr>
            <w:top w:val="none" w:sz="0" w:space="0" w:color="auto"/>
            <w:left w:val="none" w:sz="0" w:space="0" w:color="auto"/>
            <w:bottom w:val="none" w:sz="0" w:space="0" w:color="auto"/>
            <w:right w:val="none" w:sz="0" w:space="0" w:color="auto"/>
          </w:divBdr>
        </w:div>
        <w:div w:id="489559909">
          <w:marLeft w:val="480"/>
          <w:marRight w:val="0"/>
          <w:marTop w:val="0"/>
          <w:marBottom w:val="0"/>
          <w:divBdr>
            <w:top w:val="none" w:sz="0" w:space="0" w:color="auto"/>
            <w:left w:val="none" w:sz="0" w:space="0" w:color="auto"/>
            <w:bottom w:val="none" w:sz="0" w:space="0" w:color="auto"/>
            <w:right w:val="none" w:sz="0" w:space="0" w:color="auto"/>
          </w:divBdr>
        </w:div>
        <w:div w:id="461191684">
          <w:marLeft w:val="480"/>
          <w:marRight w:val="0"/>
          <w:marTop w:val="0"/>
          <w:marBottom w:val="0"/>
          <w:divBdr>
            <w:top w:val="none" w:sz="0" w:space="0" w:color="auto"/>
            <w:left w:val="none" w:sz="0" w:space="0" w:color="auto"/>
            <w:bottom w:val="none" w:sz="0" w:space="0" w:color="auto"/>
            <w:right w:val="none" w:sz="0" w:space="0" w:color="auto"/>
          </w:divBdr>
        </w:div>
        <w:div w:id="1223634531">
          <w:marLeft w:val="480"/>
          <w:marRight w:val="0"/>
          <w:marTop w:val="0"/>
          <w:marBottom w:val="0"/>
          <w:divBdr>
            <w:top w:val="none" w:sz="0" w:space="0" w:color="auto"/>
            <w:left w:val="none" w:sz="0" w:space="0" w:color="auto"/>
            <w:bottom w:val="none" w:sz="0" w:space="0" w:color="auto"/>
            <w:right w:val="none" w:sz="0" w:space="0" w:color="auto"/>
          </w:divBdr>
        </w:div>
        <w:div w:id="880436770">
          <w:marLeft w:val="480"/>
          <w:marRight w:val="0"/>
          <w:marTop w:val="0"/>
          <w:marBottom w:val="0"/>
          <w:divBdr>
            <w:top w:val="none" w:sz="0" w:space="0" w:color="auto"/>
            <w:left w:val="none" w:sz="0" w:space="0" w:color="auto"/>
            <w:bottom w:val="none" w:sz="0" w:space="0" w:color="auto"/>
            <w:right w:val="none" w:sz="0" w:space="0" w:color="auto"/>
          </w:divBdr>
        </w:div>
        <w:div w:id="1547061160">
          <w:marLeft w:val="480"/>
          <w:marRight w:val="0"/>
          <w:marTop w:val="0"/>
          <w:marBottom w:val="0"/>
          <w:divBdr>
            <w:top w:val="none" w:sz="0" w:space="0" w:color="auto"/>
            <w:left w:val="none" w:sz="0" w:space="0" w:color="auto"/>
            <w:bottom w:val="none" w:sz="0" w:space="0" w:color="auto"/>
            <w:right w:val="none" w:sz="0" w:space="0" w:color="auto"/>
          </w:divBdr>
        </w:div>
        <w:div w:id="489296492">
          <w:marLeft w:val="480"/>
          <w:marRight w:val="0"/>
          <w:marTop w:val="0"/>
          <w:marBottom w:val="0"/>
          <w:divBdr>
            <w:top w:val="none" w:sz="0" w:space="0" w:color="auto"/>
            <w:left w:val="none" w:sz="0" w:space="0" w:color="auto"/>
            <w:bottom w:val="none" w:sz="0" w:space="0" w:color="auto"/>
            <w:right w:val="none" w:sz="0" w:space="0" w:color="auto"/>
          </w:divBdr>
        </w:div>
        <w:div w:id="1407069796">
          <w:marLeft w:val="480"/>
          <w:marRight w:val="0"/>
          <w:marTop w:val="0"/>
          <w:marBottom w:val="0"/>
          <w:divBdr>
            <w:top w:val="none" w:sz="0" w:space="0" w:color="auto"/>
            <w:left w:val="none" w:sz="0" w:space="0" w:color="auto"/>
            <w:bottom w:val="none" w:sz="0" w:space="0" w:color="auto"/>
            <w:right w:val="none" w:sz="0" w:space="0" w:color="auto"/>
          </w:divBdr>
        </w:div>
        <w:div w:id="1303729597">
          <w:marLeft w:val="480"/>
          <w:marRight w:val="0"/>
          <w:marTop w:val="0"/>
          <w:marBottom w:val="0"/>
          <w:divBdr>
            <w:top w:val="none" w:sz="0" w:space="0" w:color="auto"/>
            <w:left w:val="none" w:sz="0" w:space="0" w:color="auto"/>
            <w:bottom w:val="none" w:sz="0" w:space="0" w:color="auto"/>
            <w:right w:val="none" w:sz="0" w:space="0" w:color="auto"/>
          </w:divBdr>
        </w:div>
        <w:div w:id="1547373290">
          <w:marLeft w:val="480"/>
          <w:marRight w:val="0"/>
          <w:marTop w:val="0"/>
          <w:marBottom w:val="0"/>
          <w:divBdr>
            <w:top w:val="none" w:sz="0" w:space="0" w:color="auto"/>
            <w:left w:val="none" w:sz="0" w:space="0" w:color="auto"/>
            <w:bottom w:val="none" w:sz="0" w:space="0" w:color="auto"/>
            <w:right w:val="none" w:sz="0" w:space="0" w:color="auto"/>
          </w:divBdr>
        </w:div>
        <w:div w:id="1273629744">
          <w:marLeft w:val="480"/>
          <w:marRight w:val="0"/>
          <w:marTop w:val="0"/>
          <w:marBottom w:val="0"/>
          <w:divBdr>
            <w:top w:val="none" w:sz="0" w:space="0" w:color="auto"/>
            <w:left w:val="none" w:sz="0" w:space="0" w:color="auto"/>
            <w:bottom w:val="none" w:sz="0" w:space="0" w:color="auto"/>
            <w:right w:val="none" w:sz="0" w:space="0" w:color="auto"/>
          </w:divBdr>
        </w:div>
        <w:div w:id="321353778">
          <w:marLeft w:val="480"/>
          <w:marRight w:val="0"/>
          <w:marTop w:val="0"/>
          <w:marBottom w:val="0"/>
          <w:divBdr>
            <w:top w:val="none" w:sz="0" w:space="0" w:color="auto"/>
            <w:left w:val="none" w:sz="0" w:space="0" w:color="auto"/>
            <w:bottom w:val="none" w:sz="0" w:space="0" w:color="auto"/>
            <w:right w:val="none" w:sz="0" w:space="0" w:color="auto"/>
          </w:divBdr>
        </w:div>
        <w:div w:id="922570908">
          <w:marLeft w:val="480"/>
          <w:marRight w:val="0"/>
          <w:marTop w:val="0"/>
          <w:marBottom w:val="0"/>
          <w:divBdr>
            <w:top w:val="none" w:sz="0" w:space="0" w:color="auto"/>
            <w:left w:val="none" w:sz="0" w:space="0" w:color="auto"/>
            <w:bottom w:val="none" w:sz="0" w:space="0" w:color="auto"/>
            <w:right w:val="none" w:sz="0" w:space="0" w:color="auto"/>
          </w:divBdr>
        </w:div>
        <w:div w:id="60449446">
          <w:marLeft w:val="480"/>
          <w:marRight w:val="0"/>
          <w:marTop w:val="0"/>
          <w:marBottom w:val="0"/>
          <w:divBdr>
            <w:top w:val="none" w:sz="0" w:space="0" w:color="auto"/>
            <w:left w:val="none" w:sz="0" w:space="0" w:color="auto"/>
            <w:bottom w:val="none" w:sz="0" w:space="0" w:color="auto"/>
            <w:right w:val="none" w:sz="0" w:space="0" w:color="auto"/>
          </w:divBdr>
        </w:div>
        <w:div w:id="385957253">
          <w:marLeft w:val="480"/>
          <w:marRight w:val="0"/>
          <w:marTop w:val="0"/>
          <w:marBottom w:val="0"/>
          <w:divBdr>
            <w:top w:val="none" w:sz="0" w:space="0" w:color="auto"/>
            <w:left w:val="none" w:sz="0" w:space="0" w:color="auto"/>
            <w:bottom w:val="none" w:sz="0" w:space="0" w:color="auto"/>
            <w:right w:val="none" w:sz="0" w:space="0" w:color="auto"/>
          </w:divBdr>
        </w:div>
        <w:div w:id="766736257">
          <w:marLeft w:val="480"/>
          <w:marRight w:val="0"/>
          <w:marTop w:val="0"/>
          <w:marBottom w:val="0"/>
          <w:divBdr>
            <w:top w:val="none" w:sz="0" w:space="0" w:color="auto"/>
            <w:left w:val="none" w:sz="0" w:space="0" w:color="auto"/>
            <w:bottom w:val="none" w:sz="0" w:space="0" w:color="auto"/>
            <w:right w:val="none" w:sz="0" w:space="0" w:color="auto"/>
          </w:divBdr>
        </w:div>
        <w:div w:id="1282106377">
          <w:marLeft w:val="480"/>
          <w:marRight w:val="0"/>
          <w:marTop w:val="0"/>
          <w:marBottom w:val="0"/>
          <w:divBdr>
            <w:top w:val="none" w:sz="0" w:space="0" w:color="auto"/>
            <w:left w:val="none" w:sz="0" w:space="0" w:color="auto"/>
            <w:bottom w:val="none" w:sz="0" w:space="0" w:color="auto"/>
            <w:right w:val="none" w:sz="0" w:space="0" w:color="auto"/>
          </w:divBdr>
        </w:div>
        <w:div w:id="1697149058">
          <w:marLeft w:val="480"/>
          <w:marRight w:val="0"/>
          <w:marTop w:val="0"/>
          <w:marBottom w:val="0"/>
          <w:divBdr>
            <w:top w:val="none" w:sz="0" w:space="0" w:color="auto"/>
            <w:left w:val="none" w:sz="0" w:space="0" w:color="auto"/>
            <w:bottom w:val="none" w:sz="0" w:space="0" w:color="auto"/>
            <w:right w:val="none" w:sz="0" w:space="0" w:color="auto"/>
          </w:divBdr>
        </w:div>
        <w:div w:id="1651472943">
          <w:marLeft w:val="480"/>
          <w:marRight w:val="0"/>
          <w:marTop w:val="0"/>
          <w:marBottom w:val="0"/>
          <w:divBdr>
            <w:top w:val="none" w:sz="0" w:space="0" w:color="auto"/>
            <w:left w:val="none" w:sz="0" w:space="0" w:color="auto"/>
            <w:bottom w:val="none" w:sz="0" w:space="0" w:color="auto"/>
            <w:right w:val="none" w:sz="0" w:space="0" w:color="auto"/>
          </w:divBdr>
        </w:div>
        <w:div w:id="477649649">
          <w:marLeft w:val="480"/>
          <w:marRight w:val="0"/>
          <w:marTop w:val="0"/>
          <w:marBottom w:val="0"/>
          <w:divBdr>
            <w:top w:val="none" w:sz="0" w:space="0" w:color="auto"/>
            <w:left w:val="none" w:sz="0" w:space="0" w:color="auto"/>
            <w:bottom w:val="none" w:sz="0" w:space="0" w:color="auto"/>
            <w:right w:val="none" w:sz="0" w:space="0" w:color="auto"/>
          </w:divBdr>
        </w:div>
        <w:div w:id="2100444935">
          <w:marLeft w:val="480"/>
          <w:marRight w:val="0"/>
          <w:marTop w:val="0"/>
          <w:marBottom w:val="0"/>
          <w:divBdr>
            <w:top w:val="none" w:sz="0" w:space="0" w:color="auto"/>
            <w:left w:val="none" w:sz="0" w:space="0" w:color="auto"/>
            <w:bottom w:val="none" w:sz="0" w:space="0" w:color="auto"/>
            <w:right w:val="none" w:sz="0" w:space="0" w:color="auto"/>
          </w:divBdr>
        </w:div>
        <w:div w:id="347685613">
          <w:marLeft w:val="480"/>
          <w:marRight w:val="0"/>
          <w:marTop w:val="0"/>
          <w:marBottom w:val="0"/>
          <w:divBdr>
            <w:top w:val="none" w:sz="0" w:space="0" w:color="auto"/>
            <w:left w:val="none" w:sz="0" w:space="0" w:color="auto"/>
            <w:bottom w:val="none" w:sz="0" w:space="0" w:color="auto"/>
            <w:right w:val="none" w:sz="0" w:space="0" w:color="auto"/>
          </w:divBdr>
        </w:div>
        <w:div w:id="381565523">
          <w:marLeft w:val="480"/>
          <w:marRight w:val="0"/>
          <w:marTop w:val="0"/>
          <w:marBottom w:val="0"/>
          <w:divBdr>
            <w:top w:val="none" w:sz="0" w:space="0" w:color="auto"/>
            <w:left w:val="none" w:sz="0" w:space="0" w:color="auto"/>
            <w:bottom w:val="none" w:sz="0" w:space="0" w:color="auto"/>
            <w:right w:val="none" w:sz="0" w:space="0" w:color="auto"/>
          </w:divBdr>
        </w:div>
        <w:div w:id="177894463">
          <w:marLeft w:val="480"/>
          <w:marRight w:val="0"/>
          <w:marTop w:val="0"/>
          <w:marBottom w:val="0"/>
          <w:divBdr>
            <w:top w:val="none" w:sz="0" w:space="0" w:color="auto"/>
            <w:left w:val="none" w:sz="0" w:space="0" w:color="auto"/>
            <w:bottom w:val="none" w:sz="0" w:space="0" w:color="auto"/>
            <w:right w:val="none" w:sz="0" w:space="0" w:color="auto"/>
          </w:divBdr>
        </w:div>
        <w:div w:id="1104500053">
          <w:marLeft w:val="480"/>
          <w:marRight w:val="0"/>
          <w:marTop w:val="0"/>
          <w:marBottom w:val="0"/>
          <w:divBdr>
            <w:top w:val="none" w:sz="0" w:space="0" w:color="auto"/>
            <w:left w:val="none" w:sz="0" w:space="0" w:color="auto"/>
            <w:bottom w:val="none" w:sz="0" w:space="0" w:color="auto"/>
            <w:right w:val="none" w:sz="0" w:space="0" w:color="auto"/>
          </w:divBdr>
        </w:div>
        <w:div w:id="1330526346">
          <w:marLeft w:val="480"/>
          <w:marRight w:val="0"/>
          <w:marTop w:val="0"/>
          <w:marBottom w:val="0"/>
          <w:divBdr>
            <w:top w:val="none" w:sz="0" w:space="0" w:color="auto"/>
            <w:left w:val="none" w:sz="0" w:space="0" w:color="auto"/>
            <w:bottom w:val="none" w:sz="0" w:space="0" w:color="auto"/>
            <w:right w:val="none" w:sz="0" w:space="0" w:color="auto"/>
          </w:divBdr>
        </w:div>
        <w:div w:id="312414417">
          <w:marLeft w:val="480"/>
          <w:marRight w:val="0"/>
          <w:marTop w:val="0"/>
          <w:marBottom w:val="0"/>
          <w:divBdr>
            <w:top w:val="none" w:sz="0" w:space="0" w:color="auto"/>
            <w:left w:val="none" w:sz="0" w:space="0" w:color="auto"/>
            <w:bottom w:val="none" w:sz="0" w:space="0" w:color="auto"/>
            <w:right w:val="none" w:sz="0" w:space="0" w:color="auto"/>
          </w:divBdr>
        </w:div>
        <w:div w:id="970549386">
          <w:marLeft w:val="480"/>
          <w:marRight w:val="0"/>
          <w:marTop w:val="0"/>
          <w:marBottom w:val="0"/>
          <w:divBdr>
            <w:top w:val="none" w:sz="0" w:space="0" w:color="auto"/>
            <w:left w:val="none" w:sz="0" w:space="0" w:color="auto"/>
            <w:bottom w:val="none" w:sz="0" w:space="0" w:color="auto"/>
            <w:right w:val="none" w:sz="0" w:space="0" w:color="auto"/>
          </w:divBdr>
        </w:div>
      </w:divsChild>
    </w:div>
    <w:div w:id="212230897">
      <w:bodyDiv w:val="1"/>
      <w:marLeft w:val="0"/>
      <w:marRight w:val="0"/>
      <w:marTop w:val="0"/>
      <w:marBottom w:val="0"/>
      <w:divBdr>
        <w:top w:val="none" w:sz="0" w:space="0" w:color="auto"/>
        <w:left w:val="none" w:sz="0" w:space="0" w:color="auto"/>
        <w:bottom w:val="none" w:sz="0" w:space="0" w:color="auto"/>
        <w:right w:val="none" w:sz="0" w:space="0" w:color="auto"/>
      </w:divBdr>
    </w:div>
    <w:div w:id="213272633">
      <w:bodyDiv w:val="1"/>
      <w:marLeft w:val="0"/>
      <w:marRight w:val="0"/>
      <w:marTop w:val="0"/>
      <w:marBottom w:val="0"/>
      <w:divBdr>
        <w:top w:val="none" w:sz="0" w:space="0" w:color="auto"/>
        <w:left w:val="none" w:sz="0" w:space="0" w:color="auto"/>
        <w:bottom w:val="none" w:sz="0" w:space="0" w:color="auto"/>
        <w:right w:val="none" w:sz="0" w:space="0" w:color="auto"/>
      </w:divBdr>
    </w:div>
    <w:div w:id="218592404">
      <w:bodyDiv w:val="1"/>
      <w:marLeft w:val="0"/>
      <w:marRight w:val="0"/>
      <w:marTop w:val="0"/>
      <w:marBottom w:val="0"/>
      <w:divBdr>
        <w:top w:val="none" w:sz="0" w:space="0" w:color="auto"/>
        <w:left w:val="none" w:sz="0" w:space="0" w:color="auto"/>
        <w:bottom w:val="none" w:sz="0" w:space="0" w:color="auto"/>
        <w:right w:val="none" w:sz="0" w:space="0" w:color="auto"/>
      </w:divBdr>
    </w:div>
    <w:div w:id="219560496">
      <w:bodyDiv w:val="1"/>
      <w:marLeft w:val="0"/>
      <w:marRight w:val="0"/>
      <w:marTop w:val="0"/>
      <w:marBottom w:val="0"/>
      <w:divBdr>
        <w:top w:val="none" w:sz="0" w:space="0" w:color="auto"/>
        <w:left w:val="none" w:sz="0" w:space="0" w:color="auto"/>
        <w:bottom w:val="none" w:sz="0" w:space="0" w:color="auto"/>
        <w:right w:val="none" w:sz="0" w:space="0" w:color="auto"/>
      </w:divBdr>
    </w:div>
    <w:div w:id="220757179">
      <w:bodyDiv w:val="1"/>
      <w:marLeft w:val="0"/>
      <w:marRight w:val="0"/>
      <w:marTop w:val="0"/>
      <w:marBottom w:val="0"/>
      <w:divBdr>
        <w:top w:val="none" w:sz="0" w:space="0" w:color="auto"/>
        <w:left w:val="none" w:sz="0" w:space="0" w:color="auto"/>
        <w:bottom w:val="none" w:sz="0" w:space="0" w:color="auto"/>
        <w:right w:val="none" w:sz="0" w:space="0" w:color="auto"/>
      </w:divBdr>
    </w:div>
    <w:div w:id="228000173">
      <w:bodyDiv w:val="1"/>
      <w:marLeft w:val="0"/>
      <w:marRight w:val="0"/>
      <w:marTop w:val="0"/>
      <w:marBottom w:val="0"/>
      <w:divBdr>
        <w:top w:val="none" w:sz="0" w:space="0" w:color="auto"/>
        <w:left w:val="none" w:sz="0" w:space="0" w:color="auto"/>
        <w:bottom w:val="none" w:sz="0" w:space="0" w:color="auto"/>
        <w:right w:val="none" w:sz="0" w:space="0" w:color="auto"/>
      </w:divBdr>
    </w:div>
    <w:div w:id="228928491">
      <w:bodyDiv w:val="1"/>
      <w:marLeft w:val="0"/>
      <w:marRight w:val="0"/>
      <w:marTop w:val="0"/>
      <w:marBottom w:val="0"/>
      <w:divBdr>
        <w:top w:val="none" w:sz="0" w:space="0" w:color="auto"/>
        <w:left w:val="none" w:sz="0" w:space="0" w:color="auto"/>
        <w:bottom w:val="none" w:sz="0" w:space="0" w:color="auto"/>
        <w:right w:val="none" w:sz="0" w:space="0" w:color="auto"/>
      </w:divBdr>
    </w:div>
    <w:div w:id="232592675">
      <w:bodyDiv w:val="1"/>
      <w:marLeft w:val="0"/>
      <w:marRight w:val="0"/>
      <w:marTop w:val="0"/>
      <w:marBottom w:val="0"/>
      <w:divBdr>
        <w:top w:val="none" w:sz="0" w:space="0" w:color="auto"/>
        <w:left w:val="none" w:sz="0" w:space="0" w:color="auto"/>
        <w:bottom w:val="none" w:sz="0" w:space="0" w:color="auto"/>
        <w:right w:val="none" w:sz="0" w:space="0" w:color="auto"/>
      </w:divBdr>
    </w:div>
    <w:div w:id="234554376">
      <w:bodyDiv w:val="1"/>
      <w:marLeft w:val="0"/>
      <w:marRight w:val="0"/>
      <w:marTop w:val="0"/>
      <w:marBottom w:val="0"/>
      <w:divBdr>
        <w:top w:val="none" w:sz="0" w:space="0" w:color="auto"/>
        <w:left w:val="none" w:sz="0" w:space="0" w:color="auto"/>
        <w:bottom w:val="none" w:sz="0" w:space="0" w:color="auto"/>
        <w:right w:val="none" w:sz="0" w:space="0" w:color="auto"/>
      </w:divBdr>
    </w:div>
    <w:div w:id="235821597">
      <w:bodyDiv w:val="1"/>
      <w:marLeft w:val="0"/>
      <w:marRight w:val="0"/>
      <w:marTop w:val="0"/>
      <w:marBottom w:val="0"/>
      <w:divBdr>
        <w:top w:val="none" w:sz="0" w:space="0" w:color="auto"/>
        <w:left w:val="none" w:sz="0" w:space="0" w:color="auto"/>
        <w:bottom w:val="none" w:sz="0" w:space="0" w:color="auto"/>
        <w:right w:val="none" w:sz="0" w:space="0" w:color="auto"/>
      </w:divBdr>
    </w:div>
    <w:div w:id="237789693">
      <w:bodyDiv w:val="1"/>
      <w:marLeft w:val="0"/>
      <w:marRight w:val="0"/>
      <w:marTop w:val="0"/>
      <w:marBottom w:val="0"/>
      <w:divBdr>
        <w:top w:val="none" w:sz="0" w:space="0" w:color="auto"/>
        <w:left w:val="none" w:sz="0" w:space="0" w:color="auto"/>
        <w:bottom w:val="none" w:sz="0" w:space="0" w:color="auto"/>
        <w:right w:val="none" w:sz="0" w:space="0" w:color="auto"/>
      </w:divBdr>
      <w:divsChild>
        <w:div w:id="681515064">
          <w:marLeft w:val="480"/>
          <w:marRight w:val="0"/>
          <w:marTop w:val="0"/>
          <w:marBottom w:val="0"/>
          <w:divBdr>
            <w:top w:val="none" w:sz="0" w:space="0" w:color="auto"/>
            <w:left w:val="none" w:sz="0" w:space="0" w:color="auto"/>
            <w:bottom w:val="none" w:sz="0" w:space="0" w:color="auto"/>
            <w:right w:val="none" w:sz="0" w:space="0" w:color="auto"/>
          </w:divBdr>
        </w:div>
        <w:div w:id="899636997">
          <w:marLeft w:val="480"/>
          <w:marRight w:val="0"/>
          <w:marTop w:val="0"/>
          <w:marBottom w:val="0"/>
          <w:divBdr>
            <w:top w:val="none" w:sz="0" w:space="0" w:color="auto"/>
            <w:left w:val="none" w:sz="0" w:space="0" w:color="auto"/>
            <w:bottom w:val="none" w:sz="0" w:space="0" w:color="auto"/>
            <w:right w:val="none" w:sz="0" w:space="0" w:color="auto"/>
          </w:divBdr>
        </w:div>
        <w:div w:id="1552840116">
          <w:marLeft w:val="480"/>
          <w:marRight w:val="0"/>
          <w:marTop w:val="0"/>
          <w:marBottom w:val="0"/>
          <w:divBdr>
            <w:top w:val="none" w:sz="0" w:space="0" w:color="auto"/>
            <w:left w:val="none" w:sz="0" w:space="0" w:color="auto"/>
            <w:bottom w:val="none" w:sz="0" w:space="0" w:color="auto"/>
            <w:right w:val="none" w:sz="0" w:space="0" w:color="auto"/>
          </w:divBdr>
        </w:div>
        <w:div w:id="626549033">
          <w:marLeft w:val="480"/>
          <w:marRight w:val="0"/>
          <w:marTop w:val="0"/>
          <w:marBottom w:val="0"/>
          <w:divBdr>
            <w:top w:val="none" w:sz="0" w:space="0" w:color="auto"/>
            <w:left w:val="none" w:sz="0" w:space="0" w:color="auto"/>
            <w:bottom w:val="none" w:sz="0" w:space="0" w:color="auto"/>
            <w:right w:val="none" w:sz="0" w:space="0" w:color="auto"/>
          </w:divBdr>
        </w:div>
        <w:div w:id="1960992467">
          <w:marLeft w:val="480"/>
          <w:marRight w:val="0"/>
          <w:marTop w:val="0"/>
          <w:marBottom w:val="0"/>
          <w:divBdr>
            <w:top w:val="none" w:sz="0" w:space="0" w:color="auto"/>
            <w:left w:val="none" w:sz="0" w:space="0" w:color="auto"/>
            <w:bottom w:val="none" w:sz="0" w:space="0" w:color="auto"/>
            <w:right w:val="none" w:sz="0" w:space="0" w:color="auto"/>
          </w:divBdr>
        </w:div>
        <w:div w:id="1758475710">
          <w:marLeft w:val="480"/>
          <w:marRight w:val="0"/>
          <w:marTop w:val="0"/>
          <w:marBottom w:val="0"/>
          <w:divBdr>
            <w:top w:val="none" w:sz="0" w:space="0" w:color="auto"/>
            <w:left w:val="none" w:sz="0" w:space="0" w:color="auto"/>
            <w:bottom w:val="none" w:sz="0" w:space="0" w:color="auto"/>
            <w:right w:val="none" w:sz="0" w:space="0" w:color="auto"/>
          </w:divBdr>
        </w:div>
        <w:div w:id="1157846383">
          <w:marLeft w:val="480"/>
          <w:marRight w:val="0"/>
          <w:marTop w:val="0"/>
          <w:marBottom w:val="0"/>
          <w:divBdr>
            <w:top w:val="none" w:sz="0" w:space="0" w:color="auto"/>
            <w:left w:val="none" w:sz="0" w:space="0" w:color="auto"/>
            <w:bottom w:val="none" w:sz="0" w:space="0" w:color="auto"/>
            <w:right w:val="none" w:sz="0" w:space="0" w:color="auto"/>
          </w:divBdr>
        </w:div>
        <w:div w:id="485711640">
          <w:marLeft w:val="480"/>
          <w:marRight w:val="0"/>
          <w:marTop w:val="0"/>
          <w:marBottom w:val="0"/>
          <w:divBdr>
            <w:top w:val="none" w:sz="0" w:space="0" w:color="auto"/>
            <w:left w:val="none" w:sz="0" w:space="0" w:color="auto"/>
            <w:bottom w:val="none" w:sz="0" w:space="0" w:color="auto"/>
            <w:right w:val="none" w:sz="0" w:space="0" w:color="auto"/>
          </w:divBdr>
        </w:div>
        <w:div w:id="785081968">
          <w:marLeft w:val="480"/>
          <w:marRight w:val="0"/>
          <w:marTop w:val="0"/>
          <w:marBottom w:val="0"/>
          <w:divBdr>
            <w:top w:val="none" w:sz="0" w:space="0" w:color="auto"/>
            <w:left w:val="none" w:sz="0" w:space="0" w:color="auto"/>
            <w:bottom w:val="none" w:sz="0" w:space="0" w:color="auto"/>
            <w:right w:val="none" w:sz="0" w:space="0" w:color="auto"/>
          </w:divBdr>
        </w:div>
        <w:div w:id="2050914947">
          <w:marLeft w:val="480"/>
          <w:marRight w:val="0"/>
          <w:marTop w:val="0"/>
          <w:marBottom w:val="0"/>
          <w:divBdr>
            <w:top w:val="none" w:sz="0" w:space="0" w:color="auto"/>
            <w:left w:val="none" w:sz="0" w:space="0" w:color="auto"/>
            <w:bottom w:val="none" w:sz="0" w:space="0" w:color="auto"/>
            <w:right w:val="none" w:sz="0" w:space="0" w:color="auto"/>
          </w:divBdr>
        </w:div>
        <w:div w:id="798689517">
          <w:marLeft w:val="480"/>
          <w:marRight w:val="0"/>
          <w:marTop w:val="0"/>
          <w:marBottom w:val="0"/>
          <w:divBdr>
            <w:top w:val="none" w:sz="0" w:space="0" w:color="auto"/>
            <w:left w:val="none" w:sz="0" w:space="0" w:color="auto"/>
            <w:bottom w:val="none" w:sz="0" w:space="0" w:color="auto"/>
            <w:right w:val="none" w:sz="0" w:space="0" w:color="auto"/>
          </w:divBdr>
        </w:div>
        <w:div w:id="102851269">
          <w:marLeft w:val="480"/>
          <w:marRight w:val="0"/>
          <w:marTop w:val="0"/>
          <w:marBottom w:val="0"/>
          <w:divBdr>
            <w:top w:val="none" w:sz="0" w:space="0" w:color="auto"/>
            <w:left w:val="none" w:sz="0" w:space="0" w:color="auto"/>
            <w:bottom w:val="none" w:sz="0" w:space="0" w:color="auto"/>
            <w:right w:val="none" w:sz="0" w:space="0" w:color="auto"/>
          </w:divBdr>
        </w:div>
        <w:div w:id="941650810">
          <w:marLeft w:val="480"/>
          <w:marRight w:val="0"/>
          <w:marTop w:val="0"/>
          <w:marBottom w:val="0"/>
          <w:divBdr>
            <w:top w:val="none" w:sz="0" w:space="0" w:color="auto"/>
            <w:left w:val="none" w:sz="0" w:space="0" w:color="auto"/>
            <w:bottom w:val="none" w:sz="0" w:space="0" w:color="auto"/>
            <w:right w:val="none" w:sz="0" w:space="0" w:color="auto"/>
          </w:divBdr>
        </w:div>
        <w:div w:id="1223910725">
          <w:marLeft w:val="480"/>
          <w:marRight w:val="0"/>
          <w:marTop w:val="0"/>
          <w:marBottom w:val="0"/>
          <w:divBdr>
            <w:top w:val="none" w:sz="0" w:space="0" w:color="auto"/>
            <w:left w:val="none" w:sz="0" w:space="0" w:color="auto"/>
            <w:bottom w:val="none" w:sz="0" w:space="0" w:color="auto"/>
            <w:right w:val="none" w:sz="0" w:space="0" w:color="auto"/>
          </w:divBdr>
        </w:div>
        <w:div w:id="672992072">
          <w:marLeft w:val="480"/>
          <w:marRight w:val="0"/>
          <w:marTop w:val="0"/>
          <w:marBottom w:val="0"/>
          <w:divBdr>
            <w:top w:val="none" w:sz="0" w:space="0" w:color="auto"/>
            <w:left w:val="none" w:sz="0" w:space="0" w:color="auto"/>
            <w:bottom w:val="none" w:sz="0" w:space="0" w:color="auto"/>
            <w:right w:val="none" w:sz="0" w:space="0" w:color="auto"/>
          </w:divBdr>
        </w:div>
        <w:div w:id="1670673226">
          <w:marLeft w:val="480"/>
          <w:marRight w:val="0"/>
          <w:marTop w:val="0"/>
          <w:marBottom w:val="0"/>
          <w:divBdr>
            <w:top w:val="none" w:sz="0" w:space="0" w:color="auto"/>
            <w:left w:val="none" w:sz="0" w:space="0" w:color="auto"/>
            <w:bottom w:val="none" w:sz="0" w:space="0" w:color="auto"/>
            <w:right w:val="none" w:sz="0" w:space="0" w:color="auto"/>
          </w:divBdr>
        </w:div>
        <w:div w:id="240067333">
          <w:marLeft w:val="480"/>
          <w:marRight w:val="0"/>
          <w:marTop w:val="0"/>
          <w:marBottom w:val="0"/>
          <w:divBdr>
            <w:top w:val="none" w:sz="0" w:space="0" w:color="auto"/>
            <w:left w:val="none" w:sz="0" w:space="0" w:color="auto"/>
            <w:bottom w:val="none" w:sz="0" w:space="0" w:color="auto"/>
            <w:right w:val="none" w:sz="0" w:space="0" w:color="auto"/>
          </w:divBdr>
        </w:div>
        <w:div w:id="213007744">
          <w:marLeft w:val="480"/>
          <w:marRight w:val="0"/>
          <w:marTop w:val="0"/>
          <w:marBottom w:val="0"/>
          <w:divBdr>
            <w:top w:val="none" w:sz="0" w:space="0" w:color="auto"/>
            <w:left w:val="none" w:sz="0" w:space="0" w:color="auto"/>
            <w:bottom w:val="none" w:sz="0" w:space="0" w:color="auto"/>
            <w:right w:val="none" w:sz="0" w:space="0" w:color="auto"/>
          </w:divBdr>
        </w:div>
        <w:div w:id="2111970793">
          <w:marLeft w:val="480"/>
          <w:marRight w:val="0"/>
          <w:marTop w:val="0"/>
          <w:marBottom w:val="0"/>
          <w:divBdr>
            <w:top w:val="none" w:sz="0" w:space="0" w:color="auto"/>
            <w:left w:val="none" w:sz="0" w:space="0" w:color="auto"/>
            <w:bottom w:val="none" w:sz="0" w:space="0" w:color="auto"/>
            <w:right w:val="none" w:sz="0" w:space="0" w:color="auto"/>
          </w:divBdr>
        </w:div>
        <w:div w:id="366833168">
          <w:marLeft w:val="480"/>
          <w:marRight w:val="0"/>
          <w:marTop w:val="0"/>
          <w:marBottom w:val="0"/>
          <w:divBdr>
            <w:top w:val="none" w:sz="0" w:space="0" w:color="auto"/>
            <w:left w:val="none" w:sz="0" w:space="0" w:color="auto"/>
            <w:bottom w:val="none" w:sz="0" w:space="0" w:color="auto"/>
            <w:right w:val="none" w:sz="0" w:space="0" w:color="auto"/>
          </w:divBdr>
        </w:div>
        <w:div w:id="183835806">
          <w:marLeft w:val="480"/>
          <w:marRight w:val="0"/>
          <w:marTop w:val="0"/>
          <w:marBottom w:val="0"/>
          <w:divBdr>
            <w:top w:val="none" w:sz="0" w:space="0" w:color="auto"/>
            <w:left w:val="none" w:sz="0" w:space="0" w:color="auto"/>
            <w:bottom w:val="none" w:sz="0" w:space="0" w:color="auto"/>
            <w:right w:val="none" w:sz="0" w:space="0" w:color="auto"/>
          </w:divBdr>
        </w:div>
        <w:div w:id="1965455333">
          <w:marLeft w:val="480"/>
          <w:marRight w:val="0"/>
          <w:marTop w:val="0"/>
          <w:marBottom w:val="0"/>
          <w:divBdr>
            <w:top w:val="none" w:sz="0" w:space="0" w:color="auto"/>
            <w:left w:val="none" w:sz="0" w:space="0" w:color="auto"/>
            <w:bottom w:val="none" w:sz="0" w:space="0" w:color="auto"/>
            <w:right w:val="none" w:sz="0" w:space="0" w:color="auto"/>
          </w:divBdr>
        </w:div>
        <w:div w:id="1072317060">
          <w:marLeft w:val="480"/>
          <w:marRight w:val="0"/>
          <w:marTop w:val="0"/>
          <w:marBottom w:val="0"/>
          <w:divBdr>
            <w:top w:val="none" w:sz="0" w:space="0" w:color="auto"/>
            <w:left w:val="none" w:sz="0" w:space="0" w:color="auto"/>
            <w:bottom w:val="none" w:sz="0" w:space="0" w:color="auto"/>
            <w:right w:val="none" w:sz="0" w:space="0" w:color="auto"/>
          </w:divBdr>
        </w:div>
        <w:div w:id="1825198296">
          <w:marLeft w:val="480"/>
          <w:marRight w:val="0"/>
          <w:marTop w:val="0"/>
          <w:marBottom w:val="0"/>
          <w:divBdr>
            <w:top w:val="none" w:sz="0" w:space="0" w:color="auto"/>
            <w:left w:val="none" w:sz="0" w:space="0" w:color="auto"/>
            <w:bottom w:val="none" w:sz="0" w:space="0" w:color="auto"/>
            <w:right w:val="none" w:sz="0" w:space="0" w:color="auto"/>
          </w:divBdr>
        </w:div>
        <w:div w:id="245189000">
          <w:marLeft w:val="480"/>
          <w:marRight w:val="0"/>
          <w:marTop w:val="0"/>
          <w:marBottom w:val="0"/>
          <w:divBdr>
            <w:top w:val="none" w:sz="0" w:space="0" w:color="auto"/>
            <w:left w:val="none" w:sz="0" w:space="0" w:color="auto"/>
            <w:bottom w:val="none" w:sz="0" w:space="0" w:color="auto"/>
            <w:right w:val="none" w:sz="0" w:space="0" w:color="auto"/>
          </w:divBdr>
        </w:div>
        <w:div w:id="269048042">
          <w:marLeft w:val="480"/>
          <w:marRight w:val="0"/>
          <w:marTop w:val="0"/>
          <w:marBottom w:val="0"/>
          <w:divBdr>
            <w:top w:val="none" w:sz="0" w:space="0" w:color="auto"/>
            <w:left w:val="none" w:sz="0" w:space="0" w:color="auto"/>
            <w:bottom w:val="none" w:sz="0" w:space="0" w:color="auto"/>
            <w:right w:val="none" w:sz="0" w:space="0" w:color="auto"/>
          </w:divBdr>
        </w:div>
        <w:div w:id="779842158">
          <w:marLeft w:val="480"/>
          <w:marRight w:val="0"/>
          <w:marTop w:val="0"/>
          <w:marBottom w:val="0"/>
          <w:divBdr>
            <w:top w:val="none" w:sz="0" w:space="0" w:color="auto"/>
            <w:left w:val="none" w:sz="0" w:space="0" w:color="auto"/>
            <w:bottom w:val="none" w:sz="0" w:space="0" w:color="auto"/>
            <w:right w:val="none" w:sz="0" w:space="0" w:color="auto"/>
          </w:divBdr>
        </w:div>
        <w:div w:id="98380061">
          <w:marLeft w:val="480"/>
          <w:marRight w:val="0"/>
          <w:marTop w:val="0"/>
          <w:marBottom w:val="0"/>
          <w:divBdr>
            <w:top w:val="none" w:sz="0" w:space="0" w:color="auto"/>
            <w:left w:val="none" w:sz="0" w:space="0" w:color="auto"/>
            <w:bottom w:val="none" w:sz="0" w:space="0" w:color="auto"/>
            <w:right w:val="none" w:sz="0" w:space="0" w:color="auto"/>
          </w:divBdr>
        </w:div>
        <w:div w:id="1513377414">
          <w:marLeft w:val="480"/>
          <w:marRight w:val="0"/>
          <w:marTop w:val="0"/>
          <w:marBottom w:val="0"/>
          <w:divBdr>
            <w:top w:val="none" w:sz="0" w:space="0" w:color="auto"/>
            <w:left w:val="none" w:sz="0" w:space="0" w:color="auto"/>
            <w:bottom w:val="none" w:sz="0" w:space="0" w:color="auto"/>
            <w:right w:val="none" w:sz="0" w:space="0" w:color="auto"/>
          </w:divBdr>
        </w:div>
      </w:divsChild>
    </w:div>
    <w:div w:id="240868145">
      <w:bodyDiv w:val="1"/>
      <w:marLeft w:val="0"/>
      <w:marRight w:val="0"/>
      <w:marTop w:val="0"/>
      <w:marBottom w:val="0"/>
      <w:divBdr>
        <w:top w:val="none" w:sz="0" w:space="0" w:color="auto"/>
        <w:left w:val="none" w:sz="0" w:space="0" w:color="auto"/>
        <w:bottom w:val="none" w:sz="0" w:space="0" w:color="auto"/>
        <w:right w:val="none" w:sz="0" w:space="0" w:color="auto"/>
      </w:divBdr>
    </w:div>
    <w:div w:id="240988782">
      <w:bodyDiv w:val="1"/>
      <w:marLeft w:val="0"/>
      <w:marRight w:val="0"/>
      <w:marTop w:val="0"/>
      <w:marBottom w:val="0"/>
      <w:divBdr>
        <w:top w:val="none" w:sz="0" w:space="0" w:color="auto"/>
        <w:left w:val="none" w:sz="0" w:space="0" w:color="auto"/>
        <w:bottom w:val="none" w:sz="0" w:space="0" w:color="auto"/>
        <w:right w:val="none" w:sz="0" w:space="0" w:color="auto"/>
      </w:divBdr>
    </w:div>
    <w:div w:id="241450879">
      <w:bodyDiv w:val="1"/>
      <w:marLeft w:val="0"/>
      <w:marRight w:val="0"/>
      <w:marTop w:val="0"/>
      <w:marBottom w:val="0"/>
      <w:divBdr>
        <w:top w:val="none" w:sz="0" w:space="0" w:color="auto"/>
        <w:left w:val="none" w:sz="0" w:space="0" w:color="auto"/>
        <w:bottom w:val="none" w:sz="0" w:space="0" w:color="auto"/>
        <w:right w:val="none" w:sz="0" w:space="0" w:color="auto"/>
      </w:divBdr>
    </w:div>
    <w:div w:id="246621465">
      <w:bodyDiv w:val="1"/>
      <w:marLeft w:val="0"/>
      <w:marRight w:val="0"/>
      <w:marTop w:val="0"/>
      <w:marBottom w:val="0"/>
      <w:divBdr>
        <w:top w:val="none" w:sz="0" w:space="0" w:color="auto"/>
        <w:left w:val="none" w:sz="0" w:space="0" w:color="auto"/>
        <w:bottom w:val="none" w:sz="0" w:space="0" w:color="auto"/>
        <w:right w:val="none" w:sz="0" w:space="0" w:color="auto"/>
      </w:divBdr>
    </w:div>
    <w:div w:id="252667873">
      <w:bodyDiv w:val="1"/>
      <w:marLeft w:val="0"/>
      <w:marRight w:val="0"/>
      <w:marTop w:val="0"/>
      <w:marBottom w:val="0"/>
      <w:divBdr>
        <w:top w:val="none" w:sz="0" w:space="0" w:color="auto"/>
        <w:left w:val="none" w:sz="0" w:space="0" w:color="auto"/>
        <w:bottom w:val="none" w:sz="0" w:space="0" w:color="auto"/>
        <w:right w:val="none" w:sz="0" w:space="0" w:color="auto"/>
      </w:divBdr>
    </w:div>
    <w:div w:id="254367981">
      <w:bodyDiv w:val="1"/>
      <w:marLeft w:val="0"/>
      <w:marRight w:val="0"/>
      <w:marTop w:val="0"/>
      <w:marBottom w:val="0"/>
      <w:divBdr>
        <w:top w:val="none" w:sz="0" w:space="0" w:color="auto"/>
        <w:left w:val="none" w:sz="0" w:space="0" w:color="auto"/>
        <w:bottom w:val="none" w:sz="0" w:space="0" w:color="auto"/>
        <w:right w:val="none" w:sz="0" w:space="0" w:color="auto"/>
      </w:divBdr>
    </w:div>
    <w:div w:id="256181880">
      <w:bodyDiv w:val="1"/>
      <w:marLeft w:val="0"/>
      <w:marRight w:val="0"/>
      <w:marTop w:val="0"/>
      <w:marBottom w:val="0"/>
      <w:divBdr>
        <w:top w:val="none" w:sz="0" w:space="0" w:color="auto"/>
        <w:left w:val="none" w:sz="0" w:space="0" w:color="auto"/>
        <w:bottom w:val="none" w:sz="0" w:space="0" w:color="auto"/>
        <w:right w:val="none" w:sz="0" w:space="0" w:color="auto"/>
      </w:divBdr>
    </w:div>
    <w:div w:id="257562939">
      <w:bodyDiv w:val="1"/>
      <w:marLeft w:val="0"/>
      <w:marRight w:val="0"/>
      <w:marTop w:val="0"/>
      <w:marBottom w:val="0"/>
      <w:divBdr>
        <w:top w:val="none" w:sz="0" w:space="0" w:color="auto"/>
        <w:left w:val="none" w:sz="0" w:space="0" w:color="auto"/>
        <w:bottom w:val="none" w:sz="0" w:space="0" w:color="auto"/>
        <w:right w:val="none" w:sz="0" w:space="0" w:color="auto"/>
      </w:divBdr>
    </w:div>
    <w:div w:id="257951890">
      <w:bodyDiv w:val="1"/>
      <w:marLeft w:val="0"/>
      <w:marRight w:val="0"/>
      <w:marTop w:val="0"/>
      <w:marBottom w:val="0"/>
      <w:divBdr>
        <w:top w:val="none" w:sz="0" w:space="0" w:color="auto"/>
        <w:left w:val="none" w:sz="0" w:space="0" w:color="auto"/>
        <w:bottom w:val="none" w:sz="0" w:space="0" w:color="auto"/>
        <w:right w:val="none" w:sz="0" w:space="0" w:color="auto"/>
      </w:divBdr>
    </w:div>
    <w:div w:id="259527594">
      <w:bodyDiv w:val="1"/>
      <w:marLeft w:val="0"/>
      <w:marRight w:val="0"/>
      <w:marTop w:val="0"/>
      <w:marBottom w:val="0"/>
      <w:divBdr>
        <w:top w:val="none" w:sz="0" w:space="0" w:color="auto"/>
        <w:left w:val="none" w:sz="0" w:space="0" w:color="auto"/>
        <w:bottom w:val="none" w:sz="0" w:space="0" w:color="auto"/>
        <w:right w:val="none" w:sz="0" w:space="0" w:color="auto"/>
      </w:divBdr>
    </w:div>
    <w:div w:id="260185135">
      <w:bodyDiv w:val="1"/>
      <w:marLeft w:val="0"/>
      <w:marRight w:val="0"/>
      <w:marTop w:val="0"/>
      <w:marBottom w:val="0"/>
      <w:divBdr>
        <w:top w:val="none" w:sz="0" w:space="0" w:color="auto"/>
        <w:left w:val="none" w:sz="0" w:space="0" w:color="auto"/>
        <w:bottom w:val="none" w:sz="0" w:space="0" w:color="auto"/>
        <w:right w:val="none" w:sz="0" w:space="0" w:color="auto"/>
      </w:divBdr>
    </w:div>
    <w:div w:id="263348165">
      <w:bodyDiv w:val="1"/>
      <w:marLeft w:val="0"/>
      <w:marRight w:val="0"/>
      <w:marTop w:val="0"/>
      <w:marBottom w:val="0"/>
      <w:divBdr>
        <w:top w:val="none" w:sz="0" w:space="0" w:color="auto"/>
        <w:left w:val="none" w:sz="0" w:space="0" w:color="auto"/>
        <w:bottom w:val="none" w:sz="0" w:space="0" w:color="auto"/>
        <w:right w:val="none" w:sz="0" w:space="0" w:color="auto"/>
      </w:divBdr>
    </w:div>
    <w:div w:id="270090227">
      <w:bodyDiv w:val="1"/>
      <w:marLeft w:val="0"/>
      <w:marRight w:val="0"/>
      <w:marTop w:val="0"/>
      <w:marBottom w:val="0"/>
      <w:divBdr>
        <w:top w:val="none" w:sz="0" w:space="0" w:color="auto"/>
        <w:left w:val="none" w:sz="0" w:space="0" w:color="auto"/>
        <w:bottom w:val="none" w:sz="0" w:space="0" w:color="auto"/>
        <w:right w:val="none" w:sz="0" w:space="0" w:color="auto"/>
      </w:divBdr>
      <w:divsChild>
        <w:div w:id="1861969656">
          <w:marLeft w:val="480"/>
          <w:marRight w:val="0"/>
          <w:marTop w:val="0"/>
          <w:marBottom w:val="0"/>
          <w:divBdr>
            <w:top w:val="none" w:sz="0" w:space="0" w:color="auto"/>
            <w:left w:val="none" w:sz="0" w:space="0" w:color="auto"/>
            <w:bottom w:val="none" w:sz="0" w:space="0" w:color="auto"/>
            <w:right w:val="none" w:sz="0" w:space="0" w:color="auto"/>
          </w:divBdr>
        </w:div>
        <w:div w:id="1283608879">
          <w:marLeft w:val="480"/>
          <w:marRight w:val="0"/>
          <w:marTop w:val="0"/>
          <w:marBottom w:val="0"/>
          <w:divBdr>
            <w:top w:val="none" w:sz="0" w:space="0" w:color="auto"/>
            <w:left w:val="none" w:sz="0" w:space="0" w:color="auto"/>
            <w:bottom w:val="none" w:sz="0" w:space="0" w:color="auto"/>
            <w:right w:val="none" w:sz="0" w:space="0" w:color="auto"/>
          </w:divBdr>
        </w:div>
        <w:div w:id="602961305">
          <w:marLeft w:val="480"/>
          <w:marRight w:val="0"/>
          <w:marTop w:val="0"/>
          <w:marBottom w:val="0"/>
          <w:divBdr>
            <w:top w:val="none" w:sz="0" w:space="0" w:color="auto"/>
            <w:left w:val="none" w:sz="0" w:space="0" w:color="auto"/>
            <w:bottom w:val="none" w:sz="0" w:space="0" w:color="auto"/>
            <w:right w:val="none" w:sz="0" w:space="0" w:color="auto"/>
          </w:divBdr>
        </w:div>
        <w:div w:id="440416982">
          <w:marLeft w:val="480"/>
          <w:marRight w:val="0"/>
          <w:marTop w:val="0"/>
          <w:marBottom w:val="0"/>
          <w:divBdr>
            <w:top w:val="none" w:sz="0" w:space="0" w:color="auto"/>
            <w:left w:val="none" w:sz="0" w:space="0" w:color="auto"/>
            <w:bottom w:val="none" w:sz="0" w:space="0" w:color="auto"/>
            <w:right w:val="none" w:sz="0" w:space="0" w:color="auto"/>
          </w:divBdr>
        </w:div>
        <w:div w:id="709306349">
          <w:marLeft w:val="480"/>
          <w:marRight w:val="0"/>
          <w:marTop w:val="0"/>
          <w:marBottom w:val="0"/>
          <w:divBdr>
            <w:top w:val="none" w:sz="0" w:space="0" w:color="auto"/>
            <w:left w:val="none" w:sz="0" w:space="0" w:color="auto"/>
            <w:bottom w:val="none" w:sz="0" w:space="0" w:color="auto"/>
            <w:right w:val="none" w:sz="0" w:space="0" w:color="auto"/>
          </w:divBdr>
        </w:div>
        <w:div w:id="1344939675">
          <w:marLeft w:val="480"/>
          <w:marRight w:val="0"/>
          <w:marTop w:val="0"/>
          <w:marBottom w:val="0"/>
          <w:divBdr>
            <w:top w:val="none" w:sz="0" w:space="0" w:color="auto"/>
            <w:left w:val="none" w:sz="0" w:space="0" w:color="auto"/>
            <w:bottom w:val="none" w:sz="0" w:space="0" w:color="auto"/>
            <w:right w:val="none" w:sz="0" w:space="0" w:color="auto"/>
          </w:divBdr>
        </w:div>
        <w:div w:id="292174941">
          <w:marLeft w:val="480"/>
          <w:marRight w:val="0"/>
          <w:marTop w:val="0"/>
          <w:marBottom w:val="0"/>
          <w:divBdr>
            <w:top w:val="none" w:sz="0" w:space="0" w:color="auto"/>
            <w:left w:val="none" w:sz="0" w:space="0" w:color="auto"/>
            <w:bottom w:val="none" w:sz="0" w:space="0" w:color="auto"/>
            <w:right w:val="none" w:sz="0" w:space="0" w:color="auto"/>
          </w:divBdr>
        </w:div>
        <w:div w:id="1398505292">
          <w:marLeft w:val="480"/>
          <w:marRight w:val="0"/>
          <w:marTop w:val="0"/>
          <w:marBottom w:val="0"/>
          <w:divBdr>
            <w:top w:val="none" w:sz="0" w:space="0" w:color="auto"/>
            <w:left w:val="none" w:sz="0" w:space="0" w:color="auto"/>
            <w:bottom w:val="none" w:sz="0" w:space="0" w:color="auto"/>
            <w:right w:val="none" w:sz="0" w:space="0" w:color="auto"/>
          </w:divBdr>
        </w:div>
        <w:div w:id="1157721413">
          <w:marLeft w:val="480"/>
          <w:marRight w:val="0"/>
          <w:marTop w:val="0"/>
          <w:marBottom w:val="0"/>
          <w:divBdr>
            <w:top w:val="none" w:sz="0" w:space="0" w:color="auto"/>
            <w:left w:val="none" w:sz="0" w:space="0" w:color="auto"/>
            <w:bottom w:val="none" w:sz="0" w:space="0" w:color="auto"/>
            <w:right w:val="none" w:sz="0" w:space="0" w:color="auto"/>
          </w:divBdr>
        </w:div>
        <w:div w:id="169762818">
          <w:marLeft w:val="480"/>
          <w:marRight w:val="0"/>
          <w:marTop w:val="0"/>
          <w:marBottom w:val="0"/>
          <w:divBdr>
            <w:top w:val="none" w:sz="0" w:space="0" w:color="auto"/>
            <w:left w:val="none" w:sz="0" w:space="0" w:color="auto"/>
            <w:bottom w:val="none" w:sz="0" w:space="0" w:color="auto"/>
            <w:right w:val="none" w:sz="0" w:space="0" w:color="auto"/>
          </w:divBdr>
        </w:div>
        <w:div w:id="1185481426">
          <w:marLeft w:val="480"/>
          <w:marRight w:val="0"/>
          <w:marTop w:val="0"/>
          <w:marBottom w:val="0"/>
          <w:divBdr>
            <w:top w:val="none" w:sz="0" w:space="0" w:color="auto"/>
            <w:left w:val="none" w:sz="0" w:space="0" w:color="auto"/>
            <w:bottom w:val="none" w:sz="0" w:space="0" w:color="auto"/>
            <w:right w:val="none" w:sz="0" w:space="0" w:color="auto"/>
          </w:divBdr>
        </w:div>
        <w:div w:id="747963507">
          <w:marLeft w:val="480"/>
          <w:marRight w:val="0"/>
          <w:marTop w:val="0"/>
          <w:marBottom w:val="0"/>
          <w:divBdr>
            <w:top w:val="none" w:sz="0" w:space="0" w:color="auto"/>
            <w:left w:val="none" w:sz="0" w:space="0" w:color="auto"/>
            <w:bottom w:val="none" w:sz="0" w:space="0" w:color="auto"/>
            <w:right w:val="none" w:sz="0" w:space="0" w:color="auto"/>
          </w:divBdr>
        </w:div>
        <w:div w:id="642580914">
          <w:marLeft w:val="480"/>
          <w:marRight w:val="0"/>
          <w:marTop w:val="0"/>
          <w:marBottom w:val="0"/>
          <w:divBdr>
            <w:top w:val="none" w:sz="0" w:space="0" w:color="auto"/>
            <w:left w:val="none" w:sz="0" w:space="0" w:color="auto"/>
            <w:bottom w:val="none" w:sz="0" w:space="0" w:color="auto"/>
            <w:right w:val="none" w:sz="0" w:space="0" w:color="auto"/>
          </w:divBdr>
        </w:div>
        <w:div w:id="284510690">
          <w:marLeft w:val="480"/>
          <w:marRight w:val="0"/>
          <w:marTop w:val="0"/>
          <w:marBottom w:val="0"/>
          <w:divBdr>
            <w:top w:val="none" w:sz="0" w:space="0" w:color="auto"/>
            <w:left w:val="none" w:sz="0" w:space="0" w:color="auto"/>
            <w:bottom w:val="none" w:sz="0" w:space="0" w:color="auto"/>
            <w:right w:val="none" w:sz="0" w:space="0" w:color="auto"/>
          </w:divBdr>
        </w:div>
        <w:div w:id="229778042">
          <w:marLeft w:val="480"/>
          <w:marRight w:val="0"/>
          <w:marTop w:val="0"/>
          <w:marBottom w:val="0"/>
          <w:divBdr>
            <w:top w:val="none" w:sz="0" w:space="0" w:color="auto"/>
            <w:left w:val="none" w:sz="0" w:space="0" w:color="auto"/>
            <w:bottom w:val="none" w:sz="0" w:space="0" w:color="auto"/>
            <w:right w:val="none" w:sz="0" w:space="0" w:color="auto"/>
          </w:divBdr>
        </w:div>
        <w:div w:id="1179856935">
          <w:marLeft w:val="480"/>
          <w:marRight w:val="0"/>
          <w:marTop w:val="0"/>
          <w:marBottom w:val="0"/>
          <w:divBdr>
            <w:top w:val="none" w:sz="0" w:space="0" w:color="auto"/>
            <w:left w:val="none" w:sz="0" w:space="0" w:color="auto"/>
            <w:bottom w:val="none" w:sz="0" w:space="0" w:color="auto"/>
            <w:right w:val="none" w:sz="0" w:space="0" w:color="auto"/>
          </w:divBdr>
        </w:div>
        <w:div w:id="1525824876">
          <w:marLeft w:val="480"/>
          <w:marRight w:val="0"/>
          <w:marTop w:val="0"/>
          <w:marBottom w:val="0"/>
          <w:divBdr>
            <w:top w:val="none" w:sz="0" w:space="0" w:color="auto"/>
            <w:left w:val="none" w:sz="0" w:space="0" w:color="auto"/>
            <w:bottom w:val="none" w:sz="0" w:space="0" w:color="auto"/>
            <w:right w:val="none" w:sz="0" w:space="0" w:color="auto"/>
          </w:divBdr>
        </w:div>
        <w:div w:id="1706173864">
          <w:marLeft w:val="480"/>
          <w:marRight w:val="0"/>
          <w:marTop w:val="0"/>
          <w:marBottom w:val="0"/>
          <w:divBdr>
            <w:top w:val="none" w:sz="0" w:space="0" w:color="auto"/>
            <w:left w:val="none" w:sz="0" w:space="0" w:color="auto"/>
            <w:bottom w:val="none" w:sz="0" w:space="0" w:color="auto"/>
            <w:right w:val="none" w:sz="0" w:space="0" w:color="auto"/>
          </w:divBdr>
        </w:div>
        <w:div w:id="606012285">
          <w:marLeft w:val="480"/>
          <w:marRight w:val="0"/>
          <w:marTop w:val="0"/>
          <w:marBottom w:val="0"/>
          <w:divBdr>
            <w:top w:val="none" w:sz="0" w:space="0" w:color="auto"/>
            <w:left w:val="none" w:sz="0" w:space="0" w:color="auto"/>
            <w:bottom w:val="none" w:sz="0" w:space="0" w:color="auto"/>
            <w:right w:val="none" w:sz="0" w:space="0" w:color="auto"/>
          </w:divBdr>
        </w:div>
        <w:div w:id="1229076885">
          <w:marLeft w:val="480"/>
          <w:marRight w:val="0"/>
          <w:marTop w:val="0"/>
          <w:marBottom w:val="0"/>
          <w:divBdr>
            <w:top w:val="none" w:sz="0" w:space="0" w:color="auto"/>
            <w:left w:val="none" w:sz="0" w:space="0" w:color="auto"/>
            <w:bottom w:val="none" w:sz="0" w:space="0" w:color="auto"/>
            <w:right w:val="none" w:sz="0" w:space="0" w:color="auto"/>
          </w:divBdr>
        </w:div>
        <w:div w:id="834078881">
          <w:marLeft w:val="480"/>
          <w:marRight w:val="0"/>
          <w:marTop w:val="0"/>
          <w:marBottom w:val="0"/>
          <w:divBdr>
            <w:top w:val="none" w:sz="0" w:space="0" w:color="auto"/>
            <w:left w:val="none" w:sz="0" w:space="0" w:color="auto"/>
            <w:bottom w:val="none" w:sz="0" w:space="0" w:color="auto"/>
            <w:right w:val="none" w:sz="0" w:space="0" w:color="auto"/>
          </w:divBdr>
        </w:div>
        <w:div w:id="2145342451">
          <w:marLeft w:val="480"/>
          <w:marRight w:val="0"/>
          <w:marTop w:val="0"/>
          <w:marBottom w:val="0"/>
          <w:divBdr>
            <w:top w:val="none" w:sz="0" w:space="0" w:color="auto"/>
            <w:left w:val="none" w:sz="0" w:space="0" w:color="auto"/>
            <w:bottom w:val="none" w:sz="0" w:space="0" w:color="auto"/>
            <w:right w:val="none" w:sz="0" w:space="0" w:color="auto"/>
          </w:divBdr>
        </w:div>
        <w:div w:id="661079073">
          <w:marLeft w:val="480"/>
          <w:marRight w:val="0"/>
          <w:marTop w:val="0"/>
          <w:marBottom w:val="0"/>
          <w:divBdr>
            <w:top w:val="none" w:sz="0" w:space="0" w:color="auto"/>
            <w:left w:val="none" w:sz="0" w:space="0" w:color="auto"/>
            <w:bottom w:val="none" w:sz="0" w:space="0" w:color="auto"/>
            <w:right w:val="none" w:sz="0" w:space="0" w:color="auto"/>
          </w:divBdr>
        </w:div>
        <w:div w:id="1209146464">
          <w:marLeft w:val="480"/>
          <w:marRight w:val="0"/>
          <w:marTop w:val="0"/>
          <w:marBottom w:val="0"/>
          <w:divBdr>
            <w:top w:val="none" w:sz="0" w:space="0" w:color="auto"/>
            <w:left w:val="none" w:sz="0" w:space="0" w:color="auto"/>
            <w:bottom w:val="none" w:sz="0" w:space="0" w:color="auto"/>
            <w:right w:val="none" w:sz="0" w:space="0" w:color="auto"/>
          </w:divBdr>
        </w:div>
        <w:div w:id="430710594">
          <w:marLeft w:val="480"/>
          <w:marRight w:val="0"/>
          <w:marTop w:val="0"/>
          <w:marBottom w:val="0"/>
          <w:divBdr>
            <w:top w:val="none" w:sz="0" w:space="0" w:color="auto"/>
            <w:left w:val="none" w:sz="0" w:space="0" w:color="auto"/>
            <w:bottom w:val="none" w:sz="0" w:space="0" w:color="auto"/>
            <w:right w:val="none" w:sz="0" w:space="0" w:color="auto"/>
          </w:divBdr>
        </w:div>
        <w:div w:id="1041593173">
          <w:marLeft w:val="480"/>
          <w:marRight w:val="0"/>
          <w:marTop w:val="0"/>
          <w:marBottom w:val="0"/>
          <w:divBdr>
            <w:top w:val="none" w:sz="0" w:space="0" w:color="auto"/>
            <w:left w:val="none" w:sz="0" w:space="0" w:color="auto"/>
            <w:bottom w:val="none" w:sz="0" w:space="0" w:color="auto"/>
            <w:right w:val="none" w:sz="0" w:space="0" w:color="auto"/>
          </w:divBdr>
        </w:div>
        <w:div w:id="1071808200">
          <w:marLeft w:val="480"/>
          <w:marRight w:val="0"/>
          <w:marTop w:val="0"/>
          <w:marBottom w:val="0"/>
          <w:divBdr>
            <w:top w:val="none" w:sz="0" w:space="0" w:color="auto"/>
            <w:left w:val="none" w:sz="0" w:space="0" w:color="auto"/>
            <w:bottom w:val="none" w:sz="0" w:space="0" w:color="auto"/>
            <w:right w:val="none" w:sz="0" w:space="0" w:color="auto"/>
          </w:divBdr>
        </w:div>
        <w:div w:id="1703630221">
          <w:marLeft w:val="480"/>
          <w:marRight w:val="0"/>
          <w:marTop w:val="0"/>
          <w:marBottom w:val="0"/>
          <w:divBdr>
            <w:top w:val="none" w:sz="0" w:space="0" w:color="auto"/>
            <w:left w:val="none" w:sz="0" w:space="0" w:color="auto"/>
            <w:bottom w:val="none" w:sz="0" w:space="0" w:color="auto"/>
            <w:right w:val="none" w:sz="0" w:space="0" w:color="auto"/>
          </w:divBdr>
        </w:div>
        <w:div w:id="708188938">
          <w:marLeft w:val="480"/>
          <w:marRight w:val="0"/>
          <w:marTop w:val="0"/>
          <w:marBottom w:val="0"/>
          <w:divBdr>
            <w:top w:val="none" w:sz="0" w:space="0" w:color="auto"/>
            <w:left w:val="none" w:sz="0" w:space="0" w:color="auto"/>
            <w:bottom w:val="none" w:sz="0" w:space="0" w:color="auto"/>
            <w:right w:val="none" w:sz="0" w:space="0" w:color="auto"/>
          </w:divBdr>
        </w:div>
        <w:div w:id="1782719226">
          <w:marLeft w:val="480"/>
          <w:marRight w:val="0"/>
          <w:marTop w:val="0"/>
          <w:marBottom w:val="0"/>
          <w:divBdr>
            <w:top w:val="none" w:sz="0" w:space="0" w:color="auto"/>
            <w:left w:val="none" w:sz="0" w:space="0" w:color="auto"/>
            <w:bottom w:val="none" w:sz="0" w:space="0" w:color="auto"/>
            <w:right w:val="none" w:sz="0" w:space="0" w:color="auto"/>
          </w:divBdr>
        </w:div>
        <w:div w:id="1641880143">
          <w:marLeft w:val="480"/>
          <w:marRight w:val="0"/>
          <w:marTop w:val="0"/>
          <w:marBottom w:val="0"/>
          <w:divBdr>
            <w:top w:val="none" w:sz="0" w:space="0" w:color="auto"/>
            <w:left w:val="none" w:sz="0" w:space="0" w:color="auto"/>
            <w:bottom w:val="none" w:sz="0" w:space="0" w:color="auto"/>
            <w:right w:val="none" w:sz="0" w:space="0" w:color="auto"/>
          </w:divBdr>
        </w:div>
        <w:div w:id="1750343327">
          <w:marLeft w:val="480"/>
          <w:marRight w:val="0"/>
          <w:marTop w:val="0"/>
          <w:marBottom w:val="0"/>
          <w:divBdr>
            <w:top w:val="none" w:sz="0" w:space="0" w:color="auto"/>
            <w:left w:val="none" w:sz="0" w:space="0" w:color="auto"/>
            <w:bottom w:val="none" w:sz="0" w:space="0" w:color="auto"/>
            <w:right w:val="none" w:sz="0" w:space="0" w:color="auto"/>
          </w:divBdr>
        </w:div>
        <w:div w:id="1393458604">
          <w:marLeft w:val="480"/>
          <w:marRight w:val="0"/>
          <w:marTop w:val="0"/>
          <w:marBottom w:val="0"/>
          <w:divBdr>
            <w:top w:val="none" w:sz="0" w:space="0" w:color="auto"/>
            <w:left w:val="none" w:sz="0" w:space="0" w:color="auto"/>
            <w:bottom w:val="none" w:sz="0" w:space="0" w:color="auto"/>
            <w:right w:val="none" w:sz="0" w:space="0" w:color="auto"/>
          </w:divBdr>
        </w:div>
        <w:div w:id="1496262748">
          <w:marLeft w:val="480"/>
          <w:marRight w:val="0"/>
          <w:marTop w:val="0"/>
          <w:marBottom w:val="0"/>
          <w:divBdr>
            <w:top w:val="none" w:sz="0" w:space="0" w:color="auto"/>
            <w:left w:val="none" w:sz="0" w:space="0" w:color="auto"/>
            <w:bottom w:val="none" w:sz="0" w:space="0" w:color="auto"/>
            <w:right w:val="none" w:sz="0" w:space="0" w:color="auto"/>
          </w:divBdr>
        </w:div>
        <w:div w:id="1478955425">
          <w:marLeft w:val="480"/>
          <w:marRight w:val="0"/>
          <w:marTop w:val="0"/>
          <w:marBottom w:val="0"/>
          <w:divBdr>
            <w:top w:val="none" w:sz="0" w:space="0" w:color="auto"/>
            <w:left w:val="none" w:sz="0" w:space="0" w:color="auto"/>
            <w:bottom w:val="none" w:sz="0" w:space="0" w:color="auto"/>
            <w:right w:val="none" w:sz="0" w:space="0" w:color="auto"/>
          </w:divBdr>
        </w:div>
        <w:div w:id="1520503638">
          <w:marLeft w:val="480"/>
          <w:marRight w:val="0"/>
          <w:marTop w:val="0"/>
          <w:marBottom w:val="0"/>
          <w:divBdr>
            <w:top w:val="none" w:sz="0" w:space="0" w:color="auto"/>
            <w:left w:val="none" w:sz="0" w:space="0" w:color="auto"/>
            <w:bottom w:val="none" w:sz="0" w:space="0" w:color="auto"/>
            <w:right w:val="none" w:sz="0" w:space="0" w:color="auto"/>
          </w:divBdr>
        </w:div>
        <w:div w:id="1726567926">
          <w:marLeft w:val="480"/>
          <w:marRight w:val="0"/>
          <w:marTop w:val="0"/>
          <w:marBottom w:val="0"/>
          <w:divBdr>
            <w:top w:val="none" w:sz="0" w:space="0" w:color="auto"/>
            <w:left w:val="none" w:sz="0" w:space="0" w:color="auto"/>
            <w:bottom w:val="none" w:sz="0" w:space="0" w:color="auto"/>
            <w:right w:val="none" w:sz="0" w:space="0" w:color="auto"/>
          </w:divBdr>
        </w:div>
        <w:div w:id="1635061561">
          <w:marLeft w:val="480"/>
          <w:marRight w:val="0"/>
          <w:marTop w:val="0"/>
          <w:marBottom w:val="0"/>
          <w:divBdr>
            <w:top w:val="none" w:sz="0" w:space="0" w:color="auto"/>
            <w:left w:val="none" w:sz="0" w:space="0" w:color="auto"/>
            <w:bottom w:val="none" w:sz="0" w:space="0" w:color="auto"/>
            <w:right w:val="none" w:sz="0" w:space="0" w:color="auto"/>
          </w:divBdr>
        </w:div>
        <w:div w:id="280116848">
          <w:marLeft w:val="480"/>
          <w:marRight w:val="0"/>
          <w:marTop w:val="0"/>
          <w:marBottom w:val="0"/>
          <w:divBdr>
            <w:top w:val="none" w:sz="0" w:space="0" w:color="auto"/>
            <w:left w:val="none" w:sz="0" w:space="0" w:color="auto"/>
            <w:bottom w:val="none" w:sz="0" w:space="0" w:color="auto"/>
            <w:right w:val="none" w:sz="0" w:space="0" w:color="auto"/>
          </w:divBdr>
        </w:div>
        <w:div w:id="2063553883">
          <w:marLeft w:val="480"/>
          <w:marRight w:val="0"/>
          <w:marTop w:val="0"/>
          <w:marBottom w:val="0"/>
          <w:divBdr>
            <w:top w:val="none" w:sz="0" w:space="0" w:color="auto"/>
            <w:left w:val="none" w:sz="0" w:space="0" w:color="auto"/>
            <w:bottom w:val="none" w:sz="0" w:space="0" w:color="auto"/>
            <w:right w:val="none" w:sz="0" w:space="0" w:color="auto"/>
          </w:divBdr>
        </w:div>
        <w:div w:id="397021955">
          <w:marLeft w:val="480"/>
          <w:marRight w:val="0"/>
          <w:marTop w:val="0"/>
          <w:marBottom w:val="0"/>
          <w:divBdr>
            <w:top w:val="none" w:sz="0" w:space="0" w:color="auto"/>
            <w:left w:val="none" w:sz="0" w:space="0" w:color="auto"/>
            <w:bottom w:val="none" w:sz="0" w:space="0" w:color="auto"/>
            <w:right w:val="none" w:sz="0" w:space="0" w:color="auto"/>
          </w:divBdr>
        </w:div>
        <w:div w:id="1499422488">
          <w:marLeft w:val="480"/>
          <w:marRight w:val="0"/>
          <w:marTop w:val="0"/>
          <w:marBottom w:val="0"/>
          <w:divBdr>
            <w:top w:val="none" w:sz="0" w:space="0" w:color="auto"/>
            <w:left w:val="none" w:sz="0" w:space="0" w:color="auto"/>
            <w:bottom w:val="none" w:sz="0" w:space="0" w:color="auto"/>
            <w:right w:val="none" w:sz="0" w:space="0" w:color="auto"/>
          </w:divBdr>
        </w:div>
        <w:div w:id="1362971578">
          <w:marLeft w:val="480"/>
          <w:marRight w:val="0"/>
          <w:marTop w:val="0"/>
          <w:marBottom w:val="0"/>
          <w:divBdr>
            <w:top w:val="none" w:sz="0" w:space="0" w:color="auto"/>
            <w:left w:val="none" w:sz="0" w:space="0" w:color="auto"/>
            <w:bottom w:val="none" w:sz="0" w:space="0" w:color="auto"/>
            <w:right w:val="none" w:sz="0" w:space="0" w:color="auto"/>
          </w:divBdr>
        </w:div>
        <w:div w:id="870611349">
          <w:marLeft w:val="480"/>
          <w:marRight w:val="0"/>
          <w:marTop w:val="0"/>
          <w:marBottom w:val="0"/>
          <w:divBdr>
            <w:top w:val="none" w:sz="0" w:space="0" w:color="auto"/>
            <w:left w:val="none" w:sz="0" w:space="0" w:color="auto"/>
            <w:bottom w:val="none" w:sz="0" w:space="0" w:color="auto"/>
            <w:right w:val="none" w:sz="0" w:space="0" w:color="auto"/>
          </w:divBdr>
        </w:div>
        <w:div w:id="1929608359">
          <w:marLeft w:val="480"/>
          <w:marRight w:val="0"/>
          <w:marTop w:val="0"/>
          <w:marBottom w:val="0"/>
          <w:divBdr>
            <w:top w:val="none" w:sz="0" w:space="0" w:color="auto"/>
            <w:left w:val="none" w:sz="0" w:space="0" w:color="auto"/>
            <w:bottom w:val="none" w:sz="0" w:space="0" w:color="auto"/>
            <w:right w:val="none" w:sz="0" w:space="0" w:color="auto"/>
          </w:divBdr>
        </w:div>
        <w:div w:id="1237590556">
          <w:marLeft w:val="480"/>
          <w:marRight w:val="0"/>
          <w:marTop w:val="0"/>
          <w:marBottom w:val="0"/>
          <w:divBdr>
            <w:top w:val="none" w:sz="0" w:space="0" w:color="auto"/>
            <w:left w:val="none" w:sz="0" w:space="0" w:color="auto"/>
            <w:bottom w:val="none" w:sz="0" w:space="0" w:color="auto"/>
            <w:right w:val="none" w:sz="0" w:space="0" w:color="auto"/>
          </w:divBdr>
        </w:div>
        <w:div w:id="592784127">
          <w:marLeft w:val="480"/>
          <w:marRight w:val="0"/>
          <w:marTop w:val="0"/>
          <w:marBottom w:val="0"/>
          <w:divBdr>
            <w:top w:val="none" w:sz="0" w:space="0" w:color="auto"/>
            <w:left w:val="none" w:sz="0" w:space="0" w:color="auto"/>
            <w:bottom w:val="none" w:sz="0" w:space="0" w:color="auto"/>
            <w:right w:val="none" w:sz="0" w:space="0" w:color="auto"/>
          </w:divBdr>
        </w:div>
        <w:div w:id="373046305">
          <w:marLeft w:val="480"/>
          <w:marRight w:val="0"/>
          <w:marTop w:val="0"/>
          <w:marBottom w:val="0"/>
          <w:divBdr>
            <w:top w:val="none" w:sz="0" w:space="0" w:color="auto"/>
            <w:left w:val="none" w:sz="0" w:space="0" w:color="auto"/>
            <w:bottom w:val="none" w:sz="0" w:space="0" w:color="auto"/>
            <w:right w:val="none" w:sz="0" w:space="0" w:color="auto"/>
          </w:divBdr>
        </w:div>
        <w:div w:id="1469086581">
          <w:marLeft w:val="480"/>
          <w:marRight w:val="0"/>
          <w:marTop w:val="0"/>
          <w:marBottom w:val="0"/>
          <w:divBdr>
            <w:top w:val="none" w:sz="0" w:space="0" w:color="auto"/>
            <w:left w:val="none" w:sz="0" w:space="0" w:color="auto"/>
            <w:bottom w:val="none" w:sz="0" w:space="0" w:color="auto"/>
            <w:right w:val="none" w:sz="0" w:space="0" w:color="auto"/>
          </w:divBdr>
        </w:div>
        <w:div w:id="1999730416">
          <w:marLeft w:val="480"/>
          <w:marRight w:val="0"/>
          <w:marTop w:val="0"/>
          <w:marBottom w:val="0"/>
          <w:divBdr>
            <w:top w:val="none" w:sz="0" w:space="0" w:color="auto"/>
            <w:left w:val="none" w:sz="0" w:space="0" w:color="auto"/>
            <w:bottom w:val="none" w:sz="0" w:space="0" w:color="auto"/>
            <w:right w:val="none" w:sz="0" w:space="0" w:color="auto"/>
          </w:divBdr>
        </w:div>
        <w:div w:id="1940673076">
          <w:marLeft w:val="480"/>
          <w:marRight w:val="0"/>
          <w:marTop w:val="0"/>
          <w:marBottom w:val="0"/>
          <w:divBdr>
            <w:top w:val="none" w:sz="0" w:space="0" w:color="auto"/>
            <w:left w:val="none" w:sz="0" w:space="0" w:color="auto"/>
            <w:bottom w:val="none" w:sz="0" w:space="0" w:color="auto"/>
            <w:right w:val="none" w:sz="0" w:space="0" w:color="auto"/>
          </w:divBdr>
        </w:div>
        <w:div w:id="861287922">
          <w:marLeft w:val="480"/>
          <w:marRight w:val="0"/>
          <w:marTop w:val="0"/>
          <w:marBottom w:val="0"/>
          <w:divBdr>
            <w:top w:val="none" w:sz="0" w:space="0" w:color="auto"/>
            <w:left w:val="none" w:sz="0" w:space="0" w:color="auto"/>
            <w:bottom w:val="none" w:sz="0" w:space="0" w:color="auto"/>
            <w:right w:val="none" w:sz="0" w:space="0" w:color="auto"/>
          </w:divBdr>
        </w:div>
        <w:div w:id="558202559">
          <w:marLeft w:val="480"/>
          <w:marRight w:val="0"/>
          <w:marTop w:val="0"/>
          <w:marBottom w:val="0"/>
          <w:divBdr>
            <w:top w:val="none" w:sz="0" w:space="0" w:color="auto"/>
            <w:left w:val="none" w:sz="0" w:space="0" w:color="auto"/>
            <w:bottom w:val="none" w:sz="0" w:space="0" w:color="auto"/>
            <w:right w:val="none" w:sz="0" w:space="0" w:color="auto"/>
          </w:divBdr>
        </w:div>
        <w:div w:id="443156232">
          <w:marLeft w:val="480"/>
          <w:marRight w:val="0"/>
          <w:marTop w:val="0"/>
          <w:marBottom w:val="0"/>
          <w:divBdr>
            <w:top w:val="none" w:sz="0" w:space="0" w:color="auto"/>
            <w:left w:val="none" w:sz="0" w:space="0" w:color="auto"/>
            <w:bottom w:val="none" w:sz="0" w:space="0" w:color="auto"/>
            <w:right w:val="none" w:sz="0" w:space="0" w:color="auto"/>
          </w:divBdr>
        </w:div>
        <w:div w:id="1291786653">
          <w:marLeft w:val="480"/>
          <w:marRight w:val="0"/>
          <w:marTop w:val="0"/>
          <w:marBottom w:val="0"/>
          <w:divBdr>
            <w:top w:val="none" w:sz="0" w:space="0" w:color="auto"/>
            <w:left w:val="none" w:sz="0" w:space="0" w:color="auto"/>
            <w:bottom w:val="none" w:sz="0" w:space="0" w:color="auto"/>
            <w:right w:val="none" w:sz="0" w:space="0" w:color="auto"/>
          </w:divBdr>
        </w:div>
        <w:div w:id="769274094">
          <w:marLeft w:val="480"/>
          <w:marRight w:val="0"/>
          <w:marTop w:val="0"/>
          <w:marBottom w:val="0"/>
          <w:divBdr>
            <w:top w:val="none" w:sz="0" w:space="0" w:color="auto"/>
            <w:left w:val="none" w:sz="0" w:space="0" w:color="auto"/>
            <w:bottom w:val="none" w:sz="0" w:space="0" w:color="auto"/>
            <w:right w:val="none" w:sz="0" w:space="0" w:color="auto"/>
          </w:divBdr>
        </w:div>
        <w:div w:id="862479117">
          <w:marLeft w:val="480"/>
          <w:marRight w:val="0"/>
          <w:marTop w:val="0"/>
          <w:marBottom w:val="0"/>
          <w:divBdr>
            <w:top w:val="none" w:sz="0" w:space="0" w:color="auto"/>
            <w:left w:val="none" w:sz="0" w:space="0" w:color="auto"/>
            <w:bottom w:val="none" w:sz="0" w:space="0" w:color="auto"/>
            <w:right w:val="none" w:sz="0" w:space="0" w:color="auto"/>
          </w:divBdr>
        </w:div>
        <w:div w:id="469327180">
          <w:marLeft w:val="480"/>
          <w:marRight w:val="0"/>
          <w:marTop w:val="0"/>
          <w:marBottom w:val="0"/>
          <w:divBdr>
            <w:top w:val="none" w:sz="0" w:space="0" w:color="auto"/>
            <w:left w:val="none" w:sz="0" w:space="0" w:color="auto"/>
            <w:bottom w:val="none" w:sz="0" w:space="0" w:color="auto"/>
            <w:right w:val="none" w:sz="0" w:space="0" w:color="auto"/>
          </w:divBdr>
        </w:div>
        <w:div w:id="1032652291">
          <w:marLeft w:val="480"/>
          <w:marRight w:val="0"/>
          <w:marTop w:val="0"/>
          <w:marBottom w:val="0"/>
          <w:divBdr>
            <w:top w:val="none" w:sz="0" w:space="0" w:color="auto"/>
            <w:left w:val="none" w:sz="0" w:space="0" w:color="auto"/>
            <w:bottom w:val="none" w:sz="0" w:space="0" w:color="auto"/>
            <w:right w:val="none" w:sz="0" w:space="0" w:color="auto"/>
          </w:divBdr>
        </w:div>
        <w:div w:id="456069889">
          <w:marLeft w:val="480"/>
          <w:marRight w:val="0"/>
          <w:marTop w:val="0"/>
          <w:marBottom w:val="0"/>
          <w:divBdr>
            <w:top w:val="none" w:sz="0" w:space="0" w:color="auto"/>
            <w:left w:val="none" w:sz="0" w:space="0" w:color="auto"/>
            <w:bottom w:val="none" w:sz="0" w:space="0" w:color="auto"/>
            <w:right w:val="none" w:sz="0" w:space="0" w:color="auto"/>
          </w:divBdr>
        </w:div>
      </w:divsChild>
    </w:div>
    <w:div w:id="271279153">
      <w:bodyDiv w:val="1"/>
      <w:marLeft w:val="0"/>
      <w:marRight w:val="0"/>
      <w:marTop w:val="0"/>
      <w:marBottom w:val="0"/>
      <w:divBdr>
        <w:top w:val="none" w:sz="0" w:space="0" w:color="auto"/>
        <w:left w:val="none" w:sz="0" w:space="0" w:color="auto"/>
        <w:bottom w:val="none" w:sz="0" w:space="0" w:color="auto"/>
        <w:right w:val="none" w:sz="0" w:space="0" w:color="auto"/>
      </w:divBdr>
    </w:div>
    <w:div w:id="274481866">
      <w:bodyDiv w:val="1"/>
      <w:marLeft w:val="0"/>
      <w:marRight w:val="0"/>
      <w:marTop w:val="0"/>
      <w:marBottom w:val="0"/>
      <w:divBdr>
        <w:top w:val="none" w:sz="0" w:space="0" w:color="auto"/>
        <w:left w:val="none" w:sz="0" w:space="0" w:color="auto"/>
        <w:bottom w:val="none" w:sz="0" w:space="0" w:color="auto"/>
        <w:right w:val="none" w:sz="0" w:space="0" w:color="auto"/>
      </w:divBdr>
    </w:div>
    <w:div w:id="278343053">
      <w:bodyDiv w:val="1"/>
      <w:marLeft w:val="0"/>
      <w:marRight w:val="0"/>
      <w:marTop w:val="0"/>
      <w:marBottom w:val="0"/>
      <w:divBdr>
        <w:top w:val="none" w:sz="0" w:space="0" w:color="auto"/>
        <w:left w:val="none" w:sz="0" w:space="0" w:color="auto"/>
        <w:bottom w:val="none" w:sz="0" w:space="0" w:color="auto"/>
        <w:right w:val="none" w:sz="0" w:space="0" w:color="auto"/>
      </w:divBdr>
    </w:div>
    <w:div w:id="280188141">
      <w:bodyDiv w:val="1"/>
      <w:marLeft w:val="0"/>
      <w:marRight w:val="0"/>
      <w:marTop w:val="0"/>
      <w:marBottom w:val="0"/>
      <w:divBdr>
        <w:top w:val="none" w:sz="0" w:space="0" w:color="auto"/>
        <w:left w:val="none" w:sz="0" w:space="0" w:color="auto"/>
        <w:bottom w:val="none" w:sz="0" w:space="0" w:color="auto"/>
        <w:right w:val="none" w:sz="0" w:space="0" w:color="auto"/>
      </w:divBdr>
    </w:div>
    <w:div w:id="284239931">
      <w:bodyDiv w:val="1"/>
      <w:marLeft w:val="0"/>
      <w:marRight w:val="0"/>
      <w:marTop w:val="0"/>
      <w:marBottom w:val="0"/>
      <w:divBdr>
        <w:top w:val="none" w:sz="0" w:space="0" w:color="auto"/>
        <w:left w:val="none" w:sz="0" w:space="0" w:color="auto"/>
        <w:bottom w:val="none" w:sz="0" w:space="0" w:color="auto"/>
        <w:right w:val="none" w:sz="0" w:space="0" w:color="auto"/>
      </w:divBdr>
    </w:div>
    <w:div w:id="286354641">
      <w:bodyDiv w:val="1"/>
      <w:marLeft w:val="0"/>
      <w:marRight w:val="0"/>
      <w:marTop w:val="0"/>
      <w:marBottom w:val="0"/>
      <w:divBdr>
        <w:top w:val="none" w:sz="0" w:space="0" w:color="auto"/>
        <w:left w:val="none" w:sz="0" w:space="0" w:color="auto"/>
        <w:bottom w:val="none" w:sz="0" w:space="0" w:color="auto"/>
        <w:right w:val="none" w:sz="0" w:space="0" w:color="auto"/>
      </w:divBdr>
    </w:div>
    <w:div w:id="287277000">
      <w:bodyDiv w:val="1"/>
      <w:marLeft w:val="0"/>
      <w:marRight w:val="0"/>
      <w:marTop w:val="0"/>
      <w:marBottom w:val="0"/>
      <w:divBdr>
        <w:top w:val="none" w:sz="0" w:space="0" w:color="auto"/>
        <w:left w:val="none" w:sz="0" w:space="0" w:color="auto"/>
        <w:bottom w:val="none" w:sz="0" w:space="0" w:color="auto"/>
        <w:right w:val="none" w:sz="0" w:space="0" w:color="auto"/>
      </w:divBdr>
    </w:div>
    <w:div w:id="289090354">
      <w:bodyDiv w:val="1"/>
      <w:marLeft w:val="0"/>
      <w:marRight w:val="0"/>
      <w:marTop w:val="0"/>
      <w:marBottom w:val="0"/>
      <w:divBdr>
        <w:top w:val="none" w:sz="0" w:space="0" w:color="auto"/>
        <w:left w:val="none" w:sz="0" w:space="0" w:color="auto"/>
        <w:bottom w:val="none" w:sz="0" w:space="0" w:color="auto"/>
        <w:right w:val="none" w:sz="0" w:space="0" w:color="auto"/>
      </w:divBdr>
      <w:divsChild>
        <w:div w:id="1655180308">
          <w:marLeft w:val="480"/>
          <w:marRight w:val="0"/>
          <w:marTop w:val="0"/>
          <w:marBottom w:val="0"/>
          <w:divBdr>
            <w:top w:val="none" w:sz="0" w:space="0" w:color="auto"/>
            <w:left w:val="none" w:sz="0" w:space="0" w:color="auto"/>
            <w:bottom w:val="none" w:sz="0" w:space="0" w:color="auto"/>
            <w:right w:val="none" w:sz="0" w:space="0" w:color="auto"/>
          </w:divBdr>
        </w:div>
        <w:div w:id="1434203180">
          <w:marLeft w:val="480"/>
          <w:marRight w:val="0"/>
          <w:marTop w:val="0"/>
          <w:marBottom w:val="0"/>
          <w:divBdr>
            <w:top w:val="none" w:sz="0" w:space="0" w:color="auto"/>
            <w:left w:val="none" w:sz="0" w:space="0" w:color="auto"/>
            <w:bottom w:val="none" w:sz="0" w:space="0" w:color="auto"/>
            <w:right w:val="none" w:sz="0" w:space="0" w:color="auto"/>
          </w:divBdr>
        </w:div>
        <w:div w:id="161548874">
          <w:marLeft w:val="480"/>
          <w:marRight w:val="0"/>
          <w:marTop w:val="0"/>
          <w:marBottom w:val="0"/>
          <w:divBdr>
            <w:top w:val="none" w:sz="0" w:space="0" w:color="auto"/>
            <w:left w:val="none" w:sz="0" w:space="0" w:color="auto"/>
            <w:bottom w:val="none" w:sz="0" w:space="0" w:color="auto"/>
            <w:right w:val="none" w:sz="0" w:space="0" w:color="auto"/>
          </w:divBdr>
        </w:div>
        <w:div w:id="870915763">
          <w:marLeft w:val="480"/>
          <w:marRight w:val="0"/>
          <w:marTop w:val="0"/>
          <w:marBottom w:val="0"/>
          <w:divBdr>
            <w:top w:val="none" w:sz="0" w:space="0" w:color="auto"/>
            <w:left w:val="none" w:sz="0" w:space="0" w:color="auto"/>
            <w:bottom w:val="none" w:sz="0" w:space="0" w:color="auto"/>
            <w:right w:val="none" w:sz="0" w:space="0" w:color="auto"/>
          </w:divBdr>
        </w:div>
        <w:div w:id="1177235319">
          <w:marLeft w:val="480"/>
          <w:marRight w:val="0"/>
          <w:marTop w:val="0"/>
          <w:marBottom w:val="0"/>
          <w:divBdr>
            <w:top w:val="none" w:sz="0" w:space="0" w:color="auto"/>
            <w:left w:val="none" w:sz="0" w:space="0" w:color="auto"/>
            <w:bottom w:val="none" w:sz="0" w:space="0" w:color="auto"/>
            <w:right w:val="none" w:sz="0" w:space="0" w:color="auto"/>
          </w:divBdr>
        </w:div>
        <w:div w:id="1804804650">
          <w:marLeft w:val="480"/>
          <w:marRight w:val="0"/>
          <w:marTop w:val="0"/>
          <w:marBottom w:val="0"/>
          <w:divBdr>
            <w:top w:val="none" w:sz="0" w:space="0" w:color="auto"/>
            <w:left w:val="none" w:sz="0" w:space="0" w:color="auto"/>
            <w:bottom w:val="none" w:sz="0" w:space="0" w:color="auto"/>
            <w:right w:val="none" w:sz="0" w:space="0" w:color="auto"/>
          </w:divBdr>
        </w:div>
        <w:div w:id="970598421">
          <w:marLeft w:val="480"/>
          <w:marRight w:val="0"/>
          <w:marTop w:val="0"/>
          <w:marBottom w:val="0"/>
          <w:divBdr>
            <w:top w:val="none" w:sz="0" w:space="0" w:color="auto"/>
            <w:left w:val="none" w:sz="0" w:space="0" w:color="auto"/>
            <w:bottom w:val="none" w:sz="0" w:space="0" w:color="auto"/>
            <w:right w:val="none" w:sz="0" w:space="0" w:color="auto"/>
          </w:divBdr>
        </w:div>
        <w:div w:id="1165240182">
          <w:marLeft w:val="480"/>
          <w:marRight w:val="0"/>
          <w:marTop w:val="0"/>
          <w:marBottom w:val="0"/>
          <w:divBdr>
            <w:top w:val="none" w:sz="0" w:space="0" w:color="auto"/>
            <w:left w:val="none" w:sz="0" w:space="0" w:color="auto"/>
            <w:bottom w:val="none" w:sz="0" w:space="0" w:color="auto"/>
            <w:right w:val="none" w:sz="0" w:space="0" w:color="auto"/>
          </w:divBdr>
        </w:div>
        <w:div w:id="2056810119">
          <w:marLeft w:val="480"/>
          <w:marRight w:val="0"/>
          <w:marTop w:val="0"/>
          <w:marBottom w:val="0"/>
          <w:divBdr>
            <w:top w:val="none" w:sz="0" w:space="0" w:color="auto"/>
            <w:left w:val="none" w:sz="0" w:space="0" w:color="auto"/>
            <w:bottom w:val="none" w:sz="0" w:space="0" w:color="auto"/>
            <w:right w:val="none" w:sz="0" w:space="0" w:color="auto"/>
          </w:divBdr>
        </w:div>
        <w:div w:id="1193374603">
          <w:marLeft w:val="480"/>
          <w:marRight w:val="0"/>
          <w:marTop w:val="0"/>
          <w:marBottom w:val="0"/>
          <w:divBdr>
            <w:top w:val="none" w:sz="0" w:space="0" w:color="auto"/>
            <w:left w:val="none" w:sz="0" w:space="0" w:color="auto"/>
            <w:bottom w:val="none" w:sz="0" w:space="0" w:color="auto"/>
            <w:right w:val="none" w:sz="0" w:space="0" w:color="auto"/>
          </w:divBdr>
        </w:div>
        <w:div w:id="1311398824">
          <w:marLeft w:val="480"/>
          <w:marRight w:val="0"/>
          <w:marTop w:val="0"/>
          <w:marBottom w:val="0"/>
          <w:divBdr>
            <w:top w:val="none" w:sz="0" w:space="0" w:color="auto"/>
            <w:left w:val="none" w:sz="0" w:space="0" w:color="auto"/>
            <w:bottom w:val="none" w:sz="0" w:space="0" w:color="auto"/>
            <w:right w:val="none" w:sz="0" w:space="0" w:color="auto"/>
          </w:divBdr>
        </w:div>
        <w:div w:id="1757242361">
          <w:marLeft w:val="480"/>
          <w:marRight w:val="0"/>
          <w:marTop w:val="0"/>
          <w:marBottom w:val="0"/>
          <w:divBdr>
            <w:top w:val="none" w:sz="0" w:space="0" w:color="auto"/>
            <w:left w:val="none" w:sz="0" w:space="0" w:color="auto"/>
            <w:bottom w:val="none" w:sz="0" w:space="0" w:color="auto"/>
            <w:right w:val="none" w:sz="0" w:space="0" w:color="auto"/>
          </w:divBdr>
        </w:div>
        <w:div w:id="1754088125">
          <w:marLeft w:val="480"/>
          <w:marRight w:val="0"/>
          <w:marTop w:val="0"/>
          <w:marBottom w:val="0"/>
          <w:divBdr>
            <w:top w:val="none" w:sz="0" w:space="0" w:color="auto"/>
            <w:left w:val="none" w:sz="0" w:space="0" w:color="auto"/>
            <w:bottom w:val="none" w:sz="0" w:space="0" w:color="auto"/>
            <w:right w:val="none" w:sz="0" w:space="0" w:color="auto"/>
          </w:divBdr>
        </w:div>
        <w:div w:id="1458599345">
          <w:marLeft w:val="480"/>
          <w:marRight w:val="0"/>
          <w:marTop w:val="0"/>
          <w:marBottom w:val="0"/>
          <w:divBdr>
            <w:top w:val="none" w:sz="0" w:space="0" w:color="auto"/>
            <w:left w:val="none" w:sz="0" w:space="0" w:color="auto"/>
            <w:bottom w:val="none" w:sz="0" w:space="0" w:color="auto"/>
            <w:right w:val="none" w:sz="0" w:space="0" w:color="auto"/>
          </w:divBdr>
        </w:div>
        <w:div w:id="561329673">
          <w:marLeft w:val="480"/>
          <w:marRight w:val="0"/>
          <w:marTop w:val="0"/>
          <w:marBottom w:val="0"/>
          <w:divBdr>
            <w:top w:val="none" w:sz="0" w:space="0" w:color="auto"/>
            <w:left w:val="none" w:sz="0" w:space="0" w:color="auto"/>
            <w:bottom w:val="none" w:sz="0" w:space="0" w:color="auto"/>
            <w:right w:val="none" w:sz="0" w:space="0" w:color="auto"/>
          </w:divBdr>
        </w:div>
        <w:div w:id="483931270">
          <w:marLeft w:val="480"/>
          <w:marRight w:val="0"/>
          <w:marTop w:val="0"/>
          <w:marBottom w:val="0"/>
          <w:divBdr>
            <w:top w:val="none" w:sz="0" w:space="0" w:color="auto"/>
            <w:left w:val="none" w:sz="0" w:space="0" w:color="auto"/>
            <w:bottom w:val="none" w:sz="0" w:space="0" w:color="auto"/>
            <w:right w:val="none" w:sz="0" w:space="0" w:color="auto"/>
          </w:divBdr>
        </w:div>
        <w:div w:id="479929467">
          <w:marLeft w:val="480"/>
          <w:marRight w:val="0"/>
          <w:marTop w:val="0"/>
          <w:marBottom w:val="0"/>
          <w:divBdr>
            <w:top w:val="none" w:sz="0" w:space="0" w:color="auto"/>
            <w:left w:val="none" w:sz="0" w:space="0" w:color="auto"/>
            <w:bottom w:val="none" w:sz="0" w:space="0" w:color="auto"/>
            <w:right w:val="none" w:sz="0" w:space="0" w:color="auto"/>
          </w:divBdr>
        </w:div>
        <w:div w:id="142620439">
          <w:marLeft w:val="480"/>
          <w:marRight w:val="0"/>
          <w:marTop w:val="0"/>
          <w:marBottom w:val="0"/>
          <w:divBdr>
            <w:top w:val="none" w:sz="0" w:space="0" w:color="auto"/>
            <w:left w:val="none" w:sz="0" w:space="0" w:color="auto"/>
            <w:bottom w:val="none" w:sz="0" w:space="0" w:color="auto"/>
            <w:right w:val="none" w:sz="0" w:space="0" w:color="auto"/>
          </w:divBdr>
        </w:div>
        <w:div w:id="1966159767">
          <w:marLeft w:val="480"/>
          <w:marRight w:val="0"/>
          <w:marTop w:val="0"/>
          <w:marBottom w:val="0"/>
          <w:divBdr>
            <w:top w:val="none" w:sz="0" w:space="0" w:color="auto"/>
            <w:left w:val="none" w:sz="0" w:space="0" w:color="auto"/>
            <w:bottom w:val="none" w:sz="0" w:space="0" w:color="auto"/>
            <w:right w:val="none" w:sz="0" w:space="0" w:color="auto"/>
          </w:divBdr>
        </w:div>
        <w:div w:id="992686791">
          <w:marLeft w:val="480"/>
          <w:marRight w:val="0"/>
          <w:marTop w:val="0"/>
          <w:marBottom w:val="0"/>
          <w:divBdr>
            <w:top w:val="none" w:sz="0" w:space="0" w:color="auto"/>
            <w:left w:val="none" w:sz="0" w:space="0" w:color="auto"/>
            <w:bottom w:val="none" w:sz="0" w:space="0" w:color="auto"/>
            <w:right w:val="none" w:sz="0" w:space="0" w:color="auto"/>
          </w:divBdr>
        </w:div>
        <w:div w:id="438450290">
          <w:marLeft w:val="480"/>
          <w:marRight w:val="0"/>
          <w:marTop w:val="0"/>
          <w:marBottom w:val="0"/>
          <w:divBdr>
            <w:top w:val="none" w:sz="0" w:space="0" w:color="auto"/>
            <w:left w:val="none" w:sz="0" w:space="0" w:color="auto"/>
            <w:bottom w:val="none" w:sz="0" w:space="0" w:color="auto"/>
            <w:right w:val="none" w:sz="0" w:space="0" w:color="auto"/>
          </w:divBdr>
        </w:div>
        <w:div w:id="235629209">
          <w:marLeft w:val="480"/>
          <w:marRight w:val="0"/>
          <w:marTop w:val="0"/>
          <w:marBottom w:val="0"/>
          <w:divBdr>
            <w:top w:val="none" w:sz="0" w:space="0" w:color="auto"/>
            <w:left w:val="none" w:sz="0" w:space="0" w:color="auto"/>
            <w:bottom w:val="none" w:sz="0" w:space="0" w:color="auto"/>
            <w:right w:val="none" w:sz="0" w:space="0" w:color="auto"/>
          </w:divBdr>
        </w:div>
        <w:div w:id="507863456">
          <w:marLeft w:val="480"/>
          <w:marRight w:val="0"/>
          <w:marTop w:val="0"/>
          <w:marBottom w:val="0"/>
          <w:divBdr>
            <w:top w:val="none" w:sz="0" w:space="0" w:color="auto"/>
            <w:left w:val="none" w:sz="0" w:space="0" w:color="auto"/>
            <w:bottom w:val="none" w:sz="0" w:space="0" w:color="auto"/>
            <w:right w:val="none" w:sz="0" w:space="0" w:color="auto"/>
          </w:divBdr>
        </w:div>
        <w:div w:id="1286421842">
          <w:marLeft w:val="480"/>
          <w:marRight w:val="0"/>
          <w:marTop w:val="0"/>
          <w:marBottom w:val="0"/>
          <w:divBdr>
            <w:top w:val="none" w:sz="0" w:space="0" w:color="auto"/>
            <w:left w:val="none" w:sz="0" w:space="0" w:color="auto"/>
            <w:bottom w:val="none" w:sz="0" w:space="0" w:color="auto"/>
            <w:right w:val="none" w:sz="0" w:space="0" w:color="auto"/>
          </w:divBdr>
        </w:div>
        <w:div w:id="20202509">
          <w:marLeft w:val="480"/>
          <w:marRight w:val="0"/>
          <w:marTop w:val="0"/>
          <w:marBottom w:val="0"/>
          <w:divBdr>
            <w:top w:val="none" w:sz="0" w:space="0" w:color="auto"/>
            <w:left w:val="none" w:sz="0" w:space="0" w:color="auto"/>
            <w:bottom w:val="none" w:sz="0" w:space="0" w:color="auto"/>
            <w:right w:val="none" w:sz="0" w:space="0" w:color="auto"/>
          </w:divBdr>
        </w:div>
        <w:div w:id="1044136919">
          <w:marLeft w:val="480"/>
          <w:marRight w:val="0"/>
          <w:marTop w:val="0"/>
          <w:marBottom w:val="0"/>
          <w:divBdr>
            <w:top w:val="none" w:sz="0" w:space="0" w:color="auto"/>
            <w:left w:val="none" w:sz="0" w:space="0" w:color="auto"/>
            <w:bottom w:val="none" w:sz="0" w:space="0" w:color="auto"/>
            <w:right w:val="none" w:sz="0" w:space="0" w:color="auto"/>
          </w:divBdr>
        </w:div>
        <w:div w:id="864948364">
          <w:marLeft w:val="480"/>
          <w:marRight w:val="0"/>
          <w:marTop w:val="0"/>
          <w:marBottom w:val="0"/>
          <w:divBdr>
            <w:top w:val="none" w:sz="0" w:space="0" w:color="auto"/>
            <w:left w:val="none" w:sz="0" w:space="0" w:color="auto"/>
            <w:bottom w:val="none" w:sz="0" w:space="0" w:color="auto"/>
            <w:right w:val="none" w:sz="0" w:space="0" w:color="auto"/>
          </w:divBdr>
        </w:div>
        <w:div w:id="1544054466">
          <w:marLeft w:val="480"/>
          <w:marRight w:val="0"/>
          <w:marTop w:val="0"/>
          <w:marBottom w:val="0"/>
          <w:divBdr>
            <w:top w:val="none" w:sz="0" w:space="0" w:color="auto"/>
            <w:left w:val="none" w:sz="0" w:space="0" w:color="auto"/>
            <w:bottom w:val="none" w:sz="0" w:space="0" w:color="auto"/>
            <w:right w:val="none" w:sz="0" w:space="0" w:color="auto"/>
          </w:divBdr>
        </w:div>
        <w:div w:id="1007976234">
          <w:marLeft w:val="480"/>
          <w:marRight w:val="0"/>
          <w:marTop w:val="0"/>
          <w:marBottom w:val="0"/>
          <w:divBdr>
            <w:top w:val="none" w:sz="0" w:space="0" w:color="auto"/>
            <w:left w:val="none" w:sz="0" w:space="0" w:color="auto"/>
            <w:bottom w:val="none" w:sz="0" w:space="0" w:color="auto"/>
            <w:right w:val="none" w:sz="0" w:space="0" w:color="auto"/>
          </w:divBdr>
        </w:div>
        <w:div w:id="320039179">
          <w:marLeft w:val="480"/>
          <w:marRight w:val="0"/>
          <w:marTop w:val="0"/>
          <w:marBottom w:val="0"/>
          <w:divBdr>
            <w:top w:val="none" w:sz="0" w:space="0" w:color="auto"/>
            <w:left w:val="none" w:sz="0" w:space="0" w:color="auto"/>
            <w:bottom w:val="none" w:sz="0" w:space="0" w:color="auto"/>
            <w:right w:val="none" w:sz="0" w:space="0" w:color="auto"/>
          </w:divBdr>
        </w:div>
        <w:div w:id="1625576225">
          <w:marLeft w:val="480"/>
          <w:marRight w:val="0"/>
          <w:marTop w:val="0"/>
          <w:marBottom w:val="0"/>
          <w:divBdr>
            <w:top w:val="none" w:sz="0" w:space="0" w:color="auto"/>
            <w:left w:val="none" w:sz="0" w:space="0" w:color="auto"/>
            <w:bottom w:val="none" w:sz="0" w:space="0" w:color="auto"/>
            <w:right w:val="none" w:sz="0" w:space="0" w:color="auto"/>
          </w:divBdr>
        </w:div>
        <w:div w:id="1204951432">
          <w:marLeft w:val="480"/>
          <w:marRight w:val="0"/>
          <w:marTop w:val="0"/>
          <w:marBottom w:val="0"/>
          <w:divBdr>
            <w:top w:val="none" w:sz="0" w:space="0" w:color="auto"/>
            <w:left w:val="none" w:sz="0" w:space="0" w:color="auto"/>
            <w:bottom w:val="none" w:sz="0" w:space="0" w:color="auto"/>
            <w:right w:val="none" w:sz="0" w:space="0" w:color="auto"/>
          </w:divBdr>
        </w:div>
        <w:div w:id="218590284">
          <w:marLeft w:val="480"/>
          <w:marRight w:val="0"/>
          <w:marTop w:val="0"/>
          <w:marBottom w:val="0"/>
          <w:divBdr>
            <w:top w:val="none" w:sz="0" w:space="0" w:color="auto"/>
            <w:left w:val="none" w:sz="0" w:space="0" w:color="auto"/>
            <w:bottom w:val="none" w:sz="0" w:space="0" w:color="auto"/>
            <w:right w:val="none" w:sz="0" w:space="0" w:color="auto"/>
          </w:divBdr>
        </w:div>
        <w:div w:id="1299454482">
          <w:marLeft w:val="480"/>
          <w:marRight w:val="0"/>
          <w:marTop w:val="0"/>
          <w:marBottom w:val="0"/>
          <w:divBdr>
            <w:top w:val="none" w:sz="0" w:space="0" w:color="auto"/>
            <w:left w:val="none" w:sz="0" w:space="0" w:color="auto"/>
            <w:bottom w:val="none" w:sz="0" w:space="0" w:color="auto"/>
            <w:right w:val="none" w:sz="0" w:space="0" w:color="auto"/>
          </w:divBdr>
        </w:div>
        <w:div w:id="1137723891">
          <w:marLeft w:val="480"/>
          <w:marRight w:val="0"/>
          <w:marTop w:val="0"/>
          <w:marBottom w:val="0"/>
          <w:divBdr>
            <w:top w:val="none" w:sz="0" w:space="0" w:color="auto"/>
            <w:left w:val="none" w:sz="0" w:space="0" w:color="auto"/>
            <w:bottom w:val="none" w:sz="0" w:space="0" w:color="auto"/>
            <w:right w:val="none" w:sz="0" w:space="0" w:color="auto"/>
          </w:divBdr>
        </w:div>
        <w:div w:id="457840165">
          <w:marLeft w:val="480"/>
          <w:marRight w:val="0"/>
          <w:marTop w:val="0"/>
          <w:marBottom w:val="0"/>
          <w:divBdr>
            <w:top w:val="none" w:sz="0" w:space="0" w:color="auto"/>
            <w:left w:val="none" w:sz="0" w:space="0" w:color="auto"/>
            <w:bottom w:val="none" w:sz="0" w:space="0" w:color="auto"/>
            <w:right w:val="none" w:sz="0" w:space="0" w:color="auto"/>
          </w:divBdr>
        </w:div>
        <w:div w:id="459030946">
          <w:marLeft w:val="480"/>
          <w:marRight w:val="0"/>
          <w:marTop w:val="0"/>
          <w:marBottom w:val="0"/>
          <w:divBdr>
            <w:top w:val="none" w:sz="0" w:space="0" w:color="auto"/>
            <w:left w:val="none" w:sz="0" w:space="0" w:color="auto"/>
            <w:bottom w:val="none" w:sz="0" w:space="0" w:color="auto"/>
            <w:right w:val="none" w:sz="0" w:space="0" w:color="auto"/>
          </w:divBdr>
        </w:div>
      </w:divsChild>
    </w:div>
    <w:div w:id="289211520">
      <w:bodyDiv w:val="1"/>
      <w:marLeft w:val="0"/>
      <w:marRight w:val="0"/>
      <w:marTop w:val="0"/>
      <w:marBottom w:val="0"/>
      <w:divBdr>
        <w:top w:val="none" w:sz="0" w:space="0" w:color="auto"/>
        <w:left w:val="none" w:sz="0" w:space="0" w:color="auto"/>
        <w:bottom w:val="none" w:sz="0" w:space="0" w:color="auto"/>
        <w:right w:val="none" w:sz="0" w:space="0" w:color="auto"/>
      </w:divBdr>
    </w:div>
    <w:div w:id="290403715">
      <w:bodyDiv w:val="1"/>
      <w:marLeft w:val="0"/>
      <w:marRight w:val="0"/>
      <w:marTop w:val="0"/>
      <w:marBottom w:val="0"/>
      <w:divBdr>
        <w:top w:val="none" w:sz="0" w:space="0" w:color="auto"/>
        <w:left w:val="none" w:sz="0" w:space="0" w:color="auto"/>
        <w:bottom w:val="none" w:sz="0" w:space="0" w:color="auto"/>
        <w:right w:val="none" w:sz="0" w:space="0" w:color="auto"/>
      </w:divBdr>
      <w:divsChild>
        <w:div w:id="995957517">
          <w:marLeft w:val="480"/>
          <w:marRight w:val="0"/>
          <w:marTop w:val="0"/>
          <w:marBottom w:val="0"/>
          <w:divBdr>
            <w:top w:val="none" w:sz="0" w:space="0" w:color="auto"/>
            <w:left w:val="none" w:sz="0" w:space="0" w:color="auto"/>
            <w:bottom w:val="none" w:sz="0" w:space="0" w:color="auto"/>
            <w:right w:val="none" w:sz="0" w:space="0" w:color="auto"/>
          </w:divBdr>
        </w:div>
        <w:div w:id="1472559109">
          <w:marLeft w:val="480"/>
          <w:marRight w:val="0"/>
          <w:marTop w:val="0"/>
          <w:marBottom w:val="0"/>
          <w:divBdr>
            <w:top w:val="none" w:sz="0" w:space="0" w:color="auto"/>
            <w:left w:val="none" w:sz="0" w:space="0" w:color="auto"/>
            <w:bottom w:val="none" w:sz="0" w:space="0" w:color="auto"/>
            <w:right w:val="none" w:sz="0" w:space="0" w:color="auto"/>
          </w:divBdr>
        </w:div>
        <w:div w:id="355812702">
          <w:marLeft w:val="480"/>
          <w:marRight w:val="0"/>
          <w:marTop w:val="0"/>
          <w:marBottom w:val="0"/>
          <w:divBdr>
            <w:top w:val="none" w:sz="0" w:space="0" w:color="auto"/>
            <w:left w:val="none" w:sz="0" w:space="0" w:color="auto"/>
            <w:bottom w:val="none" w:sz="0" w:space="0" w:color="auto"/>
            <w:right w:val="none" w:sz="0" w:space="0" w:color="auto"/>
          </w:divBdr>
        </w:div>
        <w:div w:id="1146505900">
          <w:marLeft w:val="480"/>
          <w:marRight w:val="0"/>
          <w:marTop w:val="0"/>
          <w:marBottom w:val="0"/>
          <w:divBdr>
            <w:top w:val="none" w:sz="0" w:space="0" w:color="auto"/>
            <w:left w:val="none" w:sz="0" w:space="0" w:color="auto"/>
            <w:bottom w:val="none" w:sz="0" w:space="0" w:color="auto"/>
            <w:right w:val="none" w:sz="0" w:space="0" w:color="auto"/>
          </w:divBdr>
        </w:div>
        <w:div w:id="1307782310">
          <w:marLeft w:val="480"/>
          <w:marRight w:val="0"/>
          <w:marTop w:val="0"/>
          <w:marBottom w:val="0"/>
          <w:divBdr>
            <w:top w:val="none" w:sz="0" w:space="0" w:color="auto"/>
            <w:left w:val="none" w:sz="0" w:space="0" w:color="auto"/>
            <w:bottom w:val="none" w:sz="0" w:space="0" w:color="auto"/>
            <w:right w:val="none" w:sz="0" w:space="0" w:color="auto"/>
          </w:divBdr>
        </w:div>
        <w:div w:id="1777403989">
          <w:marLeft w:val="480"/>
          <w:marRight w:val="0"/>
          <w:marTop w:val="0"/>
          <w:marBottom w:val="0"/>
          <w:divBdr>
            <w:top w:val="none" w:sz="0" w:space="0" w:color="auto"/>
            <w:left w:val="none" w:sz="0" w:space="0" w:color="auto"/>
            <w:bottom w:val="none" w:sz="0" w:space="0" w:color="auto"/>
            <w:right w:val="none" w:sz="0" w:space="0" w:color="auto"/>
          </w:divBdr>
        </w:div>
        <w:div w:id="514809576">
          <w:marLeft w:val="480"/>
          <w:marRight w:val="0"/>
          <w:marTop w:val="0"/>
          <w:marBottom w:val="0"/>
          <w:divBdr>
            <w:top w:val="none" w:sz="0" w:space="0" w:color="auto"/>
            <w:left w:val="none" w:sz="0" w:space="0" w:color="auto"/>
            <w:bottom w:val="none" w:sz="0" w:space="0" w:color="auto"/>
            <w:right w:val="none" w:sz="0" w:space="0" w:color="auto"/>
          </w:divBdr>
        </w:div>
        <w:div w:id="122699542">
          <w:marLeft w:val="480"/>
          <w:marRight w:val="0"/>
          <w:marTop w:val="0"/>
          <w:marBottom w:val="0"/>
          <w:divBdr>
            <w:top w:val="none" w:sz="0" w:space="0" w:color="auto"/>
            <w:left w:val="none" w:sz="0" w:space="0" w:color="auto"/>
            <w:bottom w:val="none" w:sz="0" w:space="0" w:color="auto"/>
            <w:right w:val="none" w:sz="0" w:space="0" w:color="auto"/>
          </w:divBdr>
        </w:div>
        <w:div w:id="1338507349">
          <w:marLeft w:val="480"/>
          <w:marRight w:val="0"/>
          <w:marTop w:val="0"/>
          <w:marBottom w:val="0"/>
          <w:divBdr>
            <w:top w:val="none" w:sz="0" w:space="0" w:color="auto"/>
            <w:left w:val="none" w:sz="0" w:space="0" w:color="auto"/>
            <w:bottom w:val="none" w:sz="0" w:space="0" w:color="auto"/>
            <w:right w:val="none" w:sz="0" w:space="0" w:color="auto"/>
          </w:divBdr>
        </w:div>
        <w:div w:id="933439244">
          <w:marLeft w:val="480"/>
          <w:marRight w:val="0"/>
          <w:marTop w:val="0"/>
          <w:marBottom w:val="0"/>
          <w:divBdr>
            <w:top w:val="none" w:sz="0" w:space="0" w:color="auto"/>
            <w:left w:val="none" w:sz="0" w:space="0" w:color="auto"/>
            <w:bottom w:val="none" w:sz="0" w:space="0" w:color="auto"/>
            <w:right w:val="none" w:sz="0" w:space="0" w:color="auto"/>
          </w:divBdr>
        </w:div>
        <w:div w:id="425540656">
          <w:marLeft w:val="480"/>
          <w:marRight w:val="0"/>
          <w:marTop w:val="0"/>
          <w:marBottom w:val="0"/>
          <w:divBdr>
            <w:top w:val="none" w:sz="0" w:space="0" w:color="auto"/>
            <w:left w:val="none" w:sz="0" w:space="0" w:color="auto"/>
            <w:bottom w:val="none" w:sz="0" w:space="0" w:color="auto"/>
            <w:right w:val="none" w:sz="0" w:space="0" w:color="auto"/>
          </w:divBdr>
        </w:div>
        <w:div w:id="533536894">
          <w:marLeft w:val="480"/>
          <w:marRight w:val="0"/>
          <w:marTop w:val="0"/>
          <w:marBottom w:val="0"/>
          <w:divBdr>
            <w:top w:val="none" w:sz="0" w:space="0" w:color="auto"/>
            <w:left w:val="none" w:sz="0" w:space="0" w:color="auto"/>
            <w:bottom w:val="none" w:sz="0" w:space="0" w:color="auto"/>
            <w:right w:val="none" w:sz="0" w:space="0" w:color="auto"/>
          </w:divBdr>
        </w:div>
        <w:div w:id="468210021">
          <w:marLeft w:val="480"/>
          <w:marRight w:val="0"/>
          <w:marTop w:val="0"/>
          <w:marBottom w:val="0"/>
          <w:divBdr>
            <w:top w:val="none" w:sz="0" w:space="0" w:color="auto"/>
            <w:left w:val="none" w:sz="0" w:space="0" w:color="auto"/>
            <w:bottom w:val="none" w:sz="0" w:space="0" w:color="auto"/>
            <w:right w:val="none" w:sz="0" w:space="0" w:color="auto"/>
          </w:divBdr>
        </w:div>
        <w:div w:id="890313872">
          <w:marLeft w:val="480"/>
          <w:marRight w:val="0"/>
          <w:marTop w:val="0"/>
          <w:marBottom w:val="0"/>
          <w:divBdr>
            <w:top w:val="none" w:sz="0" w:space="0" w:color="auto"/>
            <w:left w:val="none" w:sz="0" w:space="0" w:color="auto"/>
            <w:bottom w:val="none" w:sz="0" w:space="0" w:color="auto"/>
            <w:right w:val="none" w:sz="0" w:space="0" w:color="auto"/>
          </w:divBdr>
        </w:div>
        <w:div w:id="1421834481">
          <w:marLeft w:val="480"/>
          <w:marRight w:val="0"/>
          <w:marTop w:val="0"/>
          <w:marBottom w:val="0"/>
          <w:divBdr>
            <w:top w:val="none" w:sz="0" w:space="0" w:color="auto"/>
            <w:left w:val="none" w:sz="0" w:space="0" w:color="auto"/>
            <w:bottom w:val="none" w:sz="0" w:space="0" w:color="auto"/>
            <w:right w:val="none" w:sz="0" w:space="0" w:color="auto"/>
          </w:divBdr>
        </w:div>
        <w:div w:id="1958289112">
          <w:marLeft w:val="480"/>
          <w:marRight w:val="0"/>
          <w:marTop w:val="0"/>
          <w:marBottom w:val="0"/>
          <w:divBdr>
            <w:top w:val="none" w:sz="0" w:space="0" w:color="auto"/>
            <w:left w:val="none" w:sz="0" w:space="0" w:color="auto"/>
            <w:bottom w:val="none" w:sz="0" w:space="0" w:color="auto"/>
            <w:right w:val="none" w:sz="0" w:space="0" w:color="auto"/>
          </w:divBdr>
        </w:div>
        <w:div w:id="1263492225">
          <w:marLeft w:val="480"/>
          <w:marRight w:val="0"/>
          <w:marTop w:val="0"/>
          <w:marBottom w:val="0"/>
          <w:divBdr>
            <w:top w:val="none" w:sz="0" w:space="0" w:color="auto"/>
            <w:left w:val="none" w:sz="0" w:space="0" w:color="auto"/>
            <w:bottom w:val="none" w:sz="0" w:space="0" w:color="auto"/>
            <w:right w:val="none" w:sz="0" w:space="0" w:color="auto"/>
          </w:divBdr>
        </w:div>
        <w:div w:id="1827816726">
          <w:marLeft w:val="480"/>
          <w:marRight w:val="0"/>
          <w:marTop w:val="0"/>
          <w:marBottom w:val="0"/>
          <w:divBdr>
            <w:top w:val="none" w:sz="0" w:space="0" w:color="auto"/>
            <w:left w:val="none" w:sz="0" w:space="0" w:color="auto"/>
            <w:bottom w:val="none" w:sz="0" w:space="0" w:color="auto"/>
            <w:right w:val="none" w:sz="0" w:space="0" w:color="auto"/>
          </w:divBdr>
        </w:div>
        <w:div w:id="1774670951">
          <w:marLeft w:val="480"/>
          <w:marRight w:val="0"/>
          <w:marTop w:val="0"/>
          <w:marBottom w:val="0"/>
          <w:divBdr>
            <w:top w:val="none" w:sz="0" w:space="0" w:color="auto"/>
            <w:left w:val="none" w:sz="0" w:space="0" w:color="auto"/>
            <w:bottom w:val="none" w:sz="0" w:space="0" w:color="auto"/>
            <w:right w:val="none" w:sz="0" w:space="0" w:color="auto"/>
          </w:divBdr>
        </w:div>
        <w:div w:id="227082534">
          <w:marLeft w:val="480"/>
          <w:marRight w:val="0"/>
          <w:marTop w:val="0"/>
          <w:marBottom w:val="0"/>
          <w:divBdr>
            <w:top w:val="none" w:sz="0" w:space="0" w:color="auto"/>
            <w:left w:val="none" w:sz="0" w:space="0" w:color="auto"/>
            <w:bottom w:val="none" w:sz="0" w:space="0" w:color="auto"/>
            <w:right w:val="none" w:sz="0" w:space="0" w:color="auto"/>
          </w:divBdr>
        </w:div>
        <w:div w:id="185025506">
          <w:marLeft w:val="480"/>
          <w:marRight w:val="0"/>
          <w:marTop w:val="0"/>
          <w:marBottom w:val="0"/>
          <w:divBdr>
            <w:top w:val="none" w:sz="0" w:space="0" w:color="auto"/>
            <w:left w:val="none" w:sz="0" w:space="0" w:color="auto"/>
            <w:bottom w:val="none" w:sz="0" w:space="0" w:color="auto"/>
            <w:right w:val="none" w:sz="0" w:space="0" w:color="auto"/>
          </w:divBdr>
        </w:div>
        <w:div w:id="1570001335">
          <w:marLeft w:val="480"/>
          <w:marRight w:val="0"/>
          <w:marTop w:val="0"/>
          <w:marBottom w:val="0"/>
          <w:divBdr>
            <w:top w:val="none" w:sz="0" w:space="0" w:color="auto"/>
            <w:left w:val="none" w:sz="0" w:space="0" w:color="auto"/>
            <w:bottom w:val="none" w:sz="0" w:space="0" w:color="auto"/>
            <w:right w:val="none" w:sz="0" w:space="0" w:color="auto"/>
          </w:divBdr>
        </w:div>
        <w:div w:id="1990279751">
          <w:marLeft w:val="480"/>
          <w:marRight w:val="0"/>
          <w:marTop w:val="0"/>
          <w:marBottom w:val="0"/>
          <w:divBdr>
            <w:top w:val="none" w:sz="0" w:space="0" w:color="auto"/>
            <w:left w:val="none" w:sz="0" w:space="0" w:color="auto"/>
            <w:bottom w:val="none" w:sz="0" w:space="0" w:color="auto"/>
            <w:right w:val="none" w:sz="0" w:space="0" w:color="auto"/>
          </w:divBdr>
        </w:div>
        <w:div w:id="1224288977">
          <w:marLeft w:val="480"/>
          <w:marRight w:val="0"/>
          <w:marTop w:val="0"/>
          <w:marBottom w:val="0"/>
          <w:divBdr>
            <w:top w:val="none" w:sz="0" w:space="0" w:color="auto"/>
            <w:left w:val="none" w:sz="0" w:space="0" w:color="auto"/>
            <w:bottom w:val="none" w:sz="0" w:space="0" w:color="auto"/>
            <w:right w:val="none" w:sz="0" w:space="0" w:color="auto"/>
          </w:divBdr>
        </w:div>
        <w:div w:id="742728123">
          <w:marLeft w:val="480"/>
          <w:marRight w:val="0"/>
          <w:marTop w:val="0"/>
          <w:marBottom w:val="0"/>
          <w:divBdr>
            <w:top w:val="none" w:sz="0" w:space="0" w:color="auto"/>
            <w:left w:val="none" w:sz="0" w:space="0" w:color="auto"/>
            <w:bottom w:val="none" w:sz="0" w:space="0" w:color="auto"/>
            <w:right w:val="none" w:sz="0" w:space="0" w:color="auto"/>
          </w:divBdr>
        </w:div>
        <w:div w:id="603079124">
          <w:marLeft w:val="480"/>
          <w:marRight w:val="0"/>
          <w:marTop w:val="0"/>
          <w:marBottom w:val="0"/>
          <w:divBdr>
            <w:top w:val="none" w:sz="0" w:space="0" w:color="auto"/>
            <w:left w:val="none" w:sz="0" w:space="0" w:color="auto"/>
            <w:bottom w:val="none" w:sz="0" w:space="0" w:color="auto"/>
            <w:right w:val="none" w:sz="0" w:space="0" w:color="auto"/>
          </w:divBdr>
        </w:div>
        <w:div w:id="124927522">
          <w:marLeft w:val="480"/>
          <w:marRight w:val="0"/>
          <w:marTop w:val="0"/>
          <w:marBottom w:val="0"/>
          <w:divBdr>
            <w:top w:val="none" w:sz="0" w:space="0" w:color="auto"/>
            <w:left w:val="none" w:sz="0" w:space="0" w:color="auto"/>
            <w:bottom w:val="none" w:sz="0" w:space="0" w:color="auto"/>
            <w:right w:val="none" w:sz="0" w:space="0" w:color="auto"/>
          </w:divBdr>
        </w:div>
        <w:div w:id="817114045">
          <w:marLeft w:val="480"/>
          <w:marRight w:val="0"/>
          <w:marTop w:val="0"/>
          <w:marBottom w:val="0"/>
          <w:divBdr>
            <w:top w:val="none" w:sz="0" w:space="0" w:color="auto"/>
            <w:left w:val="none" w:sz="0" w:space="0" w:color="auto"/>
            <w:bottom w:val="none" w:sz="0" w:space="0" w:color="auto"/>
            <w:right w:val="none" w:sz="0" w:space="0" w:color="auto"/>
          </w:divBdr>
        </w:div>
        <w:div w:id="2126728645">
          <w:marLeft w:val="480"/>
          <w:marRight w:val="0"/>
          <w:marTop w:val="0"/>
          <w:marBottom w:val="0"/>
          <w:divBdr>
            <w:top w:val="none" w:sz="0" w:space="0" w:color="auto"/>
            <w:left w:val="none" w:sz="0" w:space="0" w:color="auto"/>
            <w:bottom w:val="none" w:sz="0" w:space="0" w:color="auto"/>
            <w:right w:val="none" w:sz="0" w:space="0" w:color="auto"/>
          </w:divBdr>
        </w:div>
        <w:div w:id="788862807">
          <w:marLeft w:val="480"/>
          <w:marRight w:val="0"/>
          <w:marTop w:val="0"/>
          <w:marBottom w:val="0"/>
          <w:divBdr>
            <w:top w:val="none" w:sz="0" w:space="0" w:color="auto"/>
            <w:left w:val="none" w:sz="0" w:space="0" w:color="auto"/>
            <w:bottom w:val="none" w:sz="0" w:space="0" w:color="auto"/>
            <w:right w:val="none" w:sz="0" w:space="0" w:color="auto"/>
          </w:divBdr>
        </w:div>
        <w:div w:id="1831871948">
          <w:marLeft w:val="480"/>
          <w:marRight w:val="0"/>
          <w:marTop w:val="0"/>
          <w:marBottom w:val="0"/>
          <w:divBdr>
            <w:top w:val="none" w:sz="0" w:space="0" w:color="auto"/>
            <w:left w:val="none" w:sz="0" w:space="0" w:color="auto"/>
            <w:bottom w:val="none" w:sz="0" w:space="0" w:color="auto"/>
            <w:right w:val="none" w:sz="0" w:space="0" w:color="auto"/>
          </w:divBdr>
        </w:div>
        <w:div w:id="168446318">
          <w:marLeft w:val="480"/>
          <w:marRight w:val="0"/>
          <w:marTop w:val="0"/>
          <w:marBottom w:val="0"/>
          <w:divBdr>
            <w:top w:val="none" w:sz="0" w:space="0" w:color="auto"/>
            <w:left w:val="none" w:sz="0" w:space="0" w:color="auto"/>
            <w:bottom w:val="none" w:sz="0" w:space="0" w:color="auto"/>
            <w:right w:val="none" w:sz="0" w:space="0" w:color="auto"/>
          </w:divBdr>
        </w:div>
        <w:div w:id="239103011">
          <w:marLeft w:val="480"/>
          <w:marRight w:val="0"/>
          <w:marTop w:val="0"/>
          <w:marBottom w:val="0"/>
          <w:divBdr>
            <w:top w:val="none" w:sz="0" w:space="0" w:color="auto"/>
            <w:left w:val="none" w:sz="0" w:space="0" w:color="auto"/>
            <w:bottom w:val="none" w:sz="0" w:space="0" w:color="auto"/>
            <w:right w:val="none" w:sz="0" w:space="0" w:color="auto"/>
          </w:divBdr>
        </w:div>
        <w:div w:id="643199274">
          <w:marLeft w:val="480"/>
          <w:marRight w:val="0"/>
          <w:marTop w:val="0"/>
          <w:marBottom w:val="0"/>
          <w:divBdr>
            <w:top w:val="none" w:sz="0" w:space="0" w:color="auto"/>
            <w:left w:val="none" w:sz="0" w:space="0" w:color="auto"/>
            <w:bottom w:val="none" w:sz="0" w:space="0" w:color="auto"/>
            <w:right w:val="none" w:sz="0" w:space="0" w:color="auto"/>
          </w:divBdr>
        </w:div>
      </w:divsChild>
    </w:div>
    <w:div w:id="290863043">
      <w:bodyDiv w:val="1"/>
      <w:marLeft w:val="0"/>
      <w:marRight w:val="0"/>
      <w:marTop w:val="0"/>
      <w:marBottom w:val="0"/>
      <w:divBdr>
        <w:top w:val="none" w:sz="0" w:space="0" w:color="auto"/>
        <w:left w:val="none" w:sz="0" w:space="0" w:color="auto"/>
        <w:bottom w:val="none" w:sz="0" w:space="0" w:color="auto"/>
        <w:right w:val="none" w:sz="0" w:space="0" w:color="auto"/>
      </w:divBdr>
    </w:div>
    <w:div w:id="293366566">
      <w:bodyDiv w:val="1"/>
      <w:marLeft w:val="0"/>
      <w:marRight w:val="0"/>
      <w:marTop w:val="0"/>
      <w:marBottom w:val="0"/>
      <w:divBdr>
        <w:top w:val="none" w:sz="0" w:space="0" w:color="auto"/>
        <w:left w:val="none" w:sz="0" w:space="0" w:color="auto"/>
        <w:bottom w:val="none" w:sz="0" w:space="0" w:color="auto"/>
        <w:right w:val="none" w:sz="0" w:space="0" w:color="auto"/>
      </w:divBdr>
      <w:divsChild>
        <w:div w:id="1934974980">
          <w:marLeft w:val="480"/>
          <w:marRight w:val="0"/>
          <w:marTop w:val="0"/>
          <w:marBottom w:val="0"/>
          <w:divBdr>
            <w:top w:val="none" w:sz="0" w:space="0" w:color="auto"/>
            <w:left w:val="none" w:sz="0" w:space="0" w:color="auto"/>
            <w:bottom w:val="none" w:sz="0" w:space="0" w:color="auto"/>
            <w:right w:val="none" w:sz="0" w:space="0" w:color="auto"/>
          </w:divBdr>
        </w:div>
        <w:div w:id="457719483">
          <w:marLeft w:val="480"/>
          <w:marRight w:val="0"/>
          <w:marTop w:val="0"/>
          <w:marBottom w:val="0"/>
          <w:divBdr>
            <w:top w:val="none" w:sz="0" w:space="0" w:color="auto"/>
            <w:left w:val="none" w:sz="0" w:space="0" w:color="auto"/>
            <w:bottom w:val="none" w:sz="0" w:space="0" w:color="auto"/>
            <w:right w:val="none" w:sz="0" w:space="0" w:color="auto"/>
          </w:divBdr>
        </w:div>
        <w:div w:id="356463817">
          <w:marLeft w:val="480"/>
          <w:marRight w:val="0"/>
          <w:marTop w:val="0"/>
          <w:marBottom w:val="0"/>
          <w:divBdr>
            <w:top w:val="none" w:sz="0" w:space="0" w:color="auto"/>
            <w:left w:val="none" w:sz="0" w:space="0" w:color="auto"/>
            <w:bottom w:val="none" w:sz="0" w:space="0" w:color="auto"/>
            <w:right w:val="none" w:sz="0" w:space="0" w:color="auto"/>
          </w:divBdr>
        </w:div>
        <w:div w:id="346490814">
          <w:marLeft w:val="480"/>
          <w:marRight w:val="0"/>
          <w:marTop w:val="0"/>
          <w:marBottom w:val="0"/>
          <w:divBdr>
            <w:top w:val="none" w:sz="0" w:space="0" w:color="auto"/>
            <w:left w:val="none" w:sz="0" w:space="0" w:color="auto"/>
            <w:bottom w:val="none" w:sz="0" w:space="0" w:color="auto"/>
            <w:right w:val="none" w:sz="0" w:space="0" w:color="auto"/>
          </w:divBdr>
        </w:div>
        <w:div w:id="493566977">
          <w:marLeft w:val="480"/>
          <w:marRight w:val="0"/>
          <w:marTop w:val="0"/>
          <w:marBottom w:val="0"/>
          <w:divBdr>
            <w:top w:val="none" w:sz="0" w:space="0" w:color="auto"/>
            <w:left w:val="none" w:sz="0" w:space="0" w:color="auto"/>
            <w:bottom w:val="none" w:sz="0" w:space="0" w:color="auto"/>
            <w:right w:val="none" w:sz="0" w:space="0" w:color="auto"/>
          </w:divBdr>
        </w:div>
        <w:div w:id="229118150">
          <w:marLeft w:val="480"/>
          <w:marRight w:val="0"/>
          <w:marTop w:val="0"/>
          <w:marBottom w:val="0"/>
          <w:divBdr>
            <w:top w:val="none" w:sz="0" w:space="0" w:color="auto"/>
            <w:left w:val="none" w:sz="0" w:space="0" w:color="auto"/>
            <w:bottom w:val="none" w:sz="0" w:space="0" w:color="auto"/>
            <w:right w:val="none" w:sz="0" w:space="0" w:color="auto"/>
          </w:divBdr>
        </w:div>
        <w:div w:id="318047766">
          <w:marLeft w:val="480"/>
          <w:marRight w:val="0"/>
          <w:marTop w:val="0"/>
          <w:marBottom w:val="0"/>
          <w:divBdr>
            <w:top w:val="none" w:sz="0" w:space="0" w:color="auto"/>
            <w:left w:val="none" w:sz="0" w:space="0" w:color="auto"/>
            <w:bottom w:val="none" w:sz="0" w:space="0" w:color="auto"/>
            <w:right w:val="none" w:sz="0" w:space="0" w:color="auto"/>
          </w:divBdr>
        </w:div>
        <w:div w:id="2015915547">
          <w:marLeft w:val="480"/>
          <w:marRight w:val="0"/>
          <w:marTop w:val="0"/>
          <w:marBottom w:val="0"/>
          <w:divBdr>
            <w:top w:val="none" w:sz="0" w:space="0" w:color="auto"/>
            <w:left w:val="none" w:sz="0" w:space="0" w:color="auto"/>
            <w:bottom w:val="none" w:sz="0" w:space="0" w:color="auto"/>
            <w:right w:val="none" w:sz="0" w:space="0" w:color="auto"/>
          </w:divBdr>
        </w:div>
        <w:div w:id="564727789">
          <w:marLeft w:val="480"/>
          <w:marRight w:val="0"/>
          <w:marTop w:val="0"/>
          <w:marBottom w:val="0"/>
          <w:divBdr>
            <w:top w:val="none" w:sz="0" w:space="0" w:color="auto"/>
            <w:left w:val="none" w:sz="0" w:space="0" w:color="auto"/>
            <w:bottom w:val="none" w:sz="0" w:space="0" w:color="auto"/>
            <w:right w:val="none" w:sz="0" w:space="0" w:color="auto"/>
          </w:divBdr>
        </w:div>
        <w:div w:id="126629079">
          <w:marLeft w:val="480"/>
          <w:marRight w:val="0"/>
          <w:marTop w:val="0"/>
          <w:marBottom w:val="0"/>
          <w:divBdr>
            <w:top w:val="none" w:sz="0" w:space="0" w:color="auto"/>
            <w:left w:val="none" w:sz="0" w:space="0" w:color="auto"/>
            <w:bottom w:val="none" w:sz="0" w:space="0" w:color="auto"/>
            <w:right w:val="none" w:sz="0" w:space="0" w:color="auto"/>
          </w:divBdr>
        </w:div>
        <w:div w:id="1049256566">
          <w:marLeft w:val="480"/>
          <w:marRight w:val="0"/>
          <w:marTop w:val="0"/>
          <w:marBottom w:val="0"/>
          <w:divBdr>
            <w:top w:val="none" w:sz="0" w:space="0" w:color="auto"/>
            <w:left w:val="none" w:sz="0" w:space="0" w:color="auto"/>
            <w:bottom w:val="none" w:sz="0" w:space="0" w:color="auto"/>
            <w:right w:val="none" w:sz="0" w:space="0" w:color="auto"/>
          </w:divBdr>
        </w:div>
        <w:div w:id="1991278243">
          <w:marLeft w:val="480"/>
          <w:marRight w:val="0"/>
          <w:marTop w:val="0"/>
          <w:marBottom w:val="0"/>
          <w:divBdr>
            <w:top w:val="none" w:sz="0" w:space="0" w:color="auto"/>
            <w:left w:val="none" w:sz="0" w:space="0" w:color="auto"/>
            <w:bottom w:val="none" w:sz="0" w:space="0" w:color="auto"/>
            <w:right w:val="none" w:sz="0" w:space="0" w:color="auto"/>
          </w:divBdr>
        </w:div>
        <w:div w:id="1400903252">
          <w:marLeft w:val="480"/>
          <w:marRight w:val="0"/>
          <w:marTop w:val="0"/>
          <w:marBottom w:val="0"/>
          <w:divBdr>
            <w:top w:val="none" w:sz="0" w:space="0" w:color="auto"/>
            <w:left w:val="none" w:sz="0" w:space="0" w:color="auto"/>
            <w:bottom w:val="none" w:sz="0" w:space="0" w:color="auto"/>
            <w:right w:val="none" w:sz="0" w:space="0" w:color="auto"/>
          </w:divBdr>
        </w:div>
        <w:div w:id="366756873">
          <w:marLeft w:val="480"/>
          <w:marRight w:val="0"/>
          <w:marTop w:val="0"/>
          <w:marBottom w:val="0"/>
          <w:divBdr>
            <w:top w:val="none" w:sz="0" w:space="0" w:color="auto"/>
            <w:left w:val="none" w:sz="0" w:space="0" w:color="auto"/>
            <w:bottom w:val="none" w:sz="0" w:space="0" w:color="auto"/>
            <w:right w:val="none" w:sz="0" w:space="0" w:color="auto"/>
          </w:divBdr>
        </w:div>
        <w:div w:id="702439805">
          <w:marLeft w:val="480"/>
          <w:marRight w:val="0"/>
          <w:marTop w:val="0"/>
          <w:marBottom w:val="0"/>
          <w:divBdr>
            <w:top w:val="none" w:sz="0" w:space="0" w:color="auto"/>
            <w:left w:val="none" w:sz="0" w:space="0" w:color="auto"/>
            <w:bottom w:val="none" w:sz="0" w:space="0" w:color="auto"/>
            <w:right w:val="none" w:sz="0" w:space="0" w:color="auto"/>
          </w:divBdr>
        </w:div>
      </w:divsChild>
    </w:div>
    <w:div w:id="294455326">
      <w:bodyDiv w:val="1"/>
      <w:marLeft w:val="0"/>
      <w:marRight w:val="0"/>
      <w:marTop w:val="0"/>
      <w:marBottom w:val="0"/>
      <w:divBdr>
        <w:top w:val="none" w:sz="0" w:space="0" w:color="auto"/>
        <w:left w:val="none" w:sz="0" w:space="0" w:color="auto"/>
        <w:bottom w:val="none" w:sz="0" w:space="0" w:color="auto"/>
        <w:right w:val="none" w:sz="0" w:space="0" w:color="auto"/>
      </w:divBdr>
    </w:div>
    <w:div w:id="299582688">
      <w:bodyDiv w:val="1"/>
      <w:marLeft w:val="0"/>
      <w:marRight w:val="0"/>
      <w:marTop w:val="0"/>
      <w:marBottom w:val="0"/>
      <w:divBdr>
        <w:top w:val="none" w:sz="0" w:space="0" w:color="auto"/>
        <w:left w:val="none" w:sz="0" w:space="0" w:color="auto"/>
        <w:bottom w:val="none" w:sz="0" w:space="0" w:color="auto"/>
        <w:right w:val="none" w:sz="0" w:space="0" w:color="auto"/>
      </w:divBdr>
    </w:div>
    <w:div w:id="301427345">
      <w:bodyDiv w:val="1"/>
      <w:marLeft w:val="0"/>
      <w:marRight w:val="0"/>
      <w:marTop w:val="0"/>
      <w:marBottom w:val="0"/>
      <w:divBdr>
        <w:top w:val="none" w:sz="0" w:space="0" w:color="auto"/>
        <w:left w:val="none" w:sz="0" w:space="0" w:color="auto"/>
        <w:bottom w:val="none" w:sz="0" w:space="0" w:color="auto"/>
        <w:right w:val="none" w:sz="0" w:space="0" w:color="auto"/>
      </w:divBdr>
    </w:div>
    <w:div w:id="301690336">
      <w:bodyDiv w:val="1"/>
      <w:marLeft w:val="0"/>
      <w:marRight w:val="0"/>
      <w:marTop w:val="0"/>
      <w:marBottom w:val="0"/>
      <w:divBdr>
        <w:top w:val="none" w:sz="0" w:space="0" w:color="auto"/>
        <w:left w:val="none" w:sz="0" w:space="0" w:color="auto"/>
        <w:bottom w:val="none" w:sz="0" w:space="0" w:color="auto"/>
        <w:right w:val="none" w:sz="0" w:space="0" w:color="auto"/>
      </w:divBdr>
    </w:div>
    <w:div w:id="308561184">
      <w:bodyDiv w:val="1"/>
      <w:marLeft w:val="0"/>
      <w:marRight w:val="0"/>
      <w:marTop w:val="0"/>
      <w:marBottom w:val="0"/>
      <w:divBdr>
        <w:top w:val="none" w:sz="0" w:space="0" w:color="auto"/>
        <w:left w:val="none" w:sz="0" w:space="0" w:color="auto"/>
        <w:bottom w:val="none" w:sz="0" w:space="0" w:color="auto"/>
        <w:right w:val="none" w:sz="0" w:space="0" w:color="auto"/>
      </w:divBdr>
    </w:div>
    <w:div w:id="322975476">
      <w:bodyDiv w:val="1"/>
      <w:marLeft w:val="0"/>
      <w:marRight w:val="0"/>
      <w:marTop w:val="0"/>
      <w:marBottom w:val="0"/>
      <w:divBdr>
        <w:top w:val="none" w:sz="0" w:space="0" w:color="auto"/>
        <w:left w:val="none" w:sz="0" w:space="0" w:color="auto"/>
        <w:bottom w:val="none" w:sz="0" w:space="0" w:color="auto"/>
        <w:right w:val="none" w:sz="0" w:space="0" w:color="auto"/>
      </w:divBdr>
    </w:div>
    <w:div w:id="324089878">
      <w:bodyDiv w:val="1"/>
      <w:marLeft w:val="0"/>
      <w:marRight w:val="0"/>
      <w:marTop w:val="0"/>
      <w:marBottom w:val="0"/>
      <w:divBdr>
        <w:top w:val="none" w:sz="0" w:space="0" w:color="auto"/>
        <w:left w:val="none" w:sz="0" w:space="0" w:color="auto"/>
        <w:bottom w:val="none" w:sz="0" w:space="0" w:color="auto"/>
        <w:right w:val="none" w:sz="0" w:space="0" w:color="auto"/>
      </w:divBdr>
    </w:div>
    <w:div w:id="324894246">
      <w:bodyDiv w:val="1"/>
      <w:marLeft w:val="0"/>
      <w:marRight w:val="0"/>
      <w:marTop w:val="0"/>
      <w:marBottom w:val="0"/>
      <w:divBdr>
        <w:top w:val="none" w:sz="0" w:space="0" w:color="auto"/>
        <w:left w:val="none" w:sz="0" w:space="0" w:color="auto"/>
        <w:bottom w:val="none" w:sz="0" w:space="0" w:color="auto"/>
        <w:right w:val="none" w:sz="0" w:space="0" w:color="auto"/>
      </w:divBdr>
    </w:div>
    <w:div w:id="325716270">
      <w:bodyDiv w:val="1"/>
      <w:marLeft w:val="0"/>
      <w:marRight w:val="0"/>
      <w:marTop w:val="0"/>
      <w:marBottom w:val="0"/>
      <w:divBdr>
        <w:top w:val="none" w:sz="0" w:space="0" w:color="auto"/>
        <w:left w:val="none" w:sz="0" w:space="0" w:color="auto"/>
        <w:bottom w:val="none" w:sz="0" w:space="0" w:color="auto"/>
        <w:right w:val="none" w:sz="0" w:space="0" w:color="auto"/>
      </w:divBdr>
      <w:divsChild>
        <w:div w:id="379476075">
          <w:marLeft w:val="480"/>
          <w:marRight w:val="0"/>
          <w:marTop w:val="0"/>
          <w:marBottom w:val="0"/>
          <w:divBdr>
            <w:top w:val="none" w:sz="0" w:space="0" w:color="auto"/>
            <w:left w:val="none" w:sz="0" w:space="0" w:color="auto"/>
            <w:bottom w:val="none" w:sz="0" w:space="0" w:color="auto"/>
            <w:right w:val="none" w:sz="0" w:space="0" w:color="auto"/>
          </w:divBdr>
        </w:div>
        <w:div w:id="382558330">
          <w:marLeft w:val="480"/>
          <w:marRight w:val="0"/>
          <w:marTop w:val="0"/>
          <w:marBottom w:val="0"/>
          <w:divBdr>
            <w:top w:val="none" w:sz="0" w:space="0" w:color="auto"/>
            <w:left w:val="none" w:sz="0" w:space="0" w:color="auto"/>
            <w:bottom w:val="none" w:sz="0" w:space="0" w:color="auto"/>
            <w:right w:val="none" w:sz="0" w:space="0" w:color="auto"/>
          </w:divBdr>
        </w:div>
        <w:div w:id="1110903264">
          <w:marLeft w:val="480"/>
          <w:marRight w:val="0"/>
          <w:marTop w:val="0"/>
          <w:marBottom w:val="0"/>
          <w:divBdr>
            <w:top w:val="none" w:sz="0" w:space="0" w:color="auto"/>
            <w:left w:val="none" w:sz="0" w:space="0" w:color="auto"/>
            <w:bottom w:val="none" w:sz="0" w:space="0" w:color="auto"/>
            <w:right w:val="none" w:sz="0" w:space="0" w:color="auto"/>
          </w:divBdr>
        </w:div>
        <w:div w:id="1928686049">
          <w:marLeft w:val="480"/>
          <w:marRight w:val="0"/>
          <w:marTop w:val="0"/>
          <w:marBottom w:val="0"/>
          <w:divBdr>
            <w:top w:val="none" w:sz="0" w:space="0" w:color="auto"/>
            <w:left w:val="none" w:sz="0" w:space="0" w:color="auto"/>
            <w:bottom w:val="none" w:sz="0" w:space="0" w:color="auto"/>
            <w:right w:val="none" w:sz="0" w:space="0" w:color="auto"/>
          </w:divBdr>
        </w:div>
        <w:div w:id="319777811">
          <w:marLeft w:val="480"/>
          <w:marRight w:val="0"/>
          <w:marTop w:val="0"/>
          <w:marBottom w:val="0"/>
          <w:divBdr>
            <w:top w:val="none" w:sz="0" w:space="0" w:color="auto"/>
            <w:left w:val="none" w:sz="0" w:space="0" w:color="auto"/>
            <w:bottom w:val="none" w:sz="0" w:space="0" w:color="auto"/>
            <w:right w:val="none" w:sz="0" w:space="0" w:color="auto"/>
          </w:divBdr>
        </w:div>
        <w:div w:id="820004250">
          <w:marLeft w:val="480"/>
          <w:marRight w:val="0"/>
          <w:marTop w:val="0"/>
          <w:marBottom w:val="0"/>
          <w:divBdr>
            <w:top w:val="none" w:sz="0" w:space="0" w:color="auto"/>
            <w:left w:val="none" w:sz="0" w:space="0" w:color="auto"/>
            <w:bottom w:val="none" w:sz="0" w:space="0" w:color="auto"/>
            <w:right w:val="none" w:sz="0" w:space="0" w:color="auto"/>
          </w:divBdr>
        </w:div>
        <w:div w:id="864950246">
          <w:marLeft w:val="480"/>
          <w:marRight w:val="0"/>
          <w:marTop w:val="0"/>
          <w:marBottom w:val="0"/>
          <w:divBdr>
            <w:top w:val="none" w:sz="0" w:space="0" w:color="auto"/>
            <w:left w:val="none" w:sz="0" w:space="0" w:color="auto"/>
            <w:bottom w:val="none" w:sz="0" w:space="0" w:color="auto"/>
            <w:right w:val="none" w:sz="0" w:space="0" w:color="auto"/>
          </w:divBdr>
        </w:div>
        <w:div w:id="1325015679">
          <w:marLeft w:val="480"/>
          <w:marRight w:val="0"/>
          <w:marTop w:val="0"/>
          <w:marBottom w:val="0"/>
          <w:divBdr>
            <w:top w:val="none" w:sz="0" w:space="0" w:color="auto"/>
            <w:left w:val="none" w:sz="0" w:space="0" w:color="auto"/>
            <w:bottom w:val="none" w:sz="0" w:space="0" w:color="auto"/>
            <w:right w:val="none" w:sz="0" w:space="0" w:color="auto"/>
          </w:divBdr>
        </w:div>
        <w:div w:id="1861821747">
          <w:marLeft w:val="480"/>
          <w:marRight w:val="0"/>
          <w:marTop w:val="0"/>
          <w:marBottom w:val="0"/>
          <w:divBdr>
            <w:top w:val="none" w:sz="0" w:space="0" w:color="auto"/>
            <w:left w:val="none" w:sz="0" w:space="0" w:color="auto"/>
            <w:bottom w:val="none" w:sz="0" w:space="0" w:color="auto"/>
            <w:right w:val="none" w:sz="0" w:space="0" w:color="auto"/>
          </w:divBdr>
        </w:div>
        <w:div w:id="389814646">
          <w:marLeft w:val="480"/>
          <w:marRight w:val="0"/>
          <w:marTop w:val="0"/>
          <w:marBottom w:val="0"/>
          <w:divBdr>
            <w:top w:val="none" w:sz="0" w:space="0" w:color="auto"/>
            <w:left w:val="none" w:sz="0" w:space="0" w:color="auto"/>
            <w:bottom w:val="none" w:sz="0" w:space="0" w:color="auto"/>
            <w:right w:val="none" w:sz="0" w:space="0" w:color="auto"/>
          </w:divBdr>
        </w:div>
        <w:div w:id="1385367220">
          <w:marLeft w:val="480"/>
          <w:marRight w:val="0"/>
          <w:marTop w:val="0"/>
          <w:marBottom w:val="0"/>
          <w:divBdr>
            <w:top w:val="none" w:sz="0" w:space="0" w:color="auto"/>
            <w:left w:val="none" w:sz="0" w:space="0" w:color="auto"/>
            <w:bottom w:val="none" w:sz="0" w:space="0" w:color="auto"/>
            <w:right w:val="none" w:sz="0" w:space="0" w:color="auto"/>
          </w:divBdr>
        </w:div>
        <w:div w:id="1003361025">
          <w:marLeft w:val="480"/>
          <w:marRight w:val="0"/>
          <w:marTop w:val="0"/>
          <w:marBottom w:val="0"/>
          <w:divBdr>
            <w:top w:val="none" w:sz="0" w:space="0" w:color="auto"/>
            <w:left w:val="none" w:sz="0" w:space="0" w:color="auto"/>
            <w:bottom w:val="none" w:sz="0" w:space="0" w:color="auto"/>
            <w:right w:val="none" w:sz="0" w:space="0" w:color="auto"/>
          </w:divBdr>
        </w:div>
        <w:div w:id="152919446">
          <w:marLeft w:val="480"/>
          <w:marRight w:val="0"/>
          <w:marTop w:val="0"/>
          <w:marBottom w:val="0"/>
          <w:divBdr>
            <w:top w:val="none" w:sz="0" w:space="0" w:color="auto"/>
            <w:left w:val="none" w:sz="0" w:space="0" w:color="auto"/>
            <w:bottom w:val="none" w:sz="0" w:space="0" w:color="auto"/>
            <w:right w:val="none" w:sz="0" w:space="0" w:color="auto"/>
          </w:divBdr>
        </w:div>
        <w:div w:id="1649627866">
          <w:marLeft w:val="480"/>
          <w:marRight w:val="0"/>
          <w:marTop w:val="0"/>
          <w:marBottom w:val="0"/>
          <w:divBdr>
            <w:top w:val="none" w:sz="0" w:space="0" w:color="auto"/>
            <w:left w:val="none" w:sz="0" w:space="0" w:color="auto"/>
            <w:bottom w:val="none" w:sz="0" w:space="0" w:color="auto"/>
            <w:right w:val="none" w:sz="0" w:space="0" w:color="auto"/>
          </w:divBdr>
        </w:div>
        <w:div w:id="462843391">
          <w:marLeft w:val="480"/>
          <w:marRight w:val="0"/>
          <w:marTop w:val="0"/>
          <w:marBottom w:val="0"/>
          <w:divBdr>
            <w:top w:val="none" w:sz="0" w:space="0" w:color="auto"/>
            <w:left w:val="none" w:sz="0" w:space="0" w:color="auto"/>
            <w:bottom w:val="none" w:sz="0" w:space="0" w:color="auto"/>
            <w:right w:val="none" w:sz="0" w:space="0" w:color="auto"/>
          </w:divBdr>
        </w:div>
        <w:div w:id="1708286709">
          <w:marLeft w:val="480"/>
          <w:marRight w:val="0"/>
          <w:marTop w:val="0"/>
          <w:marBottom w:val="0"/>
          <w:divBdr>
            <w:top w:val="none" w:sz="0" w:space="0" w:color="auto"/>
            <w:left w:val="none" w:sz="0" w:space="0" w:color="auto"/>
            <w:bottom w:val="none" w:sz="0" w:space="0" w:color="auto"/>
            <w:right w:val="none" w:sz="0" w:space="0" w:color="auto"/>
          </w:divBdr>
        </w:div>
        <w:div w:id="1700737359">
          <w:marLeft w:val="480"/>
          <w:marRight w:val="0"/>
          <w:marTop w:val="0"/>
          <w:marBottom w:val="0"/>
          <w:divBdr>
            <w:top w:val="none" w:sz="0" w:space="0" w:color="auto"/>
            <w:left w:val="none" w:sz="0" w:space="0" w:color="auto"/>
            <w:bottom w:val="none" w:sz="0" w:space="0" w:color="auto"/>
            <w:right w:val="none" w:sz="0" w:space="0" w:color="auto"/>
          </w:divBdr>
        </w:div>
        <w:div w:id="1105924233">
          <w:marLeft w:val="480"/>
          <w:marRight w:val="0"/>
          <w:marTop w:val="0"/>
          <w:marBottom w:val="0"/>
          <w:divBdr>
            <w:top w:val="none" w:sz="0" w:space="0" w:color="auto"/>
            <w:left w:val="none" w:sz="0" w:space="0" w:color="auto"/>
            <w:bottom w:val="none" w:sz="0" w:space="0" w:color="auto"/>
            <w:right w:val="none" w:sz="0" w:space="0" w:color="auto"/>
          </w:divBdr>
        </w:div>
        <w:div w:id="1421751058">
          <w:marLeft w:val="480"/>
          <w:marRight w:val="0"/>
          <w:marTop w:val="0"/>
          <w:marBottom w:val="0"/>
          <w:divBdr>
            <w:top w:val="none" w:sz="0" w:space="0" w:color="auto"/>
            <w:left w:val="none" w:sz="0" w:space="0" w:color="auto"/>
            <w:bottom w:val="none" w:sz="0" w:space="0" w:color="auto"/>
            <w:right w:val="none" w:sz="0" w:space="0" w:color="auto"/>
          </w:divBdr>
        </w:div>
        <w:div w:id="1539590640">
          <w:marLeft w:val="480"/>
          <w:marRight w:val="0"/>
          <w:marTop w:val="0"/>
          <w:marBottom w:val="0"/>
          <w:divBdr>
            <w:top w:val="none" w:sz="0" w:space="0" w:color="auto"/>
            <w:left w:val="none" w:sz="0" w:space="0" w:color="auto"/>
            <w:bottom w:val="none" w:sz="0" w:space="0" w:color="auto"/>
            <w:right w:val="none" w:sz="0" w:space="0" w:color="auto"/>
          </w:divBdr>
        </w:div>
        <w:div w:id="662929302">
          <w:marLeft w:val="480"/>
          <w:marRight w:val="0"/>
          <w:marTop w:val="0"/>
          <w:marBottom w:val="0"/>
          <w:divBdr>
            <w:top w:val="none" w:sz="0" w:space="0" w:color="auto"/>
            <w:left w:val="none" w:sz="0" w:space="0" w:color="auto"/>
            <w:bottom w:val="none" w:sz="0" w:space="0" w:color="auto"/>
            <w:right w:val="none" w:sz="0" w:space="0" w:color="auto"/>
          </w:divBdr>
        </w:div>
        <w:div w:id="1054161807">
          <w:marLeft w:val="480"/>
          <w:marRight w:val="0"/>
          <w:marTop w:val="0"/>
          <w:marBottom w:val="0"/>
          <w:divBdr>
            <w:top w:val="none" w:sz="0" w:space="0" w:color="auto"/>
            <w:left w:val="none" w:sz="0" w:space="0" w:color="auto"/>
            <w:bottom w:val="none" w:sz="0" w:space="0" w:color="auto"/>
            <w:right w:val="none" w:sz="0" w:space="0" w:color="auto"/>
          </w:divBdr>
        </w:div>
        <w:div w:id="1701126461">
          <w:marLeft w:val="480"/>
          <w:marRight w:val="0"/>
          <w:marTop w:val="0"/>
          <w:marBottom w:val="0"/>
          <w:divBdr>
            <w:top w:val="none" w:sz="0" w:space="0" w:color="auto"/>
            <w:left w:val="none" w:sz="0" w:space="0" w:color="auto"/>
            <w:bottom w:val="none" w:sz="0" w:space="0" w:color="auto"/>
            <w:right w:val="none" w:sz="0" w:space="0" w:color="auto"/>
          </w:divBdr>
        </w:div>
        <w:div w:id="934048904">
          <w:marLeft w:val="480"/>
          <w:marRight w:val="0"/>
          <w:marTop w:val="0"/>
          <w:marBottom w:val="0"/>
          <w:divBdr>
            <w:top w:val="none" w:sz="0" w:space="0" w:color="auto"/>
            <w:left w:val="none" w:sz="0" w:space="0" w:color="auto"/>
            <w:bottom w:val="none" w:sz="0" w:space="0" w:color="auto"/>
            <w:right w:val="none" w:sz="0" w:space="0" w:color="auto"/>
          </w:divBdr>
        </w:div>
        <w:div w:id="875846307">
          <w:marLeft w:val="480"/>
          <w:marRight w:val="0"/>
          <w:marTop w:val="0"/>
          <w:marBottom w:val="0"/>
          <w:divBdr>
            <w:top w:val="none" w:sz="0" w:space="0" w:color="auto"/>
            <w:left w:val="none" w:sz="0" w:space="0" w:color="auto"/>
            <w:bottom w:val="none" w:sz="0" w:space="0" w:color="auto"/>
            <w:right w:val="none" w:sz="0" w:space="0" w:color="auto"/>
          </w:divBdr>
        </w:div>
        <w:div w:id="1029641829">
          <w:marLeft w:val="480"/>
          <w:marRight w:val="0"/>
          <w:marTop w:val="0"/>
          <w:marBottom w:val="0"/>
          <w:divBdr>
            <w:top w:val="none" w:sz="0" w:space="0" w:color="auto"/>
            <w:left w:val="none" w:sz="0" w:space="0" w:color="auto"/>
            <w:bottom w:val="none" w:sz="0" w:space="0" w:color="auto"/>
            <w:right w:val="none" w:sz="0" w:space="0" w:color="auto"/>
          </w:divBdr>
        </w:div>
        <w:div w:id="1059784574">
          <w:marLeft w:val="480"/>
          <w:marRight w:val="0"/>
          <w:marTop w:val="0"/>
          <w:marBottom w:val="0"/>
          <w:divBdr>
            <w:top w:val="none" w:sz="0" w:space="0" w:color="auto"/>
            <w:left w:val="none" w:sz="0" w:space="0" w:color="auto"/>
            <w:bottom w:val="none" w:sz="0" w:space="0" w:color="auto"/>
            <w:right w:val="none" w:sz="0" w:space="0" w:color="auto"/>
          </w:divBdr>
        </w:div>
        <w:div w:id="1775633739">
          <w:marLeft w:val="480"/>
          <w:marRight w:val="0"/>
          <w:marTop w:val="0"/>
          <w:marBottom w:val="0"/>
          <w:divBdr>
            <w:top w:val="none" w:sz="0" w:space="0" w:color="auto"/>
            <w:left w:val="none" w:sz="0" w:space="0" w:color="auto"/>
            <w:bottom w:val="none" w:sz="0" w:space="0" w:color="auto"/>
            <w:right w:val="none" w:sz="0" w:space="0" w:color="auto"/>
          </w:divBdr>
        </w:div>
        <w:div w:id="620067484">
          <w:marLeft w:val="480"/>
          <w:marRight w:val="0"/>
          <w:marTop w:val="0"/>
          <w:marBottom w:val="0"/>
          <w:divBdr>
            <w:top w:val="none" w:sz="0" w:space="0" w:color="auto"/>
            <w:left w:val="none" w:sz="0" w:space="0" w:color="auto"/>
            <w:bottom w:val="none" w:sz="0" w:space="0" w:color="auto"/>
            <w:right w:val="none" w:sz="0" w:space="0" w:color="auto"/>
          </w:divBdr>
        </w:div>
        <w:div w:id="1396511583">
          <w:marLeft w:val="480"/>
          <w:marRight w:val="0"/>
          <w:marTop w:val="0"/>
          <w:marBottom w:val="0"/>
          <w:divBdr>
            <w:top w:val="none" w:sz="0" w:space="0" w:color="auto"/>
            <w:left w:val="none" w:sz="0" w:space="0" w:color="auto"/>
            <w:bottom w:val="none" w:sz="0" w:space="0" w:color="auto"/>
            <w:right w:val="none" w:sz="0" w:space="0" w:color="auto"/>
          </w:divBdr>
        </w:div>
        <w:div w:id="1114785167">
          <w:marLeft w:val="480"/>
          <w:marRight w:val="0"/>
          <w:marTop w:val="0"/>
          <w:marBottom w:val="0"/>
          <w:divBdr>
            <w:top w:val="none" w:sz="0" w:space="0" w:color="auto"/>
            <w:left w:val="none" w:sz="0" w:space="0" w:color="auto"/>
            <w:bottom w:val="none" w:sz="0" w:space="0" w:color="auto"/>
            <w:right w:val="none" w:sz="0" w:space="0" w:color="auto"/>
          </w:divBdr>
        </w:div>
        <w:div w:id="358701836">
          <w:marLeft w:val="480"/>
          <w:marRight w:val="0"/>
          <w:marTop w:val="0"/>
          <w:marBottom w:val="0"/>
          <w:divBdr>
            <w:top w:val="none" w:sz="0" w:space="0" w:color="auto"/>
            <w:left w:val="none" w:sz="0" w:space="0" w:color="auto"/>
            <w:bottom w:val="none" w:sz="0" w:space="0" w:color="auto"/>
            <w:right w:val="none" w:sz="0" w:space="0" w:color="auto"/>
          </w:divBdr>
        </w:div>
        <w:div w:id="71701497">
          <w:marLeft w:val="480"/>
          <w:marRight w:val="0"/>
          <w:marTop w:val="0"/>
          <w:marBottom w:val="0"/>
          <w:divBdr>
            <w:top w:val="none" w:sz="0" w:space="0" w:color="auto"/>
            <w:left w:val="none" w:sz="0" w:space="0" w:color="auto"/>
            <w:bottom w:val="none" w:sz="0" w:space="0" w:color="auto"/>
            <w:right w:val="none" w:sz="0" w:space="0" w:color="auto"/>
          </w:divBdr>
        </w:div>
        <w:div w:id="961692062">
          <w:marLeft w:val="480"/>
          <w:marRight w:val="0"/>
          <w:marTop w:val="0"/>
          <w:marBottom w:val="0"/>
          <w:divBdr>
            <w:top w:val="none" w:sz="0" w:space="0" w:color="auto"/>
            <w:left w:val="none" w:sz="0" w:space="0" w:color="auto"/>
            <w:bottom w:val="none" w:sz="0" w:space="0" w:color="auto"/>
            <w:right w:val="none" w:sz="0" w:space="0" w:color="auto"/>
          </w:divBdr>
        </w:div>
        <w:div w:id="1969702978">
          <w:marLeft w:val="480"/>
          <w:marRight w:val="0"/>
          <w:marTop w:val="0"/>
          <w:marBottom w:val="0"/>
          <w:divBdr>
            <w:top w:val="none" w:sz="0" w:space="0" w:color="auto"/>
            <w:left w:val="none" w:sz="0" w:space="0" w:color="auto"/>
            <w:bottom w:val="none" w:sz="0" w:space="0" w:color="auto"/>
            <w:right w:val="none" w:sz="0" w:space="0" w:color="auto"/>
          </w:divBdr>
        </w:div>
        <w:div w:id="679237895">
          <w:marLeft w:val="480"/>
          <w:marRight w:val="0"/>
          <w:marTop w:val="0"/>
          <w:marBottom w:val="0"/>
          <w:divBdr>
            <w:top w:val="none" w:sz="0" w:space="0" w:color="auto"/>
            <w:left w:val="none" w:sz="0" w:space="0" w:color="auto"/>
            <w:bottom w:val="none" w:sz="0" w:space="0" w:color="auto"/>
            <w:right w:val="none" w:sz="0" w:space="0" w:color="auto"/>
          </w:divBdr>
        </w:div>
        <w:div w:id="2145004156">
          <w:marLeft w:val="480"/>
          <w:marRight w:val="0"/>
          <w:marTop w:val="0"/>
          <w:marBottom w:val="0"/>
          <w:divBdr>
            <w:top w:val="none" w:sz="0" w:space="0" w:color="auto"/>
            <w:left w:val="none" w:sz="0" w:space="0" w:color="auto"/>
            <w:bottom w:val="none" w:sz="0" w:space="0" w:color="auto"/>
            <w:right w:val="none" w:sz="0" w:space="0" w:color="auto"/>
          </w:divBdr>
        </w:div>
        <w:div w:id="1719625567">
          <w:marLeft w:val="480"/>
          <w:marRight w:val="0"/>
          <w:marTop w:val="0"/>
          <w:marBottom w:val="0"/>
          <w:divBdr>
            <w:top w:val="none" w:sz="0" w:space="0" w:color="auto"/>
            <w:left w:val="none" w:sz="0" w:space="0" w:color="auto"/>
            <w:bottom w:val="none" w:sz="0" w:space="0" w:color="auto"/>
            <w:right w:val="none" w:sz="0" w:space="0" w:color="auto"/>
          </w:divBdr>
        </w:div>
        <w:div w:id="1361976985">
          <w:marLeft w:val="480"/>
          <w:marRight w:val="0"/>
          <w:marTop w:val="0"/>
          <w:marBottom w:val="0"/>
          <w:divBdr>
            <w:top w:val="none" w:sz="0" w:space="0" w:color="auto"/>
            <w:left w:val="none" w:sz="0" w:space="0" w:color="auto"/>
            <w:bottom w:val="none" w:sz="0" w:space="0" w:color="auto"/>
            <w:right w:val="none" w:sz="0" w:space="0" w:color="auto"/>
          </w:divBdr>
        </w:div>
        <w:div w:id="1499662093">
          <w:marLeft w:val="480"/>
          <w:marRight w:val="0"/>
          <w:marTop w:val="0"/>
          <w:marBottom w:val="0"/>
          <w:divBdr>
            <w:top w:val="none" w:sz="0" w:space="0" w:color="auto"/>
            <w:left w:val="none" w:sz="0" w:space="0" w:color="auto"/>
            <w:bottom w:val="none" w:sz="0" w:space="0" w:color="auto"/>
            <w:right w:val="none" w:sz="0" w:space="0" w:color="auto"/>
          </w:divBdr>
        </w:div>
        <w:div w:id="335426354">
          <w:marLeft w:val="480"/>
          <w:marRight w:val="0"/>
          <w:marTop w:val="0"/>
          <w:marBottom w:val="0"/>
          <w:divBdr>
            <w:top w:val="none" w:sz="0" w:space="0" w:color="auto"/>
            <w:left w:val="none" w:sz="0" w:space="0" w:color="auto"/>
            <w:bottom w:val="none" w:sz="0" w:space="0" w:color="auto"/>
            <w:right w:val="none" w:sz="0" w:space="0" w:color="auto"/>
          </w:divBdr>
        </w:div>
        <w:div w:id="541871610">
          <w:marLeft w:val="480"/>
          <w:marRight w:val="0"/>
          <w:marTop w:val="0"/>
          <w:marBottom w:val="0"/>
          <w:divBdr>
            <w:top w:val="none" w:sz="0" w:space="0" w:color="auto"/>
            <w:left w:val="none" w:sz="0" w:space="0" w:color="auto"/>
            <w:bottom w:val="none" w:sz="0" w:space="0" w:color="auto"/>
            <w:right w:val="none" w:sz="0" w:space="0" w:color="auto"/>
          </w:divBdr>
        </w:div>
        <w:div w:id="335619547">
          <w:marLeft w:val="480"/>
          <w:marRight w:val="0"/>
          <w:marTop w:val="0"/>
          <w:marBottom w:val="0"/>
          <w:divBdr>
            <w:top w:val="none" w:sz="0" w:space="0" w:color="auto"/>
            <w:left w:val="none" w:sz="0" w:space="0" w:color="auto"/>
            <w:bottom w:val="none" w:sz="0" w:space="0" w:color="auto"/>
            <w:right w:val="none" w:sz="0" w:space="0" w:color="auto"/>
          </w:divBdr>
        </w:div>
        <w:div w:id="1265578658">
          <w:marLeft w:val="480"/>
          <w:marRight w:val="0"/>
          <w:marTop w:val="0"/>
          <w:marBottom w:val="0"/>
          <w:divBdr>
            <w:top w:val="none" w:sz="0" w:space="0" w:color="auto"/>
            <w:left w:val="none" w:sz="0" w:space="0" w:color="auto"/>
            <w:bottom w:val="none" w:sz="0" w:space="0" w:color="auto"/>
            <w:right w:val="none" w:sz="0" w:space="0" w:color="auto"/>
          </w:divBdr>
        </w:div>
        <w:div w:id="24672440">
          <w:marLeft w:val="480"/>
          <w:marRight w:val="0"/>
          <w:marTop w:val="0"/>
          <w:marBottom w:val="0"/>
          <w:divBdr>
            <w:top w:val="none" w:sz="0" w:space="0" w:color="auto"/>
            <w:left w:val="none" w:sz="0" w:space="0" w:color="auto"/>
            <w:bottom w:val="none" w:sz="0" w:space="0" w:color="auto"/>
            <w:right w:val="none" w:sz="0" w:space="0" w:color="auto"/>
          </w:divBdr>
        </w:div>
        <w:div w:id="1666857148">
          <w:marLeft w:val="480"/>
          <w:marRight w:val="0"/>
          <w:marTop w:val="0"/>
          <w:marBottom w:val="0"/>
          <w:divBdr>
            <w:top w:val="none" w:sz="0" w:space="0" w:color="auto"/>
            <w:left w:val="none" w:sz="0" w:space="0" w:color="auto"/>
            <w:bottom w:val="none" w:sz="0" w:space="0" w:color="auto"/>
            <w:right w:val="none" w:sz="0" w:space="0" w:color="auto"/>
          </w:divBdr>
        </w:div>
        <w:div w:id="550657151">
          <w:marLeft w:val="480"/>
          <w:marRight w:val="0"/>
          <w:marTop w:val="0"/>
          <w:marBottom w:val="0"/>
          <w:divBdr>
            <w:top w:val="none" w:sz="0" w:space="0" w:color="auto"/>
            <w:left w:val="none" w:sz="0" w:space="0" w:color="auto"/>
            <w:bottom w:val="none" w:sz="0" w:space="0" w:color="auto"/>
            <w:right w:val="none" w:sz="0" w:space="0" w:color="auto"/>
          </w:divBdr>
        </w:div>
        <w:div w:id="213587305">
          <w:marLeft w:val="480"/>
          <w:marRight w:val="0"/>
          <w:marTop w:val="0"/>
          <w:marBottom w:val="0"/>
          <w:divBdr>
            <w:top w:val="none" w:sz="0" w:space="0" w:color="auto"/>
            <w:left w:val="none" w:sz="0" w:space="0" w:color="auto"/>
            <w:bottom w:val="none" w:sz="0" w:space="0" w:color="auto"/>
            <w:right w:val="none" w:sz="0" w:space="0" w:color="auto"/>
          </w:divBdr>
        </w:div>
        <w:div w:id="1881355025">
          <w:marLeft w:val="480"/>
          <w:marRight w:val="0"/>
          <w:marTop w:val="0"/>
          <w:marBottom w:val="0"/>
          <w:divBdr>
            <w:top w:val="none" w:sz="0" w:space="0" w:color="auto"/>
            <w:left w:val="none" w:sz="0" w:space="0" w:color="auto"/>
            <w:bottom w:val="none" w:sz="0" w:space="0" w:color="auto"/>
            <w:right w:val="none" w:sz="0" w:space="0" w:color="auto"/>
          </w:divBdr>
        </w:div>
        <w:div w:id="684206956">
          <w:marLeft w:val="480"/>
          <w:marRight w:val="0"/>
          <w:marTop w:val="0"/>
          <w:marBottom w:val="0"/>
          <w:divBdr>
            <w:top w:val="none" w:sz="0" w:space="0" w:color="auto"/>
            <w:left w:val="none" w:sz="0" w:space="0" w:color="auto"/>
            <w:bottom w:val="none" w:sz="0" w:space="0" w:color="auto"/>
            <w:right w:val="none" w:sz="0" w:space="0" w:color="auto"/>
          </w:divBdr>
        </w:div>
        <w:div w:id="1729843560">
          <w:marLeft w:val="480"/>
          <w:marRight w:val="0"/>
          <w:marTop w:val="0"/>
          <w:marBottom w:val="0"/>
          <w:divBdr>
            <w:top w:val="none" w:sz="0" w:space="0" w:color="auto"/>
            <w:left w:val="none" w:sz="0" w:space="0" w:color="auto"/>
            <w:bottom w:val="none" w:sz="0" w:space="0" w:color="auto"/>
            <w:right w:val="none" w:sz="0" w:space="0" w:color="auto"/>
          </w:divBdr>
        </w:div>
        <w:div w:id="892539300">
          <w:marLeft w:val="480"/>
          <w:marRight w:val="0"/>
          <w:marTop w:val="0"/>
          <w:marBottom w:val="0"/>
          <w:divBdr>
            <w:top w:val="none" w:sz="0" w:space="0" w:color="auto"/>
            <w:left w:val="none" w:sz="0" w:space="0" w:color="auto"/>
            <w:bottom w:val="none" w:sz="0" w:space="0" w:color="auto"/>
            <w:right w:val="none" w:sz="0" w:space="0" w:color="auto"/>
          </w:divBdr>
        </w:div>
        <w:div w:id="1177689214">
          <w:marLeft w:val="480"/>
          <w:marRight w:val="0"/>
          <w:marTop w:val="0"/>
          <w:marBottom w:val="0"/>
          <w:divBdr>
            <w:top w:val="none" w:sz="0" w:space="0" w:color="auto"/>
            <w:left w:val="none" w:sz="0" w:space="0" w:color="auto"/>
            <w:bottom w:val="none" w:sz="0" w:space="0" w:color="auto"/>
            <w:right w:val="none" w:sz="0" w:space="0" w:color="auto"/>
          </w:divBdr>
        </w:div>
      </w:divsChild>
    </w:div>
    <w:div w:id="331952724">
      <w:bodyDiv w:val="1"/>
      <w:marLeft w:val="0"/>
      <w:marRight w:val="0"/>
      <w:marTop w:val="0"/>
      <w:marBottom w:val="0"/>
      <w:divBdr>
        <w:top w:val="none" w:sz="0" w:space="0" w:color="auto"/>
        <w:left w:val="none" w:sz="0" w:space="0" w:color="auto"/>
        <w:bottom w:val="none" w:sz="0" w:space="0" w:color="auto"/>
        <w:right w:val="none" w:sz="0" w:space="0" w:color="auto"/>
      </w:divBdr>
    </w:div>
    <w:div w:id="335113384">
      <w:bodyDiv w:val="1"/>
      <w:marLeft w:val="0"/>
      <w:marRight w:val="0"/>
      <w:marTop w:val="0"/>
      <w:marBottom w:val="0"/>
      <w:divBdr>
        <w:top w:val="none" w:sz="0" w:space="0" w:color="auto"/>
        <w:left w:val="none" w:sz="0" w:space="0" w:color="auto"/>
        <w:bottom w:val="none" w:sz="0" w:space="0" w:color="auto"/>
        <w:right w:val="none" w:sz="0" w:space="0" w:color="auto"/>
      </w:divBdr>
    </w:div>
    <w:div w:id="337463431">
      <w:bodyDiv w:val="1"/>
      <w:marLeft w:val="0"/>
      <w:marRight w:val="0"/>
      <w:marTop w:val="0"/>
      <w:marBottom w:val="0"/>
      <w:divBdr>
        <w:top w:val="none" w:sz="0" w:space="0" w:color="auto"/>
        <w:left w:val="none" w:sz="0" w:space="0" w:color="auto"/>
        <w:bottom w:val="none" w:sz="0" w:space="0" w:color="auto"/>
        <w:right w:val="none" w:sz="0" w:space="0" w:color="auto"/>
      </w:divBdr>
    </w:div>
    <w:div w:id="339551865">
      <w:bodyDiv w:val="1"/>
      <w:marLeft w:val="0"/>
      <w:marRight w:val="0"/>
      <w:marTop w:val="0"/>
      <w:marBottom w:val="0"/>
      <w:divBdr>
        <w:top w:val="none" w:sz="0" w:space="0" w:color="auto"/>
        <w:left w:val="none" w:sz="0" w:space="0" w:color="auto"/>
        <w:bottom w:val="none" w:sz="0" w:space="0" w:color="auto"/>
        <w:right w:val="none" w:sz="0" w:space="0" w:color="auto"/>
      </w:divBdr>
    </w:div>
    <w:div w:id="339701377">
      <w:bodyDiv w:val="1"/>
      <w:marLeft w:val="0"/>
      <w:marRight w:val="0"/>
      <w:marTop w:val="0"/>
      <w:marBottom w:val="0"/>
      <w:divBdr>
        <w:top w:val="none" w:sz="0" w:space="0" w:color="auto"/>
        <w:left w:val="none" w:sz="0" w:space="0" w:color="auto"/>
        <w:bottom w:val="none" w:sz="0" w:space="0" w:color="auto"/>
        <w:right w:val="none" w:sz="0" w:space="0" w:color="auto"/>
      </w:divBdr>
      <w:divsChild>
        <w:div w:id="529077060">
          <w:marLeft w:val="480"/>
          <w:marRight w:val="0"/>
          <w:marTop w:val="0"/>
          <w:marBottom w:val="0"/>
          <w:divBdr>
            <w:top w:val="none" w:sz="0" w:space="0" w:color="auto"/>
            <w:left w:val="none" w:sz="0" w:space="0" w:color="auto"/>
            <w:bottom w:val="none" w:sz="0" w:space="0" w:color="auto"/>
            <w:right w:val="none" w:sz="0" w:space="0" w:color="auto"/>
          </w:divBdr>
        </w:div>
        <w:div w:id="702708778">
          <w:marLeft w:val="480"/>
          <w:marRight w:val="0"/>
          <w:marTop w:val="0"/>
          <w:marBottom w:val="0"/>
          <w:divBdr>
            <w:top w:val="none" w:sz="0" w:space="0" w:color="auto"/>
            <w:left w:val="none" w:sz="0" w:space="0" w:color="auto"/>
            <w:bottom w:val="none" w:sz="0" w:space="0" w:color="auto"/>
            <w:right w:val="none" w:sz="0" w:space="0" w:color="auto"/>
          </w:divBdr>
        </w:div>
        <w:div w:id="171186640">
          <w:marLeft w:val="480"/>
          <w:marRight w:val="0"/>
          <w:marTop w:val="0"/>
          <w:marBottom w:val="0"/>
          <w:divBdr>
            <w:top w:val="none" w:sz="0" w:space="0" w:color="auto"/>
            <w:left w:val="none" w:sz="0" w:space="0" w:color="auto"/>
            <w:bottom w:val="none" w:sz="0" w:space="0" w:color="auto"/>
            <w:right w:val="none" w:sz="0" w:space="0" w:color="auto"/>
          </w:divBdr>
        </w:div>
        <w:div w:id="1067532985">
          <w:marLeft w:val="480"/>
          <w:marRight w:val="0"/>
          <w:marTop w:val="0"/>
          <w:marBottom w:val="0"/>
          <w:divBdr>
            <w:top w:val="none" w:sz="0" w:space="0" w:color="auto"/>
            <w:left w:val="none" w:sz="0" w:space="0" w:color="auto"/>
            <w:bottom w:val="none" w:sz="0" w:space="0" w:color="auto"/>
            <w:right w:val="none" w:sz="0" w:space="0" w:color="auto"/>
          </w:divBdr>
        </w:div>
        <w:div w:id="1403285882">
          <w:marLeft w:val="480"/>
          <w:marRight w:val="0"/>
          <w:marTop w:val="0"/>
          <w:marBottom w:val="0"/>
          <w:divBdr>
            <w:top w:val="none" w:sz="0" w:space="0" w:color="auto"/>
            <w:left w:val="none" w:sz="0" w:space="0" w:color="auto"/>
            <w:bottom w:val="none" w:sz="0" w:space="0" w:color="auto"/>
            <w:right w:val="none" w:sz="0" w:space="0" w:color="auto"/>
          </w:divBdr>
        </w:div>
        <w:div w:id="261227947">
          <w:marLeft w:val="480"/>
          <w:marRight w:val="0"/>
          <w:marTop w:val="0"/>
          <w:marBottom w:val="0"/>
          <w:divBdr>
            <w:top w:val="none" w:sz="0" w:space="0" w:color="auto"/>
            <w:left w:val="none" w:sz="0" w:space="0" w:color="auto"/>
            <w:bottom w:val="none" w:sz="0" w:space="0" w:color="auto"/>
            <w:right w:val="none" w:sz="0" w:space="0" w:color="auto"/>
          </w:divBdr>
        </w:div>
        <w:div w:id="9915014">
          <w:marLeft w:val="480"/>
          <w:marRight w:val="0"/>
          <w:marTop w:val="0"/>
          <w:marBottom w:val="0"/>
          <w:divBdr>
            <w:top w:val="none" w:sz="0" w:space="0" w:color="auto"/>
            <w:left w:val="none" w:sz="0" w:space="0" w:color="auto"/>
            <w:bottom w:val="none" w:sz="0" w:space="0" w:color="auto"/>
            <w:right w:val="none" w:sz="0" w:space="0" w:color="auto"/>
          </w:divBdr>
        </w:div>
        <w:div w:id="76294116">
          <w:marLeft w:val="480"/>
          <w:marRight w:val="0"/>
          <w:marTop w:val="0"/>
          <w:marBottom w:val="0"/>
          <w:divBdr>
            <w:top w:val="none" w:sz="0" w:space="0" w:color="auto"/>
            <w:left w:val="none" w:sz="0" w:space="0" w:color="auto"/>
            <w:bottom w:val="none" w:sz="0" w:space="0" w:color="auto"/>
            <w:right w:val="none" w:sz="0" w:space="0" w:color="auto"/>
          </w:divBdr>
        </w:div>
        <w:div w:id="1519199995">
          <w:marLeft w:val="480"/>
          <w:marRight w:val="0"/>
          <w:marTop w:val="0"/>
          <w:marBottom w:val="0"/>
          <w:divBdr>
            <w:top w:val="none" w:sz="0" w:space="0" w:color="auto"/>
            <w:left w:val="none" w:sz="0" w:space="0" w:color="auto"/>
            <w:bottom w:val="none" w:sz="0" w:space="0" w:color="auto"/>
            <w:right w:val="none" w:sz="0" w:space="0" w:color="auto"/>
          </w:divBdr>
        </w:div>
        <w:div w:id="8602914">
          <w:marLeft w:val="480"/>
          <w:marRight w:val="0"/>
          <w:marTop w:val="0"/>
          <w:marBottom w:val="0"/>
          <w:divBdr>
            <w:top w:val="none" w:sz="0" w:space="0" w:color="auto"/>
            <w:left w:val="none" w:sz="0" w:space="0" w:color="auto"/>
            <w:bottom w:val="none" w:sz="0" w:space="0" w:color="auto"/>
            <w:right w:val="none" w:sz="0" w:space="0" w:color="auto"/>
          </w:divBdr>
        </w:div>
        <w:div w:id="866983747">
          <w:marLeft w:val="480"/>
          <w:marRight w:val="0"/>
          <w:marTop w:val="0"/>
          <w:marBottom w:val="0"/>
          <w:divBdr>
            <w:top w:val="none" w:sz="0" w:space="0" w:color="auto"/>
            <w:left w:val="none" w:sz="0" w:space="0" w:color="auto"/>
            <w:bottom w:val="none" w:sz="0" w:space="0" w:color="auto"/>
            <w:right w:val="none" w:sz="0" w:space="0" w:color="auto"/>
          </w:divBdr>
        </w:div>
        <w:div w:id="1837184640">
          <w:marLeft w:val="480"/>
          <w:marRight w:val="0"/>
          <w:marTop w:val="0"/>
          <w:marBottom w:val="0"/>
          <w:divBdr>
            <w:top w:val="none" w:sz="0" w:space="0" w:color="auto"/>
            <w:left w:val="none" w:sz="0" w:space="0" w:color="auto"/>
            <w:bottom w:val="none" w:sz="0" w:space="0" w:color="auto"/>
            <w:right w:val="none" w:sz="0" w:space="0" w:color="auto"/>
          </w:divBdr>
        </w:div>
        <w:div w:id="1646545341">
          <w:marLeft w:val="480"/>
          <w:marRight w:val="0"/>
          <w:marTop w:val="0"/>
          <w:marBottom w:val="0"/>
          <w:divBdr>
            <w:top w:val="none" w:sz="0" w:space="0" w:color="auto"/>
            <w:left w:val="none" w:sz="0" w:space="0" w:color="auto"/>
            <w:bottom w:val="none" w:sz="0" w:space="0" w:color="auto"/>
            <w:right w:val="none" w:sz="0" w:space="0" w:color="auto"/>
          </w:divBdr>
        </w:div>
        <w:div w:id="2068842284">
          <w:marLeft w:val="480"/>
          <w:marRight w:val="0"/>
          <w:marTop w:val="0"/>
          <w:marBottom w:val="0"/>
          <w:divBdr>
            <w:top w:val="none" w:sz="0" w:space="0" w:color="auto"/>
            <w:left w:val="none" w:sz="0" w:space="0" w:color="auto"/>
            <w:bottom w:val="none" w:sz="0" w:space="0" w:color="auto"/>
            <w:right w:val="none" w:sz="0" w:space="0" w:color="auto"/>
          </w:divBdr>
        </w:div>
        <w:div w:id="454635855">
          <w:marLeft w:val="480"/>
          <w:marRight w:val="0"/>
          <w:marTop w:val="0"/>
          <w:marBottom w:val="0"/>
          <w:divBdr>
            <w:top w:val="none" w:sz="0" w:space="0" w:color="auto"/>
            <w:left w:val="none" w:sz="0" w:space="0" w:color="auto"/>
            <w:bottom w:val="none" w:sz="0" w:space="0" w:color="auto"/>
            <w:right w:val="none" w:sz="0" w:space="0" w:color="auto"/>
          </w:divBdr>
        </w:div>
        <w:div w:id="1083068080">
          <w:marLeft w:val="480"/>
          <w:marRight w:val="0"/>
          <w:marTop w:val="0"/>
          <w:marBottom w:val="0"/>
          <w:divBdr>
            <w:top w:val="none" w:sz="0" w:space="0" w:color="auto"/>
            <w:left w:val="none" w:sz="0" w:space="0" w:color="auto"/>
            <w:bottom w:val="none" w:sz="0" w:space="0" w:color="auto"/>
            <w:right w:val="none" w:sz="0" w:space="0" w:color="auto"/>
          </w:divBdr>
        </w:div>
        <w:div w:id="1661888896">
          <w:marLeft w:val="480"/>
          <w:marRight w:val="0"/>
          <w:marTop w:val="0"/>
          <w:marBottom w:val="0"/>
          <w:divBdr>
            <w:top w:val="none" w:sz="0" w:space="0" w:color="auto"/>
            <w:left w:val="none" w:sz="0" w:space="0" w:color="auto"/>
            <w:bottom w:val="none" w:sz="0" w:space="0" w:color="auto"/>
            <w:right w:val="none" w:sz="0" w:space="0" w:color="auto"/>
          </w:divBdr>
        </w:div>
        <w:div w:id="1905336217">
          <w:marLeft w:val="480"/>
          <w:marRight w:val="0"/>
          <w:marTop w:val="0"/>
          <w:marBottom w:val="0"/>
          <w:divBdr>
            <w:top w:val="none" w:sz="0" w:space="0" w:color="auto"/>
            <w:left w:val="none" w:sz="0" w:space="0" w:color="auto"/>
            <w:bottom w:val="none" w:sz="0" w:space="0" w:color="auto"/>
            <w:right w:val="none" w:sz="0" w:space="0" w:color="auto"/>
          </w:divBdr>
        </w:div>
        <w:div w:id="1369144628">
          <w:marLeft w:val="480"/>
          <w:marRight w:val="0"/>
          <w:marTop w:val="0"/>
          <w:marBottom w:val="0"/>
          <w:divBdr>
            <w:top w:val="none" w:sz="0" w:space="0" w:color="auto"/>
            <w:left w:val="none" w:sz="0" w:space="0" w:color="auto"/>
            <w:bottom w:val="none" w:sz="0" w:space="0" w:color="auto"/>
            <w:right w:val="none" w:sz="0" w:space="0" w:color="auto"/>
          </w:divBdr>
        </w:div>
        <w:div w:id="1593708429">
          <w:marLeft w:val="480"/>
          <w:marRight w:val="0"/>
          <w:marTop w:val="0"/>
          <w:marBottom w:val="0"/>
          <w:divBdr>
            <w:top w:val="none" w:sz="0" w:space="0" w:color="auto"/>
            <w:left w:val="none" w:sz="0" w:space="0" w:color="auto"/>
            <w:bottom w:val="none" w:sz="0" w:space="0" w:color="auto"/>
            <w:right w:val="none" w:sz="0" w:space="0" w:color="auto"/>
          </w:divBdr>
        </w:div>
        <w:div w:id="760109060">
          <w:marLeft w:val="480"/>
          <w:marRight w:val="0"/>
          <w:marTop w:val="0"/>
          <w:marBottom w:val="0"/>
          <w:divBdr>
            <w:top w:val="none" w:sz="0" w:space="0" w:color="auto"/>
            <w:left w:val="none" w:sz="0" w:space="0" w:color="auto"/>
            <w:bottom w:val="none" w:sz="0" w:space="0" w:color="auto"/>
            <w:right w:val="none" w:sz="0" w:space="0" w:color="auto"/>
          </w:divBdr>
        </w:div>
        <w:div w:id="1111315029">
          <w:marLeft w:val="480"/>
          <w:marRight w:val="0"/>
          <w:marTop w:val="0"/>
          <w:marBottom w:val="0"/>
          <w:divBdr>
            <w:top w:val="none" w:sz="0" w:space="0" w:color="auto"/>
            <w:left w:val="none" w:sz="0" w:space="0" w:color="auto"/>
            <w:bottom w:val="none" w:sz="0" w:space="0" w:color="auto"/>
            <w:right w:val="none" w:sz="0" w:space="0" w:color="auto"/>
          </w:divBdr>
        </w:div>
        <w:div w:id="678430302">
          <w:marLeft w:val="480"/>
          <w:marRight w:val="0"/>
          <w:marTop w:val="0"/>
          <w:marBottom w:val="0"/>
          <w:divBdr>
            <w:top w:val="none" w:sz="0" w:space="0" w:color="auto"/>
            <w:left w:val="none" w:sz="0" w:space="0" w:color="auto"/>
            <w:bottom w:val="none" w:sz="0" w:space="0" w:color="auto"/>
            <w:right w:val="none" w:sz="0" w:space="0" w:color="auto"/>
          </w:divBdr>
        </w:div>
        <w:div w:id="1456632598">
          <w:marLeft w:val="480"/>
          <w:marRight w:val="0"/>
          <w:marTop w:val="0"/>
          <w:marBottom w:val="0"/>
          <w:divBdr>
            <w:top w:val="none" w:sz="0" w:space="0" w:color="auto"/>
            <w:left w:val="none" w:sz="0" w:space="0" w:color="auto"/>
            <w:bottom w:val="none" w:sz="0" w:space="0" w:color="auto"/>
            <w:right w:val="none" w:sz="0" w:space="0" w:color="auto"/>
          </w:divBdr>
        </w:div>
        <w:div w:id="759327783">
          <w:marLeft w:val="480"/>
          <w:marRight w:val="0"/>
          <w:marTop w:val="0"/>
          <w:marBottom w:val="0"/>
          <w:divBdr>
            <w:top w:val="none" w:sz="0" w:space="0" w:color="auto"/>
            <w:left w:val="none" w:sz="0" w:space="0" w:color="auto"/>
            <w:bottom w:val="none" w:sz="0" w:space="0" w:color="auto"/>
            <w:right w:val="none" w:sz="0" w:space="0" w:color="auto"/>
          </w:divBdr>
        </w:div>
        <w:div w:id="796991625">
          <w:marLeft w:val="480"/>
          <w:marRight w:val="0"/>
          <w:marTop w:val="0"/>
          <w:marBottom w:val="0"/>
          <w:divBdr>
            <w:top w:val="none" w:sz="0" w:space="0" w:color="auto"/>
            <w:left w:val="none" w:sz="0" w:space="0" w:color="auto"/>
            <w:bottom w:val="none" w:sz="0" w:space="0" w:color="auto"/>
            <w:right w:val="none" w:sz="0" w:space="0" w:color="auto"/>
          </w:divBdr>
        </w:div>
        <w:div w:id="740173247">
          <w:marLeft w:val="480"/>
          <w:marRight w:val="0"/>
          <w:marTop w:val="0"/>
          <w:marBottom w:val="0"/>
          <w:divBdr>
            <w:top w:val="none" w:sz="0" w:space="0" w:color="auto"/>
            <w:left w:val="none" w:sz="0" w:space="0" w:color="auto"/>
            <w:bottom w:val="none" w:sz="0" w:space="0" w:color="auto"/>
            <w:right w:val="none" w:sz="0" w:space="0" w:color="auto"/>
          </w:divBdr>
        </w:div>
        <w:div w:id="736435008">
          <w:marLeft w:val="480"/>
          <w:marRight w:val="0"/>
          <w:marTop w:val="0"/>
          <w:marBottom w:val="0"/>
          <w:divBdr>
            <w:top w:val="none" w:sz="0" w:space="0" w:color="auto"/>
            <w:left w:val="none" w:sz="0" w:space="0" w:color="auto"/>
            <w:bottom w:val="none" w:sz="0" w:space="0" w:color="auto"/>
            <w:right w:val="none" w:sz="0" w:space="0" w:color="auto"/>
          </w:divBdr>
        </w:div>
        <w:div w:id="1735660592">
          <w:marLeft w:val="480"/>
          <w:marRight w:val="0"/>
          <w:marTop w:val="0"/>
          <w:marBottom w:val="0"/>
          <w:divBdr>
            <w:top w:val="none" w:sz="0" w:space="0" w:color="auto"/>
            <w:left w:val="none" w:sz="0" w:space="0" w:color="auto"/>
            <w:bottom w:val="none" w:sz="0" w:space="0" w:color="auto"/>
            <w:right w:val="none" w:sz="0" w:space="0" w:color="auto"/>
          </w:divBdr>
        </w:div>
        <w:div w:id="63917126">
          <w:marLeft w:val="480"/>
          <w:marRight w:val="0"/>
          <w:marTop w:val="0"/>
          <w:marBottom w:val="0"/>
          <w:divBdr>
            <w:top w:val="none" w:sz="0" w:space="0" w:color="auto"/>
            <w:left w:val="none" w:sz="0" w:space="0" w:color="auto"/>
            <w:bottom w:val="none" w:sz="0" w:space="0" w:color="auto"/>
            <w:right w:val="none" w:sz="0" w:space="0" w:color="auto"/>
          </w:divBdr>
        </w:div>
        <w:div w:id="959458167">
          <w:marLeft w:val="480"/>
          <w:marRight w:val="0"/>
          <w:marTop w:val="0"/>
          <w:marBottom w:val="0"/>
          <w:divBdr>
            <w:top w:val="none" w:sz="0" w:space="0" w:color="auto"/>
            <w:left w:val="none" w:sz="0" w:space="0" w:color="auto"/>
            <w:bottom w:val="none" w:sz="0" w:space="0" w:color="auto"/>
            <w:right w:val="none" w:sz="0" w:space="0" w:color="auto"/>
          </w:divBdr>
        </w:div>
        <w:div w:id="2098093039">
          <w:marLeft w:val="480"/>
          <w:marRight w:val="0"/>
          <w:marTop w:val="0"/>
          <w:marBottom w:val="0"/>
          <w:divBdr>
            <w:top w:val="none" w:sz="0" w:space="0" w:color="auto"/>
            <w:left w:val="none" w:sz="0" w:space="0" w:color="auto"/>
            <w:bottom w:val="none" w:sz="0" w:space="0" w:color="auto"/>
            <w:right w:val="none" w:sz="0" w:space="0" w:color="auto"/>
          </w:divBdr>
        </w:div>
        <w:div w:id="336619159">
          <w:marLeft w:val="480"/>
          <w:marRight w:val="0"/>
          <w:marTop w:val="0"/>
          <w:marBottom w:val="0"/>
          <w:divBdr>
            <w:top w:val="none" w:sz="0" w:space="0" w:color="auto"/>
            <w:left w:val="none" w:sz="0" w:space="0" w:color="auto"/>
            <w:bottom w:val="none" w:sz="0" w:space="0" w:color="auto"/>
            <w:right w:val="none" w:sz="0" w:space="0" w:color="auto"/>
          </w:divBdr>
        </w:div>
        <w:div w:id="1161196009">
          <w:marLeft w:val="480"/>
          <w:marRight w:val="0"/>
          <w:marTop w:val="0"/>
          <w:marBottom w:val="0"/>
          <w:divBdr>
            <w:top w:val="none" w:sz="0" w:space="0" w:color="auto"/>
            <w:left w:val="none" w:sz="0" w:space="0" w:color="auto"/>
            <w:bottom w:val="none" w:sz="0" w:space="0" w:color="auto"/>
            <w:right w:val="none" w:sz="0" w:space="0" w:color="auto"/>
          </w:divBdr>
        </w:div>
        <w:div w:id="267782470">
          <w:marLeft w:val="480"/>
          <w:marRight w:val="0"/>
          <w:marTop w:val="0"/>
          <w:marBottom w:val="0"/>
          <w:divBdr>
            <w:top w:val="none" w:sz="0" w:space="0" w:color="auto"/>
            <w:left w:val="none" w:sz="0" w:space="0" w:color="auto"/>
            <w:bottom w:val="none" w:sz="0" w:space="0" w:color="auto"/>
            <w:right w:val="none" w:sz="0" w:space="0" w:color="auto"/>
          </w:divBdr>
        </w:div>
        <w:div w:id="1546866087">
          <w:marLeft w:val="480"/>
          <w:marRight w:val="0"/>
          <w:marTop w:val="0"/>
          <w:marBottom w:val="0"/>
          <w:divBdr>
            <w:top w:val="none" w:sz="0" w:space="0" w:color="auto"/>
            <w:left w:val="none" w:sz="0" w:space="0" w:color="auto"/>
            <w:bottom w:val="none" w:sz="0" w:space="0" w:color="auto"/>
            <w:right w:val="none" w:sz="0" w:space="0" w:color="auto"/>
          </w:divBdr>
        </w:div>
      </w:divsChild>
    </w:div>
    <w:div w:id="343825301">
      <w:bodyDiv w:val="1"/>
      <w:marLeft w:val="0"/>
      <w:marRight w:val="0"/>
      <w:marTop w:val="0"/>
      <w:marBottom w:val="0"/>
      <w:divBdr>
        <w:top w:val="none" w:sz="0" w:space="0" w:color="auto"/>
        <w:left w:val="none" w:sz="0" w:space="0" w:color="auto"/>
        <w:bottom w:val="none" w:sz="0" w:space="0" w:color="auto"/>
        <w:right w:val="none" w:sz="0" w:space="0" w:color="auto"/>
      </w:divBdr>
    </w:div>
    <w:div w:id="347216253">
      <w:bodyDiv w:val="1"/>
      <w:marLeft w:val="0"/>
      <w:marRight w:val="0"/>
      <w:marTop w:val="0"/>
      <w:marBottom w:val="0"/>
      <w:divBdr>
        <w:top w:val="none" w:sz="0" w:space="0" w:color="auto"/>
        <w:left w:val="none" w:sz="0" w:space="0" w:color="auto"/>
        <w:bottom w:val="none" w:sz="0" w:space="0" w:color="auto"/>
        <w:right w:val="none" w:sz="0" w:space="0" w:color="auto"/>
      </w:divBdr>
    </w:div>
    <w:div w:id="348532470">
      <w:bodyDiv w:val="1"/>
      <w:marLeft w:val="0"/>
      <w:marRight w:val="0"/>
      <w:marTop w:val="0"/>
      <w:marBottom w:val="0"/>
      <w:divBdr>
        <w:top w:val="none" w:sz="0" w:space="0" w:color="auto"/>
        <w:left w:val="none" w:sz="0" w:space="0" w:color="auto"/>
        <w:bottom w:val="none" w:sz="0" w:space="0" w:color="auto"/>
        <w:right w:val="none" w:sz="0" w:space="0" w:color="auto"/>
      </w:divBdr>
    </w:div>
    <w:div w:id="353965885">
      <w:bodyDiv w:val="1"/>
      <w:marLeft w:val="0"/>
      <w:marRight w:val="0"/>
      <w:marTop w:val="0"/>
      <w:marBottom w:val="0"/>
      <w:divBdr>
        <w:top w:val="none" w:sz="0" w:space="0" w:color="auto"/>
        <w:left w:val="none" w:sz="0" w:space="0" w:color="auto"/>
        <w:bottom w:val="none" w:sz="0" w:space="0" w:color="auto"/>
        <w:right w:val="none" w:sz="0" w:space="0" w:color="auto"/>
      </w:divBdr>
    </w:div>
    <w:div w:id="356124187">
      <w:bodyDiv w:val="1"/>
      <w:marLeft w:val="0"/>
      <w:marRight w:val="0"/>
      <w:marTop w:val="0"/>
      <w:marBottom w:val="0"/>
      <w:divBdr>
        <w:top w:val="none" w:sz="0" w:space="0" w:color="auto"/>
        <w:left w:val="none" w:sz="0" w:space="0" w:color="auto"/>
        <w:bottom w:val="none" w:sz="0" w:space="0" w:color="auto"/>
        <w:right w:val="none" w:sz="0" w:space="0" w:color="auto"/>
      </w:divBdr>
    </w:div>
    <w:div w:id="358354662">
      <w:bodyDiv w:val="1"/>
      <w:marLeft w:val="0"/>
      <w:marRight w:val="0"/>
      <w:marTop w:val="0"/>
      <w:marBottom w:val="0"/>
      <w:divBdr>
        <w:top w:val="none" w:sz="0" w:space="0" w:color="auto"/>
        <w:left w:val="none" w:sz="0" w:space="0" w:color="auto"/>
        <w:bottom w:val="none" w:sz="0" w:space="0" w:color="auto"/>
        <w:right w:val="none" w:sz="0" w:space="0" w:color="auto"/>
      </w:divBdr>
    </w:div>
    <w:div w:id="358358934">
      <w:bodyDiv w:val="1"/>
      <w:marLeft w:val="0"/>
      <w:marRight w:val="0"/>
      <w:marTop w:val="0"/>
      <w:marBottom w:val="0"/>
      <w:divBdr>
        <w:top w:val="none" w:sz="0" w:space="0" w:color="auto"/>
        <w:left w:val="none" w:sz="0" w:space="0" w:color="auto"/>
        <w:bottom w:val="none" w:sz="0" w:space="0" w:color="auto"/>
        <w:right w:val="none" w:sz="0" w:space="0" w:color="auto"/>
      </w:divBdr>
    </w:div>
    <w:div w:id="361710433">
      <w:bodyDiv w:val="1"/>
      <w:marLeft w:val="0"/>
      <w:marRight w:val="0"/>
      <w:marTop w:val="0"/>
      <w:marBottom w:val="0"/>
      <w:divBdr>
        <w:top w:val="none" w:sz="0" w:space="0" w:color="auto"/>
        <w:left w:val="none" w:sz="0" w:space="0" w:color="auto"/>
        <w:bottom w:val="none" w:sz="0" w:space="0" w:color="auto"/>
        <w:right w:val="none" w:sz="0" w:space="0" w:color="auto"/>
      </w:divBdr>
    </w:div>
    <w:div w:id="366954948">
      <w:bodyDiv w:val="1"/>
      <w:marLeft w:val="0"/>
      <w:marRight w:val="0"/>
      <w:marTop w:val="0"/>
      <w:marBottom w:val="0"/>
      <w:divBdr>
        <w:top w:val="none" w:sz="0" w:space="0" w:color="auto"/>
        <w:left w:val="none" w:sz="0" w:space="0" w:color="auto"/>
        <w:bottom w:val="none" w:sz="0" w:space="0" w:color="auto"/>
        <w:right w:val="none" w:sz="0" w:space="0" w:color="auto"/>
      </w:divBdr>
    </w:div>
    <w:div w:id="370418734">
      <w:bodyDiv w:val="1"/>
      <w:marLeft w:val="0"/>
      <w:marRight w:val="0"/>
      <w:marTop w:val="0"/>
      <w:marBottom w:val="0"/>
      <w:divBdr>
        <w:top w:val="none" w:sz="0" w:space="0" w:color="auto"/>
        <w:left w:val="none" w:sz="0" w:space="0" w:color="auto"/>
        <w:bottom w:val="none" w:sz="0" w:space="0" w:color="auto"/>
        <w:right w:val="none" w:sz="0" w:space="0" w:color="auto"/>
      </w:divBdr>
    </w:div>
    <w:div w:id="372510571">
      <w:bodyDiv w:val="1"/>
      <w:marLeft w:val="0"/>
      <w:marRight w:val="0"/>
      <w:marTop w:val="0"/>
      <w:marBottom w:val="0"/>
      <w:divBdr>
        <w:top w:val="none" w:sz="0" w:space="0" w:color="auto"/>
        <w:left w:val="none" w:sz="0" w:space="0" w:color="auto"/>
        <w:bottom w:val="none" w:sz="0" w:space="0" w:color="auto"/>
        <w:right w:val="none" w:sz="0" w:space="0" w:color="auto"/>
      </w:divBdr>
    </w:div>
    <w:div w:id="374502410">
      <w:bodyDiv w:val="1"/>
      <w:marLeft w:val="0"/>
      <w:marRight w:val="0"/>
      <w:marTop w:val="0"/>
      <w:marBottom w:val="0"/>
      <w:divBdr>
        <w:top w:val="none" w:sz="0" w:space="0" w:color="auto"/>
        <w:left w:val="none" w:sz="0" w:space="0" w:color="auto"/>
        <w:bottom w:val="none" w:sz="0" w:space="0" w:color="auto"/>
        <w:right w:val="none" w:sz="0" w:space="0" w:color="auto"/>
      </w:divBdr>
    </w:div>
    <w:div w:id="376590739">
      <w:bodyDiv w:val="1"/>
      <w:marLeft w:val="0"/>
      <w:marRight w:val="0"/>
      <w:marTop w:val="0"/>
      <w:marBottom w:val="0"/>
      <w:divBdr>
        <w:top w:val="none" w:sz="0" w:space="0" w:color="auto"/>
        <w:left w:val="none" w:sz="0" w:space="0" w:color="auto"/>
        <w:bottom w:val="none" w:sz="0" w:space="0" w:color="auto"/>
        <w:right w:val="none" w:sz="0" w:space="0" w:color="auto"/>
      </w:divBdr>
    </w:div>
    <w:div w:id="377433670">
      <w:bodyDiv w:val="1"/>
      <w:marLeft w:val="0"/>
      <w:marRight w:val="0"/>
      <w:marTop w:val="0"/>
      <w:marBottom w:val="0"/>
      <w:divBdr>
        <w:top w:val="none" w:sz="0" w:space="0" w:color="auto"/>
        <w:left w:val="none" w:sz="0" w:space="0" w:color="auto"/>
        <w:bottom w:val="none" w:sz="0" w:space="0" w:color="auto"/>
        <w:right w:val="none" w:sz="0" w:space="0" w:color="auto"/>
      </w:divBdr>
    </w:div>
    <w:div w:id="377508874">
      <w:bodyDiv w:val="1"/>
      <w:marLeft w:val="0"/>
      <w:marRight w:val="0"/>
      <w:marTop w:val="0"/>
      <w:marBottom w:val="0"/>
      <w:divBdr>
        <w:top w:val="none" w:sz="0" w:space="0" w:color="auto"/>
        <w:left w:val="none" w:sz="0" w:space="0" w:color="auto"/>
        <w:bottom w:val="none" w:sz="0" w:space="0" w:color="auto"/>
        <w:right w:val="none" w:sz="0" w:space="0" w:color="auto"/>
      </w:divBdr>
    </w:div>
    <w:div w:id="378941200">
      <w:bodyDiv w:val="1"/>
      <w:marLeft w:val="0"/>
      <w:marRight w:val="0"/>
      <w:marTop w:val="0"/>
      <w:marBottom w:val="0"/>
      <w:divBdr>
        <w:top w:val="none" w:sz="0" w:space="0" w:color="auto"/>
        <w:left w:val="none" w:sz="0" w:space="0" w:color="auto"/>
        <w:bottom w:val="none" w:sz="0" w:space="0" w:color="auto"/>
        <w:right w:val="none" w:sz="0" w:space="0" w:color="auto"/>
      </w:divBdr>
    </w:div>
    <w:div w:id="380403297">
      <w:bodyDiv w:val="1"/>
      <w:marLeft w:val="0"/>
      <w:marRight w:val="0"/>
      <w:marTop w:val="0"/>
      <w:marBottom w:val="0"/>
      <w:divBdr>
        <w:top w:val="none" w:sz="0" w:space="0" w:color="auto"/>
        <w:left w:val="none" w:sz="0" w:space="0" w:color="auto"/>
        <w:bottom w:val="none" w:sz="0" w:space="0" w:color="auto"/>
        <w:right w:val="none" w:sz="0" w:space="0" w:color="auto"/>
      </w:divBdr>
    </w:div>
    <w:div w:id="384835330">
      <w:bodyDiv w:val="1"/>
      <w:marLeft w:val="0"/>
      <w:marRight w:val="0"/>
      <w:marTop w:val="0"/>
      <w:marBottom w:val="0"/>
      <w:divBdr>
        <w:top w:val="none" w:sz="0" w:space="0" w:color="auto"/>
        <w:left w:val="none" w:sz="0" w:space="0" w:color="auto"/>
        <w:bottom w:val="none" w:sz="0" w:space="0" w:color="auto"/>
        <w:right w:val="none" w:sz="0" w:space="0" w:color="auto"/>
      </w:divBdr>
    </w:div>
    <w:div w:id="386875872">
      <w:bodyDiv w:val="1"/>
      <w:marLeft w:val="0"/>
      <w:marRight w:val="0"/>
      <w:marTop w:val="0"/>
      <w:marBottom w:val="0"/>
      <w:divBdr>
        <w:top w:val="none" w:sz="0" w:space="0" w:color="auto"/>
        <w:left w:val="none" w:sz="0" w:space="0" w:color="auto"/>
        <w:bottom w:val="none" w:sz="0" w:space="0" w:color="auto"/>
        <w:right w:val="none" w:sz="0" w:space="0" w:color="auto"/>
      </w:divBdr>
    </w:div>
    <w:div w:id="387844523">
      <w:bodyDiv w:val="1"/>
      <w:marLeft w:val="0"/>
      <w:marRight w:val="0"/>
      <w:marTop w:val="0"/>
      <w:marBottom w:val="0"/>
      <w:divBdr>
        <w:top w:val="none" w:sz="0" w:space="0" w:color="auto"/>
        <w:left w:val="none" w:sz="0" w:space="0" w:color="auto"/>
        <w:bottom w:val="none" w:sz="0" w:space="0" w:color="auto"/>
        <w:right w:val="none" w:sz="0" w:space="0" w:color="auto"/>
      </w:divBdr>
      <w:divsChild>
        <w:div w:id="172307373">
          <w:marLeft w:val="480"/>
          <w:marRight w:val="0"/>
          <w:marTop w:val="0"/>
          <w:marBottom w:val="0"/>
          <w:divBdr>
            <w:top w:val="none" w:sz="0" w:space="0" w:color="auto"/>
            <w:left w:val="none" w:sz="0" w:space="0" w:color="auto"/>
            <w:bottom w:val="none" w:sz="0" w:space="0" w:color="auto"/>
            <w:right w:val="none" w:sz="0" w:space="0" w:color="auto"/>
          </w:divBdr>
        </w:div>
        <w:div w:id="177472115">
          <w:marLeft w:val="480"/>
          <w:marRight w:val="0"/>
          <w:marTop w:val="0"/>
          <w:marBottom w:val="0"/>
          <w:divBdr>
            <w:top w:val="none" w:sz="0" w:space="0" w:color="auto"/>
            <w:left w:val="none" w:sz="0" w:space="0" w:color="auto"/>
            <w:bottom w:val="none" w:sz="0" w:space="0" w:color="auto"/>
            <w:right w:val="none" w:sz="0" w:space="0" w:color="auto"/>
          </w:divBdr>
        </w:div>
        <w:div w:id="121732218">
          <w:marLeft w:val="480"/>
          <w:marRight w:val="0"/>
          <w:marTop w:val="0"/>
          <w:marBottom w:val="0"/>
          <w:divBdr>
            <w:top w:val="none" w:sz="0" w:space="0" w:color="auto"/>
            <w:left w:val="none" w:sz="0" w:space="0" w:color="auto"/>
            <w:bottom w:val="none" w:sz="0" w:space="0" w:color="auto"/>
            <w:right w:val="none" w:sz="0" w:space="0" w:color="auto"/>
          </w:divBdr>
        </w:div>
        <w:div w:id="307319148">
          <w:marLeft w:val="480"/>
          <w:marRight w:val="0"/>
          <w:marTop w:val="0"/>
          <w:marBottom w:val="0"/>
          <w:divBdr>
            <w:top w:val="none" w:sz="0" w:space="0" w:color="auto"/>
            <w:left w:val="none" w:sz="0" w:space="0" w:color="auto"/>
            <w:bottom w:val="none" w:sz="0" w:space="0" w:color="auto"/>
            <w:right w:val="none" w:sz="0" w:space="0" w:color="auto"/>
          </w:divBdr>
        </w:div>
        <w:div w:id="1231500937">
          <w:marLeft w:val="480"/>
          <w:marRight w:val="0"/>
          <w:marTop w:val="0"/>
          <w:marBottom w:val="0"/>
          <w:divBdr>
            <w:top w:val="none" w:sz="0" w:space="0" w:color="auto"/>
            <w:left w:val="none" w:sz="0" w:space="0" w:color="auto"/>
            <w:bottom w:val="none" w:sz="0" w:space="0" w:color="auto"/>
            <w:right w:val="none" w:sz="0" w:space="0" w:color="auto"/>
          </w:divBdr>
        </w:div>
        <w:div w:id="1128627170">
          <w:marLeft w:val="480"/>
          <w:marRight w:val="0"/>
          <w:marTop w:val="0"/>
          <w:marBottom w:val="0"/>
          <w:divBdr>
            <w:top w:val="none" w:sz="0" w:space="0" w:color="auto"/>
            <w:left w:val="none" w:sz="0" w:space="0" w:color="auto"/>
            <w:bottom w:val="none" w:sz="0" w:space="0" w:color="auto"/>
            <w:right w:val="none" w:sz="0" w:space="0" w:color="auto"/>
          </w:divBdr>
        </w:div>
        <w:div w:id="837581576">
          <w:marLeft w:val="480"/>
          <w:marRight w:val="0"/>
          <w:marTop w:val="0"/>
          <w:marBottom w:val="0"/>
          <w:divBdr>
            <w:top w:val="none" w:sz="0" w:space="0" w:color="auto"/>
            <w:left w:val="none" w:sz="0" w:space="0" w:color="auto"/>
            <w:bottom w:val="none" w:sz="0" w:space="0" w:color="auto"/>
            <w:right w:val="none" w:sz="0" w:space="0" w:color="auto"/>
          </w:divBdr>
        </w:div>
        <w:div w:id="192159597">
          <w:marLeft w:val="480"/>
          <w:marRight w:val="0"/>
          <w:marTop w:val="0"/>
          <w:marBottom w:val="0"/>
          <w:divBdr>
            <w:top w:val="none" w:sz="0" w:space="0" w:color="auto"/>
            <w:left w:val="none" w:sz="0" w:space="0" w:color="auto"/>
            <w:bottom w:val="none" w:sz="0" w:space="0" w:color="auto"/>
            <w:right w:val="none" w:sz="0" w:space="0" w:color="auto"/>
          </w:divBdr>
        </w:div>
        <w:div w:id="534850025">
          <w:marLeft w:val="480"/>
          <w:marRight w:val="0"/>
          <w:marTop w:val="0"/>
          <w:marBottom w:val="0"/>
          <w:divBdr>
            <w:top w:val="none" w:sz="0" w:space="0" w:color="auto"/>
            <w:left w:val="none" w:sz="0" w:space="0" w:color="auto"/>
            <w:bottom w:val="none" w:sz="0" w:space="0" w:color="auto"/>
            <w:right w:val="none" w:sz="0" w:space="0" w:color="auto"/>
          </w:divBdr>
        </w:div>
        <w:div w:id="1851095045">
          <w:marLeft w:val="480"/>
          <w:marRight w:val="0"/>
          <w:marTop w:val="0"/>
          <w:marBottom w:val="0"/>
          <w:divBdr>
            <w:top w:val="none" w:sz="0" w:space="0" w:color="auto"/>
            <w:left w:val="none" w:sz="0" w:space="0" w:color="auto"/>
            <w:bottom w:val="none" w:sz="0" w:space="0" w:color="auto"/>
            <w:right w:val="none" w:sz="0" w:space="0" w:color="auto"/>
          </w:divBdr>
        </w:div>
        <w:div w:id="225341289">
          <w:marLeft w:val="480"/>
          <w:marRight w:val="0"/>
          <w:marTop w:val="0"/>
          <w:marBottom w:val="0"/>
          <w:divBdr>
            <w:top w:val="none" w:sz="0" w:space="0" w:color="auto"/>
            <w:left w:val="none" w:sz="0" w:space="0" w:color="auto"/>
            <w:bottom w:val="none" w:sz="0" w:space="0" w:color="auto"/>
            <w:right w:val="none" w:sz="0" w:space="0" w:color="auto"/>
          </w:divBdr>
        </w:div>
        <w:div w:id="664363231">
          <w:marLeft w:val="480"/>
          <w:marRight w:val="0"/>
          <w:marTop w:val="0"/>
          <w:marBottom w:val="0"/>
          <w:divBdr>
            <w:top w:val="none" w:sz="0" w:space="0" w:color="auto"/>
            <w:left w:val="none" w:sz="0" w:space="0" w:color="auto"/>
            <w:bottom w:val="none" w:sz="0" w:space="0" w:color="auto"/>
            <w:right w:val="none" w:sz="0" w:space="0" w:color="auto"/>
          </w:divBdr>
        </w:div>
        <w:div w:id="1705864646">
          <w:marLeft w:val="480"/>
          <w:marRight w:val="0"/>
          <w:marTop w:val="0"/>
          <w:marBottom w:val="0"/>
          <w:divBdr>
            <w:top w:val="none" w:sz="0" w:space="0" w:color="auto"/>
            <w:left w:val="none" w:sz="0" w:space="0" w:color="auto"/>
            <w:bottom w:val="none" w:sz="0" w:space="0" w:color="auto"/>
            <w:right w:val="none" w:sz="0" w:space="0" w:color="auto"/>
          </w:divBdr>
        </w:div>
        <w:div w:id="1759865223">
          <w:marLeft w:val="480"/>
          <w:marRight w:val="0"/>
          <w:marTop w:val="0"/>
          <w:marBottom w:val="0"/>
          <w:divBdr>
            <w:top w:val="none" w:sz="0" w:space="0" w:color="auto"/>
            <w:left w:val="none" w:sz="0" w:space="0" w:color="auto"/>
            <w:bottom w:val="none" w:sz="0" w:space="0" w:color="auto"/>
            <w:right w:val="none" w:sz="0" w:space="0" w:color="auto"/>
          </w:divBdr>
        </w:div>
        <w:div w:id="155268993">
          <w:marLeft w:val="480"/>
          <w:marRight w:val="0"/>
          <w:marTop w:val="0"/>
          <w:marBottom w:val="0"/>
          <w:divBdr>
            <w:top w:val="none" w:sz="0" w:space="0" w:color="auto"/>
            <w:left w:val="none" w:sz="0" w:space="0" w:color="auto"/>
            <w:bottom w:val="none" w:sz="0" w:space="0" w:color="auto"/>
            <w:right w:val="none" w:sz="0" w:space="0" w:color="auto"/>
          </w:divBdr>
        </w:div>
        <w:div w:id="2013947151">
          <w:marLeft w:val="480"/>
          <w:marRight w:val="0"/>
          <w:marTop w:val="0"/>
          <w:marBottom w:val="0"/>
          <w:divBdr>
            <w:top w:val="none" w:sz="0" w:space="0" w:color="auto"/>
            <w:left w:val="none" w:sz="0" w:space="0" w:color="auto"/>
            <w:bottom w:val="none" w:sz="0" w:space="0" w:color="auto"/>
            <w:right w:val="none" w:sz="0" w:space="0" w:color="auto"/>
          </w:divBdr>
        </w:div>
        <w:div w:id="435641130">
          <w:marLeft w:val="480"/>
          <w:marRight w:val="0"/>
          <w:marTop w:val="0"/>
          <w:marBottom w:val="0"/>
          <w:divBdr>
            <w:top w:val="none" w:sz="0" w:space="0" w:color="auto"/>
            <w:left w:val="none" w:sz="0" w:space="0" w:color="auto"/>
            <w:bottom w:val="none" w:sz="0" w:space="0" w:color="auto"/>
            <w:right w:val="none" w:sz="0" w:space="0" w:color="auto"/>
          </w:divBdr>
        </w:div>
        <w:div w:id="129716080">
          <w:marLeft w:val="480"/>
          <w:marRight w:val="0"/>
          <w:marTop w:val="0"/>
          <w:marBottom w:val="0"/>
          <w:divBdr>
            <w:top w:val="none" w:sz="0" w:space="0" w:color="auto"/>
            <w:left w:val="none" w:sz="0" w:space="0" w:color="auto"/>
            <w:bottom w:val="none" w:sz="0" w:space="0" w:color="auto"/>
            <w:right w:val="none" w:sz="0" w:space="0" w:color="auto"/>
          </w:divBdr>
        </w:div>
        <w:div w:id="364645083">
          <w:marLeft w:val="480"/>
          <w:marRight w:val="0"/>
          <w:marTop w:val="0"/>
          <w:marBottom w:val="0"/>
          <w:divBdr>
            <w:top w:val="none" w:sz="0" w:space="0" w:color="auto"/>
            <w:left w:val="none" w:sz="0" w:space="0" w:color="auto"/>
            <w:bottom w:val="none" w:sz="0" w:space="0" w:color="auto"/>
            <w:right w:val="none" w:sz="0" w:space="0" w:color="auto"/>
          </w:divBdr>
        </w:div>
        <w:div w:id="1839811489">
          <w:marLeft w:val="480"/>
          <w:marRight w:val="0"/>
          <w:marTop w:val="0"/>
          <w:marBottom w:val="0"/>
          <w:divBdr>
            <w:top w:val="none" w:sz="0" w:space="0" w:color="auto"/>
            <w:left w:val="none" w:sz="0" w:space="0" w:color="auto"/>
            <w:bottom w:val="none" w:sz="0" w:space="0" w:color="auto"/>
            <w:right w:val="none" w:sz="0" w:space="0" w:color="auto"/>
          </w:divBdr>
        </w:div>
        <w:div w:id="272439633">
          <w:marLeft w:val="480"/>
          <w:marRight w:val="0"/>
          <w:marTop w:val="0"/>
          <w:marBottom w:val="0"/>
          <w:divBdr>
            <w:top w:val="none" w:sz="0" w:space="0" w:color="auto"/>
            <w:left w:val="none" w:sz="0" w:space="0" w:color="auto"/>
            <w:bottom w:val="none" w:sz="0" w:space="0" w:color="auto"/>
            <w:right w:val="none" w:sz="0" w:space="0" w:color="auto"/>
          </w:divBdr>
        </w:div>
        <w:div w:id="920531570">
          <w:marLeft w:val="480"/>
          <w:marRight w:val="0"/>
          <w:marTop w:val="0"/>
          <w:marBottom w:val="0"/>
          <w:divBdr>
            <w:top w:val="none" w:sz="0" w:space="0" w:color="auto"/>
            <w:left w:val="none" w:sz="0" w:space="0" w:color="auto"/>
            <w:bottom w:val="none" w:sz="0" w:space="0" w:color="auto"/>
            <w:right w:val="none" w:sz="0" w:space="0" w:color="auto"/>
          </w:divBdr>
        </w:div>
        <w:div w:id="1633174527">
          <w:marLeft w:val="480"/>
          <w:marRight w:val="0"/>
          <w:marTop w:val="0"/>
          <w:marBottom w:val="0"/>
          <w:divBdr>
            <w:top w:val="none" w:sz="0" w:space="0" w:color="auto"/>
            <w:left w:val="none" w:sz="0" w:space="0" w:color="auto"/>
            <w:bottom w:val="none" w:sz="0" w:space="0" w:color="auto"/>
            <w:right w:val="none" w:sz="0" w:space="0" w:color="auto"/>
          </w:divBdr>
        </w:div>
        <w:div w:id="641888288">
          <w:marLeft w:val="480"/>
          <w:marRight w:val="0"/>
          <w:marTop w:val="0"/>
          <w:marBottom w:val="0"/>
          <w:divBdr>
            <w:top w:val="none" w:sz="0" w:space="0" w:color="auto"/>
            <w:left w:val="none" w:sz="0" w:space="0" w:color="auto"/>
            <w:bottom w:val="none" w:sz="0" w:space="0" w:color="auto"/>
            <w:right w:val="none" w:sz="0" w:space="0" w:color="auto"/>
          </w:divBdr>
        </w:div>
        <w:div w:id="929239140">
          <w:marLeft w:val="480"/>
          <w:marRight w:val="0"/>
          <w:marTop w:val="0"/>
          <w:marBottom w:val="0"/>
          <w:divBdr>
            <w:top w:val="none" w:sz="0" w:space="0" w:color="auto"/>
            <w:left w:val="none" w:sz="0" w:space="0" w:color="auto"/>
            <w:bottom w:val="none" w:sz="0" w:space="0" w:color="auto"/>
            <w:right w:val="none" w:sz="0" w:space="0" w:color="auto"/>
          </w:divBdr>
        </w:div>
        <w:div w:id="1407343236">
          <w:marLeft w:val="480"/>
          <w:marRight w:val="0"/>
          <w:marTop w:val="0"/>
          <w:marBottom w:val="0"/>
          <w:divBdr>
            <w:top w:val="none" w:sz="0" w:space="0" w:color="auto"/>
            <w:left w:val="none" w:sz="0" w:space="0" w:color="auto"/>
            <w:bottom w:val="none" w:sz="0" w:space="0" w:color="auto"/>
            <w:right w:val="none" w:sz="0" w:space="0" w:color="auto"/>
          </w:divBdr>
        </w:div>
        <w:div w:id="709304296">
          <w:marLeft w:val="480"/>
          <w:marRight w:val="0"/>
          <w:marTop w:val="0"/>
          <w:marBottom w:val="0"/>
          <w:divBdr>
            <w:top w:val="none" w:sz="0" w:space="0" w:color="auto"/>
            <w:left w:val="none" w:sz="0" w:space="0" w:color="auto"/>
            <w:bottom w:val="none" w:sz="0" w:space="0" w:color="auto"/>
            <w:right w:val="none" w:sz="0" w:space="0" w:color="auto"/>
          </w:divBdr>
        </w:div>
        <w:div w:id="138307417">
          <w:marLeft w:val="480"/>
          <w:marRight w:val="0"/>
          <w:marTop w:val="0"/>
          <w:marBottom w:val="0"/>
          <w:divBdr>
            <w:top w:val="none" w:sz="0" w:space="0" w:color="auto"/>
            <w:left w:val="none" w:sz="0" w:space="0" w:color="auto"/>
            <w:bottom w:val="none" w:sz="0" w:space="0" w:color="auto"/>
            <w:right w:val="none" w:sz="0" w:space="0" w:color="auto"/>
          </w:divBdr>
        </w:div>
        <w:div w:id="1550532517">
          <w:marLeft w:val="480"/>
          <w:marRight w:val="0"/>
          <w:marTop w:val="0"/>
          <w:marBottom w:val="0"/>
          <w:divBdr>
            <w:top w:val="none" w:sz="0" w:space="0" w:color="auto"/>
            <w:left w:val="none" w:sz="0" w:space="0" w:color="auto"/>
            <w:bottom w:val="none" w:sz="0" w:space="0" w:color="auto"/>
            <w:right w:val="none" w:sz="0" w:space="0" w:color="auto"/>
          </w:divBdr>
        </w:div>
        <w:div w:id="1136799404">
          <w:marLeft w:val="480"/>
          <w:marRight w:val="0"/>
          <w:marTop w:val="0"/>
          <w:marBottom w:val="0"/>
          <w:divBdr>
            <w:top w:val="none" w:sz="0" w:space="0" w:color="auto"/>
            <w:left w:val="none" w:sz="0" w:space="0" w:color="auto"/>
            <w:bottom w:val="none" w:sz="0" w:space="0" w:color="auto"/>
            <w:right w:val="none" w:sz="0" w:space="0" w:color="auto"/>
          </w:divBdr>
        </w:div>
        <w:div w:id="487405421">
          <w:marLeft w:val="480"/>
          <w:marRight w:val="0"/>
          <w:marTop w:val="0"/>
          <w:marBottom w:val="0"/>
          <w:divBdr>
            <w:top w:val="none" w:sz="0" w:space="0" w:color="auto"/>
            <w:left w:val="none" w:sz="0" w:space="0" w:color="auto"/>
            <w:bottom w:val="none" w:sz="0" w:space="0" w:color="auto"/>
            <w:right w:val="none" w:sz="0" w:space="0" w:color="auto"/>
          </w:divBdr>
        </w:div>
        <w:div w:id="1750302717">
          <w:marLeft w:val="480"/>
          <w:marRight w:val="0"/>
          <w:marTop w:val="0"/>
          <w:marBottom w:val="0"/>
          <w:divBdr>
            <w:top w:val="none" w:sz="0" w:space="0" w:color="auto"/>
            <w:left w:val="none" w:sz="0" w:space="0" w:color="auto"/>
            <w:bottom w:val="none" w:sz="0" w:space="0" w:color="auto"/>
            <w:right w:val="none" w:sz="0" w:space="0" w:color="auto"/>
          </w:divBdr>
        </w:div>
        <w:div w:id="699356763">
          <w:marLeft w:val="480"/>
          <w:marRight w:val="0"/>
          <w:marTop w:val="0"/>
          <w:marBottom w:val="0"/>
          <w:divBdr>
            <w:top w:val="none" w:sz="0" w:space="0" w:color="auto"/>
            <w:left w:val="none" w:sz="0" w:space="0" w:color="auto"/>
            <w:bottom w:val="none" w:sz="0" w:space="0" w:color="auto"/>
            <w:right w:val="none" w:sz="0" w:space="0" w:color="auto"/>
          </w:divBdr>
        </w:div>
        <w:div w:id="276642216">
          <w:marLeft w:val="480"/>
          <w:marRight w:val="0"/>
          <w:marTop w:val="0"/>
          <w:marBottom w:val="0"/>
          <w:divBdr>
            <w:top w:val="none" w:sz="0" w:space="0" w:color="auto"/>
            <w:left w:val="none" w:sz="0" w:space="0" w:color="auto"/>
            <w:bottom w:val="none" w:sz="0" w:space="0" w:color="auto"/>
            <w:right w:val="none" w:sz="0" w:space="0" w:color="auto"/>
          </w:divBdr>
        </w:div>
        <w:div w:id="180556029">
          <w:marLeft w:val="480"/>
          <w:marRight w:val="0"/>
          <w:marTop w:val="0"/>
          <w:marBottom w:val="0"/>
          <w:divBdr>
            <w:top w:val="none" w:sz="0" w:space="0" w:color="auto"/>
            <w:left w:val="none" w:sz="0" w:space="0" w:color="auto"/>
            <w:bottom w:val="none" w:sz="0" w:space="0" w:color="auto"/>
            <w:right w:val="none" w:sz="0" w:space="0" w:color="auto"/>
          </w:divBdr>
        </w:div>
        <w:div w:id="1318025409">
          <w:marLeft w:val="480"/>
          <w:marRight w:val="0"/>
          <w:marTop w:val="0"/>
          <w:marBottom w:val="0"/>
          <w:divBdr>
            <w:top w:val="none" w:sz="0" w:space="0" w:color="auto"/>
            <w:left w:val="none" w:sz="0" w:space="0" w:color="auto"/>
            <w:bottom w:val="none" w:sz="0" w:space="0" w:color="auto"/>
            <w:right w:val="none" w:sz="0" w:space="0" w:color="auto"/>
          </w:divBdr>
        </w:div>
        <w:div w:id="513498602">
          <w:marLeft w:val="480"/>
          <w:marRight w:val="0"/>
          <w:marTop w:val="0"/>
          <w:marBottom w:val="0"/>
          <w:divBdr>
            <w:top w:val="none" w:sz="0" w:space="0" w:color="auto"/>
            <w:left w:val="none" w:sz="0" w:space="0" w:color="auto"/>
            <w:bottom w:val="none" w:sz="0" w:space="0" w:color="auto"/>
            <w:right w:val="none" w:sz="0" w:space="0" w:color="auto"/>
          </w:divBdr>
        </w:div>
        <w:div w:id="2125075801">
          <w:marLeft w:val="480"/>
          <w:marRight w:val="0"/>
          <w:marTop w:val="0"/>
          <w:marBottom w:val="0"/>
          <w:divBdr>
            <w:top w:val="none" w:sz="0" w:space="0" w:color="auto"/>
            <w:left w:val="none" w:sz="0" w:space="0" w:color="auto"/>
            <w:bottom w:val="none" w:sz="0" w:space="0" w:color="auto"/>
            <w:right w:val="none" w:sz="0" w:space="0" w:color="auto"/>
          </w:divBdr>
        </w:div>
        <w:div w:id="232275478">
          <w:marLeft w:val="480"/>
          <w:marRight w:val="0"/>
          <w:marTop w:val="0"/>
          <w:marBottom w:val="0"/>
          <w:divBdr>
            <w:top w:val="none" w:sz="0" w:space="0" w:color="auto"/>
            <w:left w:val="none" w:sz="0" w:space="0" w:color="auto"/>
            <w:bottom w:val="none" w:sz="0" w:space="0" w:color="auto"/>
            <w:right w:val="none" w:sz="0" w:space="0" w:color="auto"/>
          </w:divBdr>
        </w:div>
        <w:div w:id="2118329984">
          <w:marLeft w:val="480"/>
          <w:marRight w:val="0"/>
          <w:marTop w:val="0"/>
          <w:marBottom w:val="0"/>
          <w:divBdr>
            <w:top w:val="none" w:sz="0" w:space="0" w:color="auto"/>
            <w:left w:val="none" w:sz="0" w:space="0" w:color="auto"/>
            <w:bottom w:val="none" w:sz="0" w:space="0" w:color="auto"/>
            <w:right w:val="none" w:sz="0" w:space="0" w:color="auto"/>
          </w:divBdr>
        </w:div>
        <w:div w:id="566378087">
          <w:marLeft w:val="480"/>
          <w:marRight w:val="0"/>
          <w:marTop w:val="0"/>
          <w:marBottom w:val="0"/>
          <w:divBdr>
            <w:top w:val="none" w:sz="0" w:space="0" w:color="auto"/>
            <w:left w:val="none" w:sz="0" w:space="0" w:color="auto"/>
            <w:bottom w:val="none" w:sz="0" w:space="0" w:color="auto"/>
            <w:right w:val="none" w:sz="0" w:space="0" w:color="auto"/>
          </w:divBdr>
        </w:div>
        <w:div w:id="78647720">
          <w:marLeft w:val="480"/>
          <w:marRight w:val="0"/>
          <w:marTop w:val="0"/>
          <w:marBottom w:val="0"/>
          <w:divBdr>
            <w:top w:val="none" w:sz="0" w:space="0" w:color="auto"/>
            <w:left w:val="none" w:sz="0" w:space="0" w:color="auto"/>
            <w:bottom w:val="none" w:sz="0" w:space="0" w:color="auto"/>
            <w:right w:val="none" w:sz="0" w:space="0" w:color="auto"/>
          </w:divBdr>
        </w:div>
        <w:div w:id="1581401077">
          <w:marLeft w:val="480"/>
          <w:marRight w:val="0"/>
          <w:marTop w:val="0"/>
          <w:marBottom w:val="0"/>
          <w:divBdr>
            <w:top w:val="none" w:sz="0" w:space="0" w:color="auto"/>
            <w:left w:val="none" w:sz="0" w:space="0" w:color="auto"/>
            <w:bottom w:val="none" w:sz="0" w:space="0" w:color="auto"/>
            <w:right w:val="none" w:sz="0" w:space="0" w:color="auto"/>
          </w:divBdr>
        </w:div>
        <w:div w:id="503400002">
          <w:marLeft w:val="480"/>
          <w:marRight w:val="0"/>
          <w:marTop w:val="0"/>
          <w:marBottom w:val="0"/>
          <w:divBdr>
            <w:top w:val="none" w:sz="0" w:space="0" w:color="auto"/>
            <w:left w:val="none" w:sz="0" w:space="0" w:color="auto"/>
            <w:bottom w:val="none" w:sz="0" w:space="0" w:color="auto"/>
            <w:right w:val="none" w:sz="0" w:space="0" w:color="auto"/>
          </w:divBdr>
        </w:div>
        <w:div w:id="2032414220">
          <w:marLeft w:val="480"/>
          <w:marRight w:val="0"/>
          <w:marTop w:val="0"/>
          <w:marBottom w:val="0"/>
          <w:divBdr>
            <w:top w:val="none" w:sz="0" w:space="0" w:color="auto"/>
            <w:left w:val="none" w:sz="0" w:space="0" w:color="auto"/>
            <w:bottom w:val="none" w:sz="0" w:space="0" w:color="auto"/>
            <w:right w:val="none" w:sz="0" w:space="0" w:color="auto"/>
          </w:divBdr>
        </w:div>
        <w:div w:id="326514921">
          <w:marLeft w:val="480"/>
          <w:marRight w:val="0"/>
          <w:marTop w:val="0"/>
          <w:marBottom w:val="0"/>
          <w:divBdr>
            <w:top w:val="none" w:sz="0" w:space="0" w:color="auto"/>
            <w:left w:val="none" w:sz="0" w:space="0" w:color="auto"/>
            <w:bottom w:val="none" w:sz="0" w:space="0" w:color="auto"/>
            <w:right w:val="none" w:sz="0" w:space="0" w:color="auto"/>
          </w:divBdr>
        </w:div>
        <w:div w:id="1483934649">
          <w:marLeft w:val="480"/>
          <w:marRight w:val="0"/>
          <w:marTop w:val="0"/>
          <w:marBottom w:val="0"/>
          <w:divBdr>
            <w:top w:val="none" w:sz="0" w:space="0" w:color="auto"/>
            <w:left w:val="none" w:sz="0" w:space="0" w:color="auto"/>
            <w:bottom w:val="none" w:sz="0" w:space="0" w:color="auto"/>
            <w:right w:val="none" w:sz="0" w:space="0" w:color="auto"/>
          </w:divBdr>
        </w:div>
        <w:div w:id="840117971">
          <w:marLeft w:val="480"/>
          <w:marRight w:val="0"/>
          <w:marTop w:val="0"/>
          <w:marBottom w:val="0"/>
          <w:divBdr>
            <w:top w:val="none" w:sz="0" w:space="0" w:color="auto"/>
            <w:left w:val="none" w:sz="0" w:space="0" w:color="auto"/>
            <w:bottom w:val="none" w:sz="0" w:space="0" w:color="auto"/>
            <w:right w:val="none" w:sz="0" w:space="0" w:color="auto"/>
          </w:divBdr>
        </w:div>
        <w:div w:id="1992441647">
          <w:marLeft w:val="480"/>
          <w:marRight w:val="0"/>
          <w:marTop w:val="0"/>
          <w:marBottom w:val="0"/>
          <w:divBdr>
            <w:top w:val="none" w:sz="0" w:space="0" w:color="auto"/>
            <w:left w:val="none" w:sz="0" w:space="0" w:color="auto"/>
            <w:bottom w:val="none" w:sz="0" w:space="0" w:color="auto"/>
            <w:right w:val="none" w:sz="0" w:space="0" w:color="auto"/>
          </w:divBdr>
        </w:div>
        <w:div w:id="83113785">
          <w:marLeft w:val="480"/>
          <w:marRight w:val="0"/>
          <w:marTop w:val="0"/>
          <w:marBottom w:val="0"/>
          <w:divBdr>
            <w:top w:val="none" w:sz="0" w:space="0" w:color="auto"/>
            <w:left w:val="none" w:sz="0" w:space="0" w:color="auto"/>
            <w:bottom w:val="none" w:sz="0" w:space="0" w:color="auto"/>
            <w:right w:val="none" w:sz="0" w:space="0" w:color="auto"/>
          </w:divBdr>
        </w:div>
        <w:div w:id="818034021">
          <w:marLeft w:val="480"/>
          <w:marRight w:val="0"/>
          <w:marTop w:val="0"/>
          <w:marBottom w:val="0"/>
          <w:divBdr>
            <w:top w:val="none" w:sz="0" w:space="0" w:color="auto"/>
            <w:left w:val="none" w:sz="0" w:space="0" w:color="auto"/>
            <w:bottom w:val="none" w:sz="0" w:space="0" w:color="auto"/>
            <w:right w:val="none" w:sz="0" w:space="0" w:color="auto"/>
          </w:divBdr>
        </w:div>
        <w:div w:id="51122218">
          <w:marLeft w:val="480"/>
          <w:marRight w:val="0"/>
          <w:marTop w:val="0"/>
          <w:marBottom w:val="0"/>
          <w:divBdr>
            <w:top w:val="none" w:sz="0" w:space="0" w:color="auto"/>
            <w:left w:val="none" w:sz="0" w:space="0" w:color="auto"/>
            <w:bottom w:val="none" w:sz="0" w:space="0" w:color="auto"/>
            <w:right w:val="none" w:sz="0" w:space="0" w:color="auto"/>
          </w:divBdr>
        </w:div>
        <w:div w:id="761340749">
          <w:marLeft w:val="480"/>
          <w:marRight w:val="0"/>
          <w:marTop w:val="0"/>
          <w:marBottom w:val="0"/>
          <w:divBdr>
            <w:top w:val="none" w:sz="0" w:space="0" w:color="auto"/>
            <w:left w:val="none" w:sz="0" w:space="0" w:color="auto"/>
            <w:bottom w:val="none" w:sz="0" w:space="0" w:color="auto"/>
            <w:right w:val="none" w:sz="0" w:space="0" w:color="auto"/>
          </w:divBdr>
        </w:div>
        <w:div w:id="1137067521">
          <w:marLeft w:val="480"/>
          <w:marRight w:val="0"/>
          <w:marTop w:val="0"/>
          <w:marBottom w:val="0"/>
          <w:divBdr>
            <w:top w:val="none" w:sz="0" w:space="0" w:color="auto"/>
            <w:left w:val="none" w:sz="0" w:space="0" w:color="auto"/>
            <w:bottom w:val="none" w:sz="0" w:space="0" w:color="auto"/>
            <w:right w:val="none" w:sz="0" w:space="0" w:color="auto"/>
          </w:divBdr>
        </w:div>
        <w:div w:id="1063216291">
          <w:marLeft w:val="480"/>
          <w:marRight w:val="0"/>
          <w:marTop w:val="0"/>
          <w:marBottom w:val="0"/>
          <w:divBdr>
            <w:top w:val="none" w:sz="0" w:space="0" w:color="auto"/>
            <w:left w:val="none" w:sz="0" w:space="0" w:color="auto"/>
            <w:bottom w:val="none" w:sz="0" w:space="0" w:color="auto"/>
            <w:right w:val="none" w:sz="0" w:space="0" w:color="auto"/>
          </w:divBdr>
        </w:div>
        <w:div w:id="1807896195">
          <w:marLeft w:val="480"/>
          <w:marRight w:val="0"/>
          <w:marTop w:val="0"/>
          <w:marBottom w:val="0"/>
          <w:divBdr>
            <w:top w:val="none" w:sz="0" w:space="0" w:color="auto"/>
            <w:left w:val="none" w:sz="0" w:space="0" w:color="auto"/>
            <w:bottom w:val="none" w:sz="0" w:space="0" w:color="auto"/>
            <w:right w:val="none" w:sz="0" w:space="0" w:color="auto"/>
          </w:divBdr>
        </w:div>
        <w:div w:id="616329194">
          <w:marLeft w:val="480"/>
          <w:marRight w:val="0"/>
          <w:marTop w:val="0"/>
          <w:marBottom w:val="0"/>
          <w:divBdr>
            <w:top w:val="none" w:sz="0" w:space="0" w:color="auto"/>
            <w:left w:val="none" w:sz="0" w:space="0" w:color="auto"/>
            <w:bottom w:val="none" w:sz="0" w:space="0" w:color="auto"/>
            <w:right w:val="none" w:sz="0" w:space="0" w:color="auto"/>
          </w:divBdr>
        </w:div>
      </w:divsChild>
    </w:div>
    <w:div w:id="393047024">
      <w:bodyDiv w:val="1"/>
      <w:marLeft w:val="0"/>
      <w:marRight w:val="0"/>
      <w:marTop w:val="0"/>
      <w:marBottom w:val="0"/>
      <w:divBdr>
        <w:top w:val="none" w:sz="0" w:space="0" w:color="auto"/>
        <w:left w:val="none" w:sz="0" w:space="0" w:color="auto"/>
        <w:bottom w:val="none" w:sz="0" w:space="0" w:color="auto"/>
        <w:right w:val="none" w:sz="0" w:space="0" w:color="auto"/>
      </w:divBdr>
      <w:divsChild>
        <w:div w:id="1321540173">
          <w:marLeft w:val="480"/>
          <w:marRight w:val="0"/>
          <w:marTop w:val="0"/>
          <w:marBottom w:val="0"/>
          <w:divBdr>
            <w:top w:val="none" w:sz="0" w:space="0" w:color="auto"/>
            <w:left w:val="none" w:sz="0" w:space="0" w:color="auto"/>
            <w:bottom w:val="none" w:sz="0" w:space="0" w:color="auto"/>
            <w:right w:val="none" w:sz="0" w:space="0" w:color="auto"/>
          </w:divBdr>
        </w:div>
        <w:div w:id="78909665">
          <w:marLeft w:val="480"/>
          <w:marRight w:val="0"/>
          <w:marTop w:val="0"/>
          <w:marBottom w:val="0"/>
          <w:divBdr>
            <w:top w:val="none" w:sz="0" w:space="0" w:color="auto"/>
            <w:left w:val="none" w:sz="0" w:space="0" w:color="auto"/>
            <w:bottom w:val="none" w:sz="0" w:space="0" w:color="auto"/>
            <w:right w:val="none" w:sz="0" w:space="0" w:color="auto"/>
          </w:divBdr>
        </w:div>
        <w:div w:id="278804068">
          <w:marLeft w:val="480"/>
          <w:marRight w:val="0"/>
          <w:marTop w:val="0"/>
          <w:marBottom w:val="0"/>
          <w:divBdr>
            <w:top w:val="none" w:sz="0" w:space="0" w:color="auto"/>
            <w:left w:val="none" w:sz="0" w:space="0" w:color="auto"/>
            <w:bottom w:val="none" w:sz="0" w:space="0" w:color="auto"/>
            <w:right w:val="none" w:sz="0" w:space="0" w:color="auto"/>
          </w:divBdr>
        </w:div>
        <w:div w:id="716005514">
          <w:marLeft w:val="480"/>
          <w:marRight w:val="0"/>
          <w:marTop w:val="0"/>
          <w:marBottom w:val="0"/>
          <w:divBdr>
            <w:top w:val="none" w:sz="0" w:space="0" w:color="auto"/>
            <w:left w:val="none" w:sz="0" w:space="0" w:color="auto"/>
            <w:bottom w:val="none" w:sz="0" w:space="0" w:color="auto"/>
            <w:right w:val="none" w:sz="0" w:space="0" w:color="auto"/>
          </w:divBdr>
        </w:div>
        <w:div w:id="1139103755">
          <w:marLeft w:val="480"/>
          <w:marRight w:val="0"/>
          <w:marTop w:val="0"/>
          <w:marBottom w:val="0"/>
          <w:divBdr>
            <w:top w:val="none" w:sz="0" w:space="0" w:color="auto"/>
            <w:left w:val="none" w:sz="0" w:space="0" w:color="auto"/>
            <w:bottom w:val="none" w:sz="0" w:space="0" w:color="auto"/>
            <w:right w:val="none" w:sz="0" w:space="0" w:color="auto"/>
          </w:divBdr>
        </w:div>
        <w:div w:id="922371133">
          <w:marLeft w:val="480"/>
          <w:marRight w:val="0"/>
          <w:marTop w:val="0"/>
          <w:marBottom w:val="0"/>
          <w:divBdr>
            <w:top w:val="none" w:sz="0" w:space="0" w:color="auto"/>
            <w:left w:val="none" w:sz="0" w:space="0" w:color="auto"/>
            <w:bottom w:val="none" w:sz="0" w:space="0" w:color="auto"/>
            <w:right w:val="none" w:sz="0" w:space="0" w:color="auto"/>
          </w:divBdr>
        </w:div>
        <w:div w:id="1835754644">
          <w:marLeft w:val="480"/>
          <w:marRight w:val="0"/>
          <w:marTop w:val="0"/>
          <w:marBottom w:val="0"/>
          <w:divBdr>
            <w:top w:val="none" w:sz="0" w:space="0" w:color="auto"/>
            <w:left w:val="none" w:sz="0" w:space="0" w:color="auto"/>
            <w:bottom w:val="none" w:sz="0" w:space="0" w:color="auto"/>
            <w:right w:val="none" w:sz="0" w:space="0" w:color="auto"/>
          </w:divBdr>
        </w:div>
        <w:div w:id="872613351">
          <w:marLeft w:val="480"/>
          <w:marRight w:val="0"/>
          <w:marTop w:val="0"/>
          <w:marBottom w:val="0"/>
          <w:divBdr>
            <w:top w:val="none" w:sz="0" w:space="0" w:color="auto"/>
            <w:left w:val="none" w:sz="0" w:space="0" w:color="auto"/>
            <w:bottom w:val="none" w:sz="0" w:space="0" w:color="auto"/>
            <w:right w:val="none" w:sz="0" w:space="0" w:color="auto"/>
          </w:divBdr>
        </w:div>
        <w:div w:id="2001687491">
          <w:marLeft w:val="480"/>
          <w:marRight w:val="0"/>
          <w:marTop w:val="0"/>
          <w:marBottom w:val="0"/>
          <w:divBdr>
            <w:top w:val="none" w:sz="0" w:space="0" w:color="auto"/>
            <w:left w:val="none" w:sz="0" w:space="0" w:color="auto"/>
            <w:bottom w:val="none" w:sz="0" w:space="0" w:color="auto"/>
            <w:right w:val="none" w:sz="0" w:space="0" w:color="auto"/>
          </w:divBdr>
        </w:div>
        <w:div w:id="195700169">
          <w:marLeft w:val="480"/>
          <w:marRight w:val="0"/>
          <w:marTop w:val="0"/>
          <w:marBottom w:val="0"/>
          <w:divBdr>
            <w:top w:val="none" w:sz="0" w:space="0" w:color="auto"/>
            <w:left w:val="none" w:sz="0" w:space="0" w:color="auto"/>
            <w:bottom w:val="none" w:sz="0" w:space="0" w:color="auto"/>
            <w:right w:val="none" w:sz="0" w:space="0" w:color="auto"/>
          </w:divBdr>
        </w:div>
        <w:div w:id="323776585">
          <w:marLeft w:val="480"/>
          <w:marRight w:val="0"/>
          <w:marTop w:val="0"/>
          <w:marBottom w:val="0"/>
          <w:divBdr>
            <w:top w:val="none" w:sz="0" w:space="0" w:color="auto"/>
            <w:left w:val="none" w:sz="0" w:space="0" w:color="auto"/>
            <w:bottom w:val="none" w:sz="0" w:space="0" w:color="auto"/>
            <w:right w:val="none" w:sz="0" w:space="0" w:color="auto"/>
          </w:divBdr>
        </w:div>
        <w:div w:id="1187520379">
          <w:marLeft w:val="480"/>
          <w:marRight w:val="0"/>
          <w:marTop w:val="0"/>
          <w:marBottom w:val="0"/>
          <w:divBdr>
            <w:top w:val="none" w:sz="0" w:space="0" w:color="auto"/>
            <w:left w:val="none" w:sz="0" w:space="0" w:color="auto"/>
            <w:bottom w:val="none" w:sz="0" w:space="0" w:color="auto"/>
            <w:right w:val="none" w:sz="0" w:space="0" w:color="auto"/>
          </w:divBdr>
        </w:div>
        <w:div w:id="1394885982">
          <w:marLeft w:val="480"/>
          <w:marRight w:val="0"/>
          <w:marTop w:val="0"/>
          <w:marBottom w:val="0"/>
          <w:divBdr>
            <w:top w:val="none" w:sz="0" w:space="0" w:color="auto"/>
            <w:left w:val="none" w:sz="0" w:space="0" w:color="auto"/>
            <w:bottom w:val="none" w:sz="0" w:space="0" w:color="auto"/>
            <w:right w:val="none" w:sz="0" w:space="0" w:color="auto"/>
          </w:divBdr>
        </w:div>
        <w:div w:id="1268346466">
          <w:marLeft w:val="480"/>
          <w:marRight w:val="0"/>
          <w:marTop w:val="0"/>
          <w:marBottom w:val="0"/>
          <w:divBdr>
            <w:top w:val="none" w:sz="0" w:space="0" w:color="auto"/>
            <w:left w:val="none" w:sz="0" w:space="0" w:color="auto"/>
            <w:bottom w:val="none" w:sz="0" w:space="0" w:color="auto"/>
            <w:right w:val="none" w:sz="0" w:space="0" w:color="auto"/>
          </w:divBdr>
        </w:div>
        <w:div w:id="1406224589">
          <w:marLeft w:val="480"/>
          <w:marRight w:val="0"/>
          <w:marTop w:val="0"/>
          <w:marBottom w:val="0"/>
          <w:divBdr>
            <w:top w:val="none" w:sz="0" w:space="0" w:color="auto"/>
            <w:left w:val="none" w:sz="0" w:space="0" w:color="auto"/>
            <w:bottom w:val="none" w:sz="0" w:space="0" w:color="auto"/>
            <w:right w:val="none" w:sz="0" w:space="0" w:color="auto"/>
          </w:divBdr>
        </w:div>
        <w:div w:id="1833450574">
          <w:marLeft w:val="480"/>
          <w:marRight w:val="0"/>
          <w:marTop w:val="0"/>
          <w:marBottom w:val="0"/>
          <w:divBdr>
            <w:top w:val="none" w:sz="0" w:space="0" w:color="auto"/>
            <w:left w:val="none" w:sz="0" w:space="0" w:color="auto"/>
            <w:bottom w:val="none" w:sz="0" w:space="0" w:color="auto"/>
            <w:right w:val="none" w:sz="0" w:space="0" w:color="auto"/>
          </w:divBdr>
        </w:div>
        <w:div w:id="664549723">
          <w:marLeft w:val="480"/>
          <w:marRight w:val="0"/>
          <w:marTop w:val="0"/>
          <w:marBottom w:val="0"/>
          <w:divBdr>
            <w:top w:val="none" w:sz="0" w:space="0" w:color="auto"/>
            <w:left w:val="none" w:sz="0" w:space="0" w:color="auto"/>
            <w:bottom w:val="none" w:sz="0" w:space="0" w:color="auto"/>
            <w:right w:val="none" w:sz="0" w:space="0" w:color="auto"/>
          </w:divBdr>
        </w:div>
        <w:div w:id="1909267441">
          <w:marLeft w:val="480"/>
          <w:marRight w:val="0"/>
          <w:marTop w:val="0"/>
          <w:marBottom w:val="0"/>
          <w:divBdr>
            <w:top w:val="none" w:sz="0" w:space="0" w:color="auto"/>
            <w:left w:val="none" w:sz="0" w:space="0" w:color="auto"/>
            <w:bottom w:val="none" w:sz="0" w:space="0" w:color="auto"/>
            <w:right w:val="none" w:sz="0" w:space="0" w:color="auto"/>
          </w:divBdr>
        </w:div>
        <w:div w:id="222763303">
          <w:marLeft w:val="480"/>
          <w:marRight w:val="0"/>
          <w:marTop w:val="0"/>
          <w:marBottom w:val="0"/>
          <w:divBdr>
            <w:top w:val="none" w:sz="0" w:space="0" w:color="auto"/>
            <w:left w:val="none" w:sz="0" w:space="0" w:color="auto"/>
            <w:bottom w:val="none" w:sz="0" w:space="0" w:color="auto"/>
            <w:right w:val="none" w:sz="0" w:space="0" w:color="auto"/>
          </w:divBdr>
        </w:div>
        <w:div w:id="2119985302">
          <w:marLeft w:val="480"/>
          <w:marRight w:val="0"/>
          <w:marTop w:val="0"/>
          <w:marBottom w:val="0"/>
          <w:divBdr>
            <w:top w:val="none" w:sz="0" w:space="0" w:color="auto"/>
            <w:left w:val="none" w:sz="0" w:space="0" w:color="auto"/>
            <w:bottom w:val="none" w:sz="0" w:space="0" w:color="auto"/>
            <w:right w:val="none" w:sz="0" w:space="0" w:color="auto"/>
          </w:divBdr>
        </w:div>
        <w:div w:id="1878545868">
          <w:marLeft w:val="480"/>
          <w:marRight w:val="0"/>
          <w:marTop w:val="0"/>
          <w:marBottom w:val="0"/>
          <w:divBdr>
            <w:top w:val="none" w:sz="0" w:space="0" w:color="auto"/>
            <w:left w:val="none" w:sz="0" w:space="0" w:color="auto"/>
            <w:bottom w:val="none" w:sz="0" w:space="0" w:color="auto"/>
            <w:right w:val="none" w:sz="0" w:space="0" w:color="auto"/>
          </w:divBdr>
        </w:div>
        <w:div w:id="442959902">
          <w:marLeft w:val="480"/>
          <w:marRight w:val="0"/>
          <w:marTop w:val="0"/>
          <w:marBottom w:val="0"/>
          <w:divBdr>
            <w:top w:val="none" w:sz="0" w:space="0" w:color="auto"/>
            <w:left w:val="none" w:sz="0" w:space="0" w:color="auto"/>
            <w:bottom w:val="none" w:sz="0" w:space="0" w:color="auto"/>
            <w:right w:val="none" w:sz="0" w:space="0" w:color="auto"/>
          </w:divBdr>
        </w:div>
        <w:div w:id="1742211753">
          <w:marLeft w:val="480"/>
          <w:marRight w:val="0"/>
          <w:marTop w:val="0"/>
          <w:marBottom w:val="0"/>
          <w:divBdr>
            <w:top w:val="none" w:sz="0" w:space="0" w:color="auto"/>
            <w:left w:val="none" w:sz="0" w:space="0" w:color="auto"/>
            <w:bottom w:val="none" w:sz="0" w:space="0" w:color="auto"/>
            <w:right w:val="none" w:sz="0" w:space="0" w:color="auto"/>
          </w:divBdr>
        </w:div>
        <w:div w:id="258878751">
          <w:marLeft w:val="480"/>
          <w:marRight w:val="0"/>
          <w:marTop w:val="0"/>
          <w:marBottom w:val="0"/>
          <w:divBdr>
            <w:top w:val="none" w:sz="0" w:space="0" w:color="auto"/>
            <w:left w:val="none" w:sz="0" w:space="0" w:color="auto"/>
            <w:bottom w:val="none" w:sz="0" w:space="0" w:color="auto"/>
            <w:right w:val="none" w:sz="0" w:space="0" w:color="auto"/>
          </w:divBdr>
        </w:div>
        <w:div w:id="290863296">
          <w:marLeft w:val="480"/>
          <w:marRight w:val="0"/>
          <w:marTop w:val="0"/>
          <w:marBottom w:val="0"/>
          <w:divBdr>
            <w:top w:val="none" w:sz="0" w:space="0" w:color="auto"/>
            <w:left w:val="none" w:sz="0" w:space="0" w:color="auto"/>
            <w:bottom w:val="none" w:sz="0" w:space="0" w:color="auto"/>
            <w:right w:val="none" w:sz="0" w:space="0" w:color="auto"/>
          </w:divBdr>
        </w:div>
        <w:div w:id="1107306753">
          <w:marLeft w:val="480"/>
          <w:marRight w:val="0"/>
          <w:marTop w:val="0"/>
          <w:marBottom w:val="0"/>
          <w:divBdr>
            <w:top w:val="none" w:sz="0" w:space="0" w:color="auto"/>
            <w:left w:val="none" w:sz="0" w:space="0" w:color="auto"/>
            <w:bottom w:val="none" w:sz="0" w:space="0" w:color="auto"/>
            <w:right w:val="none" w:sz="0" w:space="0" w:color="auto"/>
          </w:divBdr>
        </w:div>
        <w:div w:id="320306424">
          <w:marLeft w:val="480"/>
          <w:marRight w:val="0"/>
          <w:marTop w:val="0"/>
          <w:marBottom w:val="0"/>
          <w:divBdr>
            <w:top w:val="none" w:sz="0" w:space="0" w:color="auto"/>
            <w:left w:val="none" w:sz="0" w:space="0" w:color="auto"/>
            <w:bottom w:val="none" w:sz="0" w:space="0" w:color="auto"/>
            <w:right w:val="none" w:sz="0" w:space="0" w:color="auto"/>
          </w:divBdr>
        </w:div>
        <w:div w:id="1346206516">
          <w:marLeft w:val="480"/>
          <w:marRight w:val="0"/>
          <w:marTop w:val="0"/>
          <w:marBottom w:val="0"/>
          <w:divBdr>
            <w:top w:val="none" w:sz="0" w:space="0" w:color="auto"/>
            <w:left w:val="none" w:sz="0" w:space="0" w:color="auto"/>
            <w:bottom w:val="none" w:sz="0" w:space="0" w:color="auto"/>
            <w:right w:val="none" w:sz="0" w:space="0" w:color="auto"/>
          </w:divBdr>
        </w:div>
      </w:divsChild>
    </w:div>
    <w:div w:id="393895155">
      <w:bodyDiv w:val="1"/>
      <w:marLeft w:val="0"/>
      <w:marRight w:val="0"/>
      <w:marTop w:val="0"/>
      <w:marBottom w:val="0"/>
      <w:divBdr>
        <w:top w:val="none" w:sz="0" w:space="0" w:color="auto"/>
        <w:left w:val="none" w:sz="0" w:space="0" w:color="auto"/>
        <w:bottom w:val="none" w:sz="0" w:space="0" w:color="auto"/>
        <w:right w:val="none" w:sz="0" w:space="0" w:color="auto"/>
      </w:divBdr>
    </w:div>
    <w:div w:id="396319396">
      <w:bodyDiv w:val="1"/>
      <w:marLeft w:val="0"/>
      <w:marRight w:val="0"/>
      <w:marTop w:val="0"/>
      <w:marBottom w:val="0"/>
      <w:divBdr>
        <w:top w:val="none" w:sz="0" w:space="0" w:color="auto"/>
        <w:left w:val="none" w:sz="0" w:space="0" w:color="auto"/>
        <w:bottom w:val="none" w:sz="0" w:space="0" w:color="auto"/>
        <w:right w:val="none" w:sz="0" w:space="0" w:color="auto"/>
      </w:divBdr>
    </w:div>
    <w:div w:id="396712750">
      <w:bodyDiv w:val="1"/>
      <w:marLeft w:val="0"/>
      <w:marRight w:val="0"/>
      <w:marTop w:val="0"/>
      <w:marBottom w:val="0"/>
      <w:divBdr>
        <w:top w:val="none" w:sz="0" w:space="0" w:color="auto"/>
        <w:left w:val="none" w:sz="0" w:space="0" w:color="auto"/>
        <w:bottom w:val="none" w:sz="0" w:space="0" w:color="auto"/>
        <w:right w:val="none" w:sz="0" w:space="0" w:color="auto"/>
      </w:divBdr>
    </w:div>
    <w:div w:id="397244304">
      <w:bodyDiv w:val="1"/>
      <w:marLeft w:val="0"/>
      <w:marRight w:val="0"/>
      <w:marTop w:val="0"/>
      <w:marBottom w:val="0"/>
      <w:divBdr>
        <w:top w:val="none" w:sz="0" w:space="0" w:color="auto"/>
        <w:left w:val="none" w:sz="0" w:space="0" w:color="auto"/>
        <w:bottom w:val="none" w:sz="0" w:space="0" w:color="auto"/>
        <w:right w:val="none" w:sz="0" w:space="0" w:color="auto"/>
      </w:divBdr>
    </w:div>
    <w:div w:id="399061692">
      <w:bodyDiv w:val="1"/>
      <w:marLeft w:val="0"/>
      <w:marRight w:val="0"/>
      <w:marTop w:val="0"/>
      <w:marBottom w:val="0"/>
      <w:divBdr>
        <w:top w:val="none" w:sz="0" w:space="0" w:color="auto"/>
        <w:left w:val="none" w:sz="0" w:space="0" w:color="auto"/>
        <w:bottom w:val="none" w:sz="0" w:space="0" w:color="auto"/>
        <w:right w:val="none" w:sz="0" w:space="0" w:color="auto"/>
      </w:divBdr>
    </w:div>
    <w:div w:id="401563682">
      <w:bodyDiv w:val="1"/>
      <w:marLeft w:val="0"/>
      <w:marRight w:val="0"/>
      <w:marTop w:val="0"/>
      <w:marBottom w:val="0"/>
      <w:divBdr>
        <w:top w:val="none" w:sz="0" w:space="0" w:color="auto"/>
        <w:left w:val="none" w:sz="0" w:space="0" w:color="auto"/>
        <w:bottom w:val="none" w:sz="0" w:space="0" w:color="auto"/>
        <w:right w:val="none" w:sz="0" w:space="0" w:color="auto"/>
      </w:divBdr>
    </w:div>
    <w:div w:id="402290030">
      <w:bodyDiv w:val="1"/>
      <w:marLeft w:val="0"/>
      <w:marRight w:val="0"/>
      <w:marTop w:val="0"/>
      <w:marBottom w:val="0"/>
      <w:divBdr>
        <w:top w:val="none" w:sz="0" w:space="0" w:color="auto"/>
        <w:left w:val="none" w:sz="0" w:space="0" w:color="auto"/>
        <w:bottom w:val="none" w:sz="0" w:space="0" w:color="auto"/>
        <w:right w:val="none" w:sz="0" w:space="0" w:color="auto"/>
      </w:divBdr>
    </w:div>
    <w:div w:id="403798613">
      <w:bodyDiv w:val="1"/>
      <w:marLeft w:val="0"/>
      <w:marRight w:val="0"/>
      <w:marTop w:val="0"/>
      <w:marBottom w:val="0"/>
      <w:divBdr>
        <w:top w:val="none" w:sz="0" w:space="0" w:color="auto"/>
        <w:left w:val="none" w:sz="0" w:space="0" w:color="auto"/>
        <w:bottom w:val="none" w:sz="0" w:space="0" w:color="auto"/>
        <w:right w:val="none" w:sz="0" w:space="0" w:color="auto"/>
      </w:divBdr>
    </w:div>
    <w:div w:id="411512210">
      <w:bodyDiv w:val="1"/>
      <w:marLeft w:val="0"/>
      <w:marRight w:val="0"/>
      <w:marTop w:val="0"/>
      <w:marBottom w:val="0"/>
      <w:divBdr>
        <w:top w:val="none" w:sz="0" w:space="0" w:color="auto"/>
        <w:left w:val="none" w:sz="0" w:space="0" w:color="auto"/>
        <w:bottom w:val="none" w:sz="0" w:space="0" w:color="auto"/>
        <w:right w:val="none" w:sz="0" w:space="0" w:color="auto"/>
      </w:divBdr>
    </w:div>
    <w:div w:id="418447659">
      <w:bodyDiv w:val="1"/>
      <w:marLeft w:val="0"/>
      <w:marRight w:val="0"/>
      <w:marTop w:val="0"/>
      <w:marBottom w:val="0"/>
      <w:divBdr>
        <w:top w:val="none" w:sz="0" w:space="0" w:color="auto"/>
        <w:left w:val="none" w:sz="0" w:space="0" w:color="auto"/>
        <w:bottom w:val="none" w:sz="0" w:space="0" w:color="auto"/>
        <w:right w:val="none" w:sz="0" w:space="0" w:color="auto"/>
      </w:divBdr>
    </w:div>
    <w:div w:id="420835515">
      <w:bodyDiv w:val="1"/>
      <w:marLeft w:val="0"/>
      <w:marRight w:val="0"/>
      <w:marTop w:val="0"/>
      <w:marBottom w:val="0"/>
      <w:divBdr>
        <w:top w:val="none" w:sz="0" w:space="0" w:color="auto"/>
        <w:left w:val="none" w:sz="0" w:space="0" w:color="auto"/>
        <w:bottom w:val="none" w:sz="0" w:space="0" w:color="auto"/>
        <w:right w:val="none" w:sz="0" w:space="0" w:color="auto"/>
      </w:divBdr>
    </w:div>
    <w:div w:id="424348570">
      <w:bodyDiv w:val="1"/>
      <w:marLeft w:val="0"/>
      <w:marRight w:val="0"/>
      <w:marTop w:val="0"/>
      <w:marBottom w:val="0"/>
      <w:divBdr>
        <w:top w:val="none" w:sz="0" w:space="0" w:color="auto"/>
        <w:left w:val="none" w:sz="0" w:space="0" w:color="auto"/>
        <w:bottom w:val="none" w:sz="0" w:space="0" w:color="auto"/>
        <w:right w:val="none" w:sz="0" w:space="0" w:color="auto"/>
      </w:divBdr>
    </w:div>
    <w:div w:id="424687419">
      <w:bodyDiv w:val="1"/>
      <w:marLeft w:val="0"/>
      <w:marRight w:val="0"/>
      <w:marTop w:val="0"/>
      <w:marBottom w:val="0"/>
      <w:divBdr>
        <w:top w:val="none" w:sz="0" w:space="0" w:color="auto"/>
        <w:left w:val="none" w:sz="0" w:space="0" w:color="auto"/>
        <w:bottom w:val="none" w:sz="0" w:space="0" w:color="auto"/>
        <w:right w:val="none" w:sz="0" w:space="0" w:color="auto"/>
      </w:divBdr>
    </w:div>
    <w:div w:id="430513923">
      <w:bodyDiv w:val="1"/>
      <w:marLeft w:val="0"/>
      <w:marRight w:val="0"/>
      <w:marTop w:val="0"/>
      <w:marBottom w:val="0"/>
      <w:divBdr>
        <w:top w:val="none" w:sz="0" w:space="0" w:color="auto"/>
        <w:left w:val="none" w:sz="0" w:space="0" w:color="auto"/>
        <w:bottom w:val="none" w:sz="0" w:space="0" w:color="auto"/>
        <w:right w:val="none" w:sz="0" w:space="0" w:color="auto"/>
      </w:divBdr>
    </w:div>
    <w:div w:id="430777951">
      <w:bodyDiv w:val="1"/>
      <w:marLeft w:val="0"/>
      <w:marRight w:val="0"/>
      <w:marTop w:val="0"/>
      <w:marBottom w:val="0"/>
      <w:divBdr>
        <w:top w:val="none" w:sz="0" w:space="0" w:color="auto"/>
        <w:left w:val="none" w:sz="0" w:space="0" w:color="auto"/>
        <w:bottom w:val="none" w:sz="0" w:space="0" w:color="auto"/>
        <w:right w:val="none" w:sz="0" w:space="0" w:color="auto"/>
      </w:divBdr>
    </w:div>
    <w:div w:id="437260927">
      <w:bodyDiv w:val="1"/>
      <w:marLeft w:val="0"/>
      <w:marRight w:val="0"/>
      <w:marTop w:val="0"/>
      <w:marBottom w:val="0"/>
      <w:divBdr>
        <w:top w:val="none" w:sz="0" w:space="0" w:color="auto"/>
        <w:left w:val="none" w:sz="0" w:space="0" w:color="auto"/>
        <w:bottom w:val="none" w:sz="0" w:space="0" w:color="auto"/>
        <w:right w:val="none" w:sz="0" w:space="0" w:color="auto"/>
      </w:divBdr>
    </w:div>
    <w:div w:id="437870237">
      <w:bodyDiv w:val="1"/>
      <w:marLeft w:val="0"/>
      <w:marRight w:val="0"/>
      <w:marTop w:val="0"/>
      <w:marBottom w:val="0"/>
      <w:divBdr>
        <w:top w:val="none" w:sz="0" w:space="0" w:color="auto"/>
        <w:left w:val="none" w:sz="0" w:space="0" w:color="auto"/>
        <w:bottom w:val="none" w:sz="0" w:space="0" w:color="auto"/>
        <w:right w:val="none" w:sz="0" w:space="0" w:color="auto"/>
      </w:divBdr>
    </w:div>
    <w:div w:id="439187431">
      <w:bodyDiv w:val="1"/>
      <w:marLeft w:val="0"/>
      <w:marRight w:val="0"/>
      <w:marTop w:val="0"/>
      <w:marBottom w:val="0"/>
      <w:divBdr>
        <w:top w:val="none" w:sz="0" w:space="0" w:color="auto"/>
        <w:left w:val="none" w:sz="0" w:space="0" w:color="auto"/>
        <w:bottom w:val="none" w:sz="0" w:space="0" w:color="auto"/>
        <w:right w:val="none" w:sz="0" w:space="0" w:color="auto"/>
      </w:divBdr>
    </w:div>
    <w:div w:id="441875073">
      <w:bodyDiv w:val="1"/>
      <w:marLeft w:val="0"/>
      <w:marRight w:val="0"/>
      <w:marTop w:val="0"/>
      <w:marBottom w:val="0"/>
      <w:divBdr>
        <w:top w:val="none" w:sz="0" w:space="0" w:color="auto"/>
        <w:left w:val="none" w:sz="0" w:space="0" w:color="auto"/>
        <w:bottom w:val="none" w:sz="0" w:space="0" w:color="auto"/>
        <w:right w:val="none" w:sz="0" w:space="0" w:color="auto"/>
      </w:divBdr>
    </w:div>
    <w:div w:id="446242666">
      <w:bodyDiv w:val="1"/>
      <w:marLeft w:val="0"/>
      <w:marRight w:val="0"/>
      <w:marTop w:val="0"/>
      <w:marBottom w:val="0"/>
      <w:divBdr>
        <w:top w:val="none" w:sz="0" w:space="0" w:color="auto"/>
        <w:left w:val="none" w:sz="0" w:space="0" w:color="auto"/>
        <w:bottom w:val="none" w:sz="0" w:space="0" w:color="auto"/>
        <w:right w:val="none" w:sz="0" w:space="0" w:color="auto"/>
      </w:divBdr>
    </w:div>
    <w:div w:id="450175726">
      <w:bodyDiv w:val="1"/>
      <w:marLeft w:val="0"/>
      <w:marRight w:val="0"/>
      <w:marTop w:val="0"/>
      <w:marBottom w:val="0"/>
      <w:divBdr>
        <w:top w:val="none" w:sz="0" w:space="0" w:color="auto"/>
        <w:left w:val="none" w:sz="0" w:space="0" w:color="auto"/>
        <w:bottom w:val="none" w:sz="0" w:space="0" w:color="auto"/>
        <w:right w:val="none" w:sz="0" w:space="0" w:color="auto"/>
      </w:divBdr>
    </w:div>
    <w:div w:id="451167746">
      <w:bodyDiv w:val="1"/>
      <w:marLeft w:val="0"/>
      <w:marRight w:val="0"/>
      <w:marTop w:val="0"/>
      <w:marBottom w:val="0"/>
      <w:divBdr>
        <w:top w:val="none" w:sz="0" w:space="0" w:color="auto"/>
        <w:left w:val="none" w:sz="0" w:space="0" w:color="auto"/>
        <w:bottom w:val="none" w:sz="0" w:space="0" w:color="auto"/>
        <w:right w:val="none" w:sz="0" w:space="0" w:color="auto"/>
      </w:divBdr>
    </w:div>
    <w:div w:id="452478948">
      <w:bodyDiv w:val="1"/>
      <w:marLeft w:val="0"/>
      <w:marRight w:val="0"/>
      <w:marTop w:val="0"/>
      <w:marBottom w:val="0"/>
      <w:divBdr>
        <w:top w:val="none" w:sz="0" w:space="0" w:color="auto"/>
        <w:left w:val="none" w:sz="0" w:space="0" w:color="auto"/>
        <w:bottom w:val="none" w:sz="0" w:space="0" w:color="auto"/>
        <w:right w:val="none" w:sz="0" w:space="0" w:color="auto"/>
      </w:divBdr>
    </w:div>
    <w:div w:id="453255296">
      <w:bodyDiv w:val="1"/>
      <w:marLeft w:val="0"/>
      <w:marRight w:val="0"/>
      <w:marTop w:val="0"/>
      <w:marBottom w:val="0"/>
      <w:divBdr>
        <w:top w:val="none" w:sz="0" w:space="0" w:color="auto"/>
        <w:left w:val="none" w:sz="0" w:space="0" w:color="auto"/>
        <w:bottom w:val="none" w:sz="0" w:space="0" w:color="auto"/>
        <w:right w:val="none" w:sz="0" w:space="0" w:color="auto"/>
      </w:divBdr>
    </w:div>
    <w:div w:id="457454788">
      <w:bodyDiv w:val="1"/>
      <w:marLeft w:val="0"/>
      <w:marRight w:val="0"/>
      <w:marTop w:val="0"/>
      <w:marBottom w:val="0"/>
      <w:divBdr>
        <w:top w:val="none" w:sz="0" w:space="0" w:color="auto"/>
        <w:left w:val="none" w:sz="0" w:space="0" w:color="auto"/>
        <w:bottom w:val="none" w:sz="0" w:space="0" w:color="auto"/>
        <w:right w:val="none" w:sz="0" w:space="0" w:color="auto"/>
      </w:divBdr>
    </w:div>
    <w:div w:id="461119277">
      <w:bodyDiv w:val="1"/>
      <w:marLeft w:val="0"/>
      <w:marRight w:val="0"/>
      <w:marTop w:val="0"/>
      <w:marBottom w:val="0"/>
      <w:divBdr>
        <w:top w:val="none" w:sz="0" w:space="0" w:color="auto"/>
        <w:left w:val="none" w:sz="0" w:space="0" w:color="auto"/>
        <w:bottom w:val="none" w:sz="0" w:space="0" w:color="auto"/>
        <w:right w:val="none" w:sz="0" w:space="0" w:color="auto"/>
      </w:divBdr>
    </w:div>
    <w:div w:id="464201560">
      <w:bodyDiv w:val="1"/>
      <w:marLeft w:val="0"/>
      <w:marRight w:val="0"/>
      <w:marTop w:val="0"/>
      <w:marBottom w:val="0"/>
      <w:divBdr>
        <w:top w:val="none" w:sz="0" w:space="0" w:color="auto"/>
        <w:left w:val="none" w:sz="0" w:space="0" w:color="auto"/>
        <w:bottom w:val="none" w:sz="0" w:space="0" w:color="auto"/>
        <w:right w:val="none" w:sz="0" w:space="0" w:color="auto"/>
      </w:divBdr>
    </w:div>
    <w:div w:id="465898822">
      <w:bodyDiv w:val="1"/>
      <w:marLeft w:val="0"/>
      <w:marRight w:val="0"/>
      <w:marTop w:val="0"/>
      <w:marBottom w:val="0"/>
      <w:divBdr>
        <w:top w:val="none" w:sz="0" w:space="0" w:color="auto"/>
        <w:left w:val="none" w:sz="0" w:space="0" w:color="auto"/>
        <w:bottom w:val="none" w:sz="0" w:space="0" w:color="auto"/>
        <w:right w:val="none" w:sz="0" w:space="0" w:color="auto"/>
      </w:divBdr>
    </w:div>
    <w:div w:id="466750531">
      <w:bodyDiv w:val="1"/>
      <w:marLeft w:val="0"/>
      <w:marRight w:val="0"/>
      <w:marTop w:val="0"/>
      <w:marBottom w:val="0"/>
      <w:divBdr>
        <w:top w:val="none" w:sz="0" w:space="0" w:color="auto"/>
        <w:left w:val="none" w:sz="0" w:space="0" w:color="auto"/>
        <w:bottom w:val="none" w:sz="0" w:space="0" w:color="auto"/>
        <w:right w:val="none" w:sz="0" w:space="0" w:color="auto"/>
      </w:divBdr>
      <w:divsChild>
        <w:div w:id="931939203">
          <w:marLeft w:val="480"/>
          <w:marRight w:val="0"/>
          <w:marTop w:val="0"/>
          <w:marBottom w:val="0"/>
          <w:divBdr>
            <w:top w:val="none" w:sz="0" w:space="0" w:color="auto"/>
            <w:left w:val="none" w:sz="0" w:space="0" w:color="auto"/>
            <w:bottom w:val="none" w:sz="0" w:space="0" w:color="auto"/>
            <w:right w:val="none" w:sz="0" w:space="0" w:color="auto"/>
          </w:divBdr>
        </w:div>
        <w:div w:id="147063112">
          <w:marLeft w:val="480"/>
          <w:marRight w:val="0"/>
          <w:marTop w:val="0"/>
          <w:marBottom w:val="0"/>
          <w:divBdr>
            <w:top w:val="none" w:sz="0" w:space="0" w:color="auto"/>
            <w:left w:val="none" w:sz="0" w:space="0" w:color="auto"/>
            <w:bottom w:val="none" w:sz="0" w:space="0" w:color="auto"/>
            <w:right w:val="none" w:sz="0" w:space="0" w:color="auto"/>
          </w:divBdr>
        </w:div>
        <w:div w:id="636446858">
          <w:marLeft w:val="480"/>
          <w:marRight w:val="0"/>
          <w:marTop w:val="0"/>
          <w:marBottom w:val="0"/>
          <w:divBdr>
            <w:top w:val="none" w:sz="0" w:space="0" w:color="auto"/>
            <w:left w:val="none" w:sz="0" w:space="0" w:color="auto"/>
            <w:bottom w:val="none" w:sz="0" w:space="0" w:color="auto"/>
            <w:right w:val="none" w:sz="0" w:space="0" w:color="auto"/>
          </w:divBdr>
        </w:div>
        <w:div w:id="588928359">
          <w:marLeft w:val="480"/>
          <w:marRight w:val="0"/>
          <w:marTop w:val="0"/>
          <w:marBottom w:val="0"/>
          <w:divBdr>
            <w:top w:val="none" w:sz="0" w:space="0" w:color="auto"/>
            <w:left w:val="none" w:sz="0" w:space="0" w:color="auto"/>
            <w:bottom w:val="none" w:sz="0" w:space="0" w:color="auto"/>
            <w:right w:val="none" w:sz="0" w:space="0" w:color="auto"/>
          </w:divBdr>
        </w:div>
        <w:div w:id="1683429586">
          <w:marLeft w:val="480"/>
          <w:marRight w:val="0"/>
          <w:marTop w:val="0"/>
          <w:marBottom w:val="0"/>
          <w:divBdr>
            <w:top w:val="none" w:sz="0" w:space="0" w:color="auto"/>
            <w:left w:val="none" w:sz="0" w:space="0" w:color="auto"/>
            <w:bottom w:val="none" w:sz="0" w:space="0" w:color="auto"/>
            <w:right w:val="none" w:sz="0" w:space="0" w:color="auto"/>
          </w:divBdr>
        </w:div>
        <w:div w:id="850336630">
          <w:marLeft w:val="480"/>
          <w:marRight w:val="0"/>
          <w:marTop w:val="0"/>
          <w:marBottom w:val="0"/>
          <w:divBdr>
            <w:top w:val="none" w:sz="0" w:space="0" w:color="auto"/>
            <w:left w:val="none" w:sz="0" w:space="0" w:color="auto"/>
            <w:bottom w:val="none" w:sz="0" w:space="0" w:color="auto"/>
            <w:right w:val="none" w:sz="0" w:space="0" w:color="auto"/>
          </w:divBdr>
        </w:div>
        <w:div w:id="288048323">
          <w:marLeft w:val="480"/>
          <w:marRight w:val="0"/>
          <w:marTop w:val="0"/>
          <w:marBottom w:val="0"/>
          <w:divBdr>
            <w:top w:val="none" w:sz="0" w:space="0" w:color="auto"/>
            <w:left w:val="none" w:sz="0" w:space="0" w:color="auto"/>
            <w:bottom w:val="none" w:sz="0" w:space="0" w:color="auto"/>
            <w:right w:val="none" w:sz="0" w:space="0" w:color="auto"/>
          </w:divBdr>
        </w:div>
        <w:div w:id="285933641">
          <w:marLeft w:val="480"/>
          <w:marRight w:val="0"/>
          <w:marTop w:val="0"/>
          <w:marBottom w:val="0"/>
          <w:divBdr>
            <w:top w:val="none" w:sz="0" w:space="0" w:color="auto"/>
            <w:left w:val="none" w:sz="0" w:space="0" w:color="auto"/>
            <w:bottom w:val="none" w:sz="0" w:space="0" w:color="auto"/>
            <w:right w:val="none" w:sz="0" w:space="0" w:color="auto"/>
          </w:divBdr>
        </w:div>
        <w:div w:id="1881625870">
          <w:marLeft w:val="480"/>
          <w:marRight w:val="0"/>
          <w:marTop w:val="0"/>
          <w:marBottom w:val="0"/>
          <w:divBdr>
            <w:top w:val="none" w:sz="0" w:space="0" w:color="auto"/>
            <w:left w:val="none" w:sz="0" w:space="0" w:color="auto"/>
            <w:bottom w:val="none" w:sz="0" w:space="0" w:color="auto"/>
            <w:right w:val="none" w:sz="0" w:space="0" w:color="auto"/>
          </w:divBdr>
        </w:div>
        <w:div w:id="600335139">
          <w:marLeft w:val="480"/>
          <w:marRight w:val="0"/>
          <w:marTop w:val="0"/>
          <w:marBottom w:val="0"/>
          <w:divBdr>
            <w:top w:val="none" w:sz="0" w:space="0" w:color="auto"/>
            <w:left w:val="none" w:sz="0" w:space="0" w:color="auto"/>
            <w:bottom w:val="none" w:sz="0" w:space="0" w:color="auto"/>
            <w:right w:val="none" w:sz="0" w:space="0" w:color="auto"/>
          </w:divBdr>
        </w:div>
        <w:div w:id="1842312435">
          <w:marLeft w:val="480"/>
          <w:marRight w:val="0"/>
          <w:marTop w:val="0"/>
          <w:marBottom w:val="0"/>
          <w:divBdr>
            <w:top w:val="none" w:sz="0" w:space="0" w:color="auto"/>
            <w:left w:val="none" w:sz="0" w:space="0" w:color="auto"/>
            <w:bottom w:val="none" w:sz="0" w:space="0" w:color="auto"/>
            <w:right w:val="none" w:sz="0" w:space="0" w:color="auto"/>
          </w:divBdr>
        </w:div>
        <w:div w:id="1273631529">
          <w:marLeft w:val="480"/>
          <w:marRight w:val="0"/>
          <w:marTop w:val="0"/>
          <w:marBottom w:val="0"/>
          <w:divBdr>
            <w:top w:val="none" w:sz="0" w:space="0" w:color="auto"/>
            <w:left w:val="none" w:sz="0" w:space="0" w:color="auto"/>
            <w:bottom w:val="none" w:sz="0" w:space="0" w:color="auto"/>
            <w:right w:val="none" w:sz="0" w:space="0" w:color="auto"/>
          </w:divBdr>
        </w:div>
        <w:div w:id="232816444">
          <w:marLeft w:val="480"/>
          <w:marRight w:val="0"/>
          <w:marTop w:val="0"/>
          <w:marBottom w:val="0"/>
          <w:divBdr>
            <w:top w:val="none" w:sz="0" w:space="0" w:color="auto"/>
            <w:left w:val="none" w:sz="0" w:space="0" w:color="auto"/>
            <w:bottom w:val="none" w:sz="0" w:space="0" w:color="auto"/>
            <w:right w:val="none" w:sz="0" w:space="0" w:color="auto"/>
          </w:divBdr>
        </w:div>
        <w:div w:id="1335257124">
          <w:marLeft w:val="480"/>
          <w:marRight w:val="0"/>
          <w:marTop w:val="0"/>
          <w:marBottom w:val="0"/>
          <w:divBdr>
            <w:top w:val="none" w:sz="0" w:space="0" w:color="auto"/>
            <w:left w:val="none" w:sz="0" w:space="0" w:color="auto"/>
            <w:bottom w:val="none" w:sz="0" w:space="0" w:color="auto"/>
            <w:right w:val="none" w:sz="0" w:space="0" w:color="auto"/>
          </w:divBdr>
        </w:div>
        <w:div w:id="1282110327">
          <w:marLeft w:val="480"/>
          <w:marRight w:val="0"/>
          <w:marTop w:val="0"/>
          <w:marBottom w:val="0"/>
          <w:divBdr>
            <w:top w:val="none" w:sz="0" w:space="0" w:color="auto"/>
            <w:left w:val="none" w:sz="0" w:space="0" w:color="auto"/>
            <w:bottom w:val="none" w:sz="0" w:space="0" w:color="auto"/>
            <w:right w:val="none" w:sz="0" w:space="0" w:color="auto"/>
          </w:divBdr>
        </w:div>
        <w:div w:id="1105075813">
          <w:marLeft w:val="480"/>
          <w:marRight w:val="0"/>
          <w:marTop w:val="0"/>
          <w:marBottom w:val="0"/>
          <w:divBdr>
            <w:top w:val="none" w:sz="0" w:space="0" w:color="auto"/>
            <w:left w:val="none" w:sz="0" w:space="0" w:color="auto"/>
            <w:bottom w:val="none" w:sz="0" w:space="0" w:color="auto"/>
            <w:right w:val="none" w:sz="0" w:space="0" w:color="auto"/>
          </w:divBdr>
        </w:div>
        <w:div w:id="293684016">
          <w:marLeft w:val="480"/>
          <w:marRight w:val="0"/>
          <w:marTop w:val="0"/>
          <w:marBottom w:val="0"/>
          <w:divBdr>
            <w:top w:val="none" w:sz="0" w:space="0" w:color="auto"/>
            <w:left w:val="none" w:sz="0" w:space="0" w:color="auto"/>
            <w:bottom w:val="none" w:sz="0" w:space="0" w:color="auto"/>
            <w:right w:val="none" w:sz="0" w:space="0" w:color="auto"/>
          </w:divBdr>
        </w:div>
        <w:div w:id="716393554">
          <w:marLeft w:val="480"/>
          <w:marRight w:val="0"/>
          <w:marTop w:val="0"/>
          <w:marBottom w:val="0"/>
          <w:divBdr>
            <w:top w:val="none" w:sz="0" w:space="0" w:color="auto"/>
            <w:left w:val="none" w:sz="0" w:space="0" w:color="auto"/>
            <w:bottom w:val="none" w:sz="0" w:space="0" w:color="auto"/>
            <w:right w:val="none" w:sz="0" w:space="0" w:color="auto"/>
          </w:divBdr>
        </w:div>
        <w:div w:id="355078397">
          <w:marLeft w:val="480"/>
          <w:marRight w:val="0"/>
          <w:marTop w:val="0"/>
          <w:marBottom w:val="0"/>
          <w:divBdr>
            <w:top w:val="none" w:sz="0" w:space="0" w:color="auto"/>
            <w:left w:val="none" w:sz="0" w:space="0" w:color="auto"/>
            <w:bottom w:val="none" w:sz="0" w:space="0" w:color="auto"/>
            <w:right w:val="none" w:sz="0" w:space="0" w:color="auto"/>
          </w:divBdr>
        </w:div>
        <w:div w:id="1392384305">
          <w:marLeft w:val="480"/>
          <w:marRight w:val="0"/>
          <w:marTop w:val="0"/>
          <w:marBottom w:val="0"/>
          <w:divBdr>
            <w:top w:val="none" w:sz="0" w:space="0" w:color="auto"/>
            <w:left w:val="none" w:sz="0" w:space="0" w:color="auto"/>
            <w:bottom w:val="none" w:sz="0" w:space="0" w:color="auto"/>
            <w:right w:val="none" w:sz="0" w:space="0" w:color="auto"/>
          </w:divBdr>
        </w:div>
        <w:div w:id="2134865981">
          <w:marLeft w:val="480"/>
          <w:marRight w:val="0"/>
          <w:marTop w:val="0"/>
          <w:marBottom w:val="0"/>
          <w:divBdr>
            <w:top w:val="none" w:sz="0" w:space="0" w:color="auto"/>
            <w:left w:val="none" w:sz="0" w:space="0" w:color="auto"/>
            <w:bottom w:val="none" w:sz="0" w:space="0" w:color="auto"/>
            <w:right w:val="none" w:sz="0" w:space="0" w:color="auto"/>
          </w:divBdr>
        </w:div>
        <w:div w:id="1661081978">
          <w:marLeft w:val="480"/>
          <w:marRight w:val="0"/>
          <w:marTop w:val="0"/>
          <w:marBottom w:val="0"/>
          <w:divBdr>
            <w:top w:val="none" w:sz="0" w:space="0" w:color="auto"/>
            <w:left w:val="none" w:sz="0" w:space="0" w:color="auto"/>
            <w:bottom w:val="none" w:sz="0" w:space="0" w:color="auto"/>
            <w:right w:val="none" w:sz="0" w:space="0" w:color="auto"/>
          </w:divBdr>
        </w:div>
        <w:div w:id="1836917281">
          <w:marLeft w:val="480"/>
          <w:marRight w:val="0"/>
          <w:marTop w:val="0"/>
          <w:marBottom w:val="0"/>
          <w:divBdr>
            <w:top w:val="none" w:sz="0" w:space="0" w:color="auto"/>
            <w:left w:val="none" w:sz="0" w:space="0" w:color="auto"/>
            <w:bottom w:val="none" w:sz="0" w:space="0" w:color="auto"/>
            <w:right w:val="none" w:sz="0" w:space="0" w:color="auto"/>
          </w:divBdr>
        </w:div>
        <w:div w:id="1298299051">
          <w:marLeft w:val="480"/>
          <w:marRight w:val="0"/>
          <w:marTop w:val="0"/>
          <w:marBottom w:val="0"/>
          <w:divBdr>
            <w:top w:val="none" w:sz="0" w:space="0" w:color="auto"/>
            <w:left w:val="none" w:sz="0" w:space="0" w:color="auto"/>
            <w:bottom w:val="none" w:sz="0" w:space="0" w:color="auto"/>
            <w:right w:val="none" w:sz="0" w:space="0" w:color="auto"/>
          </w:divBdr>
        </w:div>
        <w:div w:id="1758862656">
          <w:marLeft w:val="480"/>
          <w:marRight w:val="0"/>
          <w:marTop w:val="0"/>
          <w:marBottom w:val="0"/>
          <w:divBdr>
            <w:top w:val="none" w:sz="0" w:space="0" w:color="auto"/>
            <w:left w:val="none" w:sz="0" w:space="0" w:color="auto"/>
            <w:bottom w:val="none" w:sz="0" w:space="0" w:color="auto"/>
            <w:right w:val="none" w:sz="0" w:space="0" w:color="auto"/>
          </w:divBdr>
        </w:div>
        <w:div w:id="1106123112">
          <w:marLeft w:val="480"/>
          <w:marRight w:val="0"/>
          <w:marTop w:val="0"/>
          <w:marBottom w:val="0"/>
          <w:divBdr>
            <w:top w:val="none" w:sz="0" w:space="0" w:color="auto"/>
            <w:left w:val="none" w:sz="0" w:space="0" w:color="auto"/>
            <w:bottom w:val="none" w:sz="0" w:space="0" w:color="auto"/>
            <w:right w:val="none" w:sz="0" w:space="0" w:color="auto"/>
          </w:divBdr>
        </w:div>
        <w:div w:id="1174150500">
          <w:marLeft w:val="480"/>
          <w:marRight w:val="0"/>
          <w:marTop w:val="0"/>
          <w:marBottom w:val="0"/>
          <w:divBdr>
            <w:top w:val="none" w:sz="0" w:space="0" w:color="auto"/>
            <w:left w:val="none" w:sz="0" w:space="0" w:color="auto"/>
            <w:bottom w:val="none" w:sz="0" w:space="0" w:color="auto"/>
            <w:right w:val="none" w:sz="0" w:space="0" w:color="auto"/>
          </w:divBdr>
        </w:div>
        <w:div w:id="455565101">
          <w:marLeft w:val="480"/>
          <w:marRight w:val="0"/>
          <w:marTop w:val="0"/>
          <w:marBottom w:val="0"/>
          <w:divBdr>
            <w:top w:val="none" w:sz="0" w:space="0" w:color="auto"/>
            <w:left w:val="none" w:sz="0" w:space="0" w:color="auto"/>
            <w:bottom w:val="none" w:sz="0" w:space="0" w:color="auto"/>
            <w:right w:val="none" w:sz="0" w:space="0" w:color="auto"/>
          </w:divBdr>
        </w:div>
        <w:div w:id="1593124319">
          <w:marLeft w:val="480"/>
          <w:marRight w:val="0"/>
          <w:marTop w:val="0"/>
          <w:marBottom w:val="0"/>
          <w:divBdr>
            <w:top w:val="none" w:sz="0" w:space="0" w:color="auto"/>
            <w:left w:val="none" w:sz="0" w:space="0" w:color="auto"/>
            <w:bottom w:val="none" w:sz="0" w:space="0" w:color="auto"/>
            <w:right w:val="none" w:sz="0" w:space="0" w:color="auto"/>
          </w:divBdr>
        </w:div>
        <w:div w:id="2093772565">
          <w:marLeft w:val="480"/>
          <w:marRight w:val="0"/>
          <w:marTop w:val="0"/>
          <w:marBottom w:val="0"/>
          <w:divBdr>
            <w:top w:val="none" w:sz="0" w:space="0" w:color="auto"/>
            <w:left w:val="none" w:sz="0" w:space="0" w:color="auto"/>
            <w:bottom w:val="none" w:sz="0" w:space="0" w:color="auto"/>
            <w:right w:val="none" w:sz="0" w:space="0" w:color="auto"/>
          </w:divBdr>
        </w:div>
        <w:div w:id="523709819">
          <w:marLeft w:val="480"/>
          <w:marRight w:val="0"/>
          <w:marTop w:val="0"/>
          <w:marBottom w:val="0"/>
          <w:divBdr>
            <w:top w:val="none" w:sz="0" w:space="0" w:color="auto"/>
            <w:left w:val="none" w:sz="0" w:space="0" w:color="auto"/>
            <w:bottom w:val="none" w:sz="0" w:space="0" w:color="auto"/>
            <w:right w:val="none" w:sz="0" w:space="0" w:color="auto"/>
          </w:divBdr>
        </w:div>
        <w:div w:id="1311448285">
          <w:marLeft w:val="480"/>
          <w:marRight w:val="0"/>
          <w:marTop w:val="0"/>
          <w:marBottom w:val="0"/>
          <w:divBdr>
            <w:top w:val="none" w:sz="0" w:space="0" w:color="auto"/>
            <w:left w:val="none" w:sz="0" w:space="0" w:color="auto"/>
            <w:bottom w:val="none" w:sz="0" w:space="0" w:color="auto"/>
            <w:right w:val="none" w:sz="0" w:space="0" w:color="auto"/>
          </w:divBdr>
        </w:div>
        <w:div w:id="1690523473">
          <w:marLeft w:val="480"/>
          <w:marRight w:val="0"/>
          <w:marTop w:val="0"/>
          <w:marBottom w:val="0"/>
          <w:divBdr>
            <w:top w:val="none" w:sz="0" w:space="0" w:color="auto"/>
            <w:left w:val="none" w:sz="0" w:space="0" w:color="auto"/>
            <w:bottom w:val="none" w:sz="0" w:space="0" w:color="auto"/>
            <w:right w:val="none" w:sz="0" w:space="0" w:color="auto"/>
          </w:divBdr>
        </w:div>
        <w:div w:id="1871382531">
          <w:marLeft w:val="480"/>
          <w:marRight w:val="0"/>
          <w:marTop w:val="0"/>
          <w:marBottom w:val="0"/>
          <w:divBdr>
            <w:top w:val="none" w:sz="0" w:space="0" w:color="auto"/>
            <w:left w:val="none" w:sz="0" w:space="0" w:color="auto"/>
            <w:bottom w:val="none" w:sz="0" w:space="0" w:color="auto"/>
            <w:right w:val="none" w:sz="0" w:space="0" w:color="auto"/>
          </w:divBdr>
        </w:div>
        <w:div w:id="1637759898">
          <w:marLeft w:val="480"/>
          <w:marRight w:val="0"/>
          <w:marTop w:val="0"/>
          <w:marBottom w:val="0"/>
          <w:divBdr>
            <w:top w:val="none" w:sz="0" w:space="0" w:color="auto"/>
            <w:left w:val="none" w:sz="0" w:space="0" w:color="auto"/>
            <w:bottom w:val="none" w:sz="0" w:space="0" w:color="auto"/>
            <w:right w:val="none" w:sz="0" w:space="0" w:color="auto"/>
          </w:divBdr>
        </w:div>
        <w:div w:id="700056956">
          <w:marLeft w:val="480"/>
          <w:marRight w:val="0"/>
          <w:marTop w:val="0"/>
          <w:marBottom w:val="0"/>
          <w:divBdr>
            <w:top w:val="none" w:sz="0" w:space="0" w:color="auto"/>
            <w:left w:val="none" w:sz="0" w:space="0" w:color="auto"/>
            <w:bottom w:val="none" w:sz="0" w:space="0" w:color="auto"/>
            <w:right w:val="none" w:sz="0" w:space="0" w:color="auto"/>
          </w:divBdr>
        </w:div>
        <w:div w:id="1680305236">
          <w:marLeft w:val="480"/>
          <w:marRight w:val="0"/>
          <w:marTop w:val="0"/>
          <w:marBottom w:val="0"/>
          <w:divBdr>
            <w:top w:val="none" w:sz="0" w:space="0" w:color="auto"/>
            <w:left w:val="none" w:sz="0" w:space="0" w:color="auto"/>
            <w:bottom w:val="none" w:sz="0" w:space="0" w:color="auto"/>
            <w:right w:val="none" w:sz="0" w:space="0" w:color="auto"/>
          </w:divBdr>
        </w:div>
        <w:div w:id="217546591">
          <w:marLeft w:val="480"/>
          <w:marRight w:val="0"/>
          <w:marTop w:val="0"/>
          <w:marBottom w:val="0"/>
          <w:divBdr>
            <w:top w:val="none" w:sz="0" w:space="0" w:color="auto"/>
            <w:left w:val="none" w:sz="0" w:space="0" w:color="auto"/>
            <w:bottom w:val="none" w:sz="0" w:space="0" w:color="auto"/>
            <w:right w:val="none" w:sz="0" w:space="0" w:color="auto"/>
          </w:divBdr>
        </w:div>
        <w:div w:id="459806334">
          <w:marLeft w:val="480"/>
          <w:marRight w:val="0"/>
          <w:marTop w:val="0"/>
          <w:marBottom w:val="0"/>
          <w:divBdr>
            <w:top w:val="none" w:sz="0" w:space="0" w:color="auto"/>
            <w:left w:val="none" w:sz="0" w:space="0" w:color="auto"/>
            <w:bottom w:val="none" w:sz="0" w:space="0" w:color="auto"/>
            <w:right w:val="none" w:sz="0" w:space="0" w:color="auto"/>
          </w:divBdr>
        </w:div>
        <w:div w:id="1771268504">
          <w:marLeft w:val="480"/>
          <w:marRight w:val="0"/>
          <w:marTop w:val="0"/>
          <w:marBottom w:val="0"/>
          <w:divBdr>
            <w:top w:val="none" w:sz="0" w:space="0" w:color="auto"/>
            <w:left w:val="none" w:sz="0" w:space="0" w:color="auto"/>
            <w:bottom w:val="none" w:sz="0" w:space="0" w:color="auto"/>
            <w:right w:val="none" w:sz="0" w:space="0" w:color="auto"/>
          </w:divBdr>
        </w:div>
        <w:div w:id="570582690">
          <w:marLeft w:val="480"/>
          <w:marRight w:val="0"/>
          <w:marTop w:val="0"/>
          <w:marBottom w:val="0"/>
          <w:divBdr>
            <w:top w:val="none" w:sz="0" w:space="0" w:color="auto"/>
            <w:left w:val="none" w:sz="0" w:space="0" w:color="auto"/>
            <w:bottom w:val="none" w:sz="0" w:space="0" w:color="auto"/>
            <w:right w:val="none" w:sz="0" w:space="0" w:color="auto"/>
          </w:divBdr>
        </w:div>
        <w:div w:id="1807701063">
          <w:marLeft w:val="480"/>
          <w:marRight w:val="0"/>
          <w:marTop w:val="0"/>
          <w:marBottom w:val="0"/>
          <w:divBdr>
            <w:top w:val="none" w:sz="0" w:space="0" w:color="auto"/>
            <w:left w:val="none" w:sz="0" w:space="0" w:color="auto"/>
            <w:bottom w:val="none" w:sz="0" w:space="0" w:color="auto"/>
            <w:right w:val="none" w:sz="0" w:space="0" w:color="auto"/>
          </w:divBdr>
        </w:div>
        <w:div w:id="1475101602">
          <w:marLeft w:val="480"/>
          <w:marRight w:val="0"/>
          <w:marTop w:val="0"/>
          <w:marBottom w:val="0"/>
          <w:divBdr>
            <w:top w:val="none" w:sz="0" w:space="0" w:color="auto"/>
            <w:left w:val="none" w:sz="0" w:space="0" w:color="auto"/>
            <w:bottom w:val="none" w:sz="0" w:space="0" w:color="auto"/>
            <w:right w:val="none" w:sz="0" w:space="0" w:color="auto"/>
          </w:divBdr>
        </w:div>
        <w:div w:id="786968829">
          <w:marLeft w:val="480"/>
          <w:marRight w:val="0"/>
          <w:marTop w:val="0"/>
          <w:marBottom w:val="0"/>
          <w:divBdr>
            <w:top w:val="none" w:sz="0" w:space="0" w:color="auto"/>
            <w:left w:val="none" w:sz="0" w:space="0" w:color="auto"/>
            <w:bottom w:val="none" w:sz="0" w:space="0" w:color="auto"/>
            <w:right w:val="none" w:sz="0" w:space="0" w:color="auto"/>
          </w:divBdr>
        </w:div>
        <w:div w:id="1763139942">
          <w:marLeft w:val="480"/>
          <w:marRight w:val="0"/>
          <w:marTop w:val="0"/>
          <w:marBottom w:val="0"/>
          <w:divBdr>
            <w:top w:val="none" w:sz="0" w:space="0" w:color="auto"/>
            <w:left w:val="none" w:sz="0" w:space="0" w:color="auto"/>
            <w:bottom w:val="none" w:sz="0" w:space="0" w:color="auto"/>
            <w:right w:val="none" w:sz="0" w:space="0" w:color="auto"/>
          </w:divBdr>
        </w:div>
        <w:div w:id="586574983">
          <w:marLeft w:val="480"/>
          <w:marRight w:val="0"/>
          <w:marTop w:val="0"/>
          <w:marBottom w:val="0"/>
          <w:divBdr>
            <w:top w:val="none" w:sz="0" w:space="0" w:color="auto"/>
            <w:left w:val="none" w:sz="0" w:space="0" w:color="auto"/>
            <w:bottom w:val="none" w:sz="0" w:space="0" w:color="auto"/>
            <w:right w:val="none" w:sz="0" w:space="0" w:color="auto"/>
          </w:divBdr>
        </w:div>
        <w:div w:id="683478854">
          <w:marLeft w:val="480"/>
          <w:marRight w:val="0"/>
          <w:marTop w:val="0"/>
          <w:marBottom w:val="0"/>
          <w:divBdr>
            <w:top w:val="none" w:sz="0" w:space="0" w:color="auto"/>
            <w:left w:val="none" w:sz="0" w:space="0" w:color="auto"/>
            <w:bottom w:val="none" w:sz="0" w:space="0" w:color="auto"/>
            <w:right w:val="none" w:sz="0" w:space="0" w:color="auto"/>
          </w:divBdr>
        </w:div>
        <w:div w:id="2094354465">
          <w:marLeft w:val="480"/>
          <w:marRight w:val="0"/>
          <w:marTop w:val="0"/>
          <w:marBottom w:val="0"/>
          <w:divBdr>
            <w:top w:val="none" w:sz="0" w:space="0" w:color="auto"/>
            <w:left w:val="none" w:sz="0" w:space="0" w:color="auto"/>
            <w:bottom w:val="none" w:sz="0" w:space="0" w:color="auto"/>
            <w:right w:val="none" w:sz="0" w:space="0" w:color="auto"/>
          </w:divBdr>
        </w:div>
        <w:div w:id="612253224">
          <w:marLeft w:val="480"/>
          <w:marRight w:val="0"/>
          <w:marTop w:val="0"/>
          <w:marBottom w:val="0"/>
          <w:divBdr>
            <w:top w:val="none" w:sz="0" w:space="0" w:color="auto"/>
            <w:left w:val="none" w:sz="0" w:space="0" w:color="auto"/>
            <w:bottom w:val="none" w:sz="0" w:space="0" w:color="auto"/>
            <w:right w:val="none" w:sz="0" w:space="0" w:color="auto"/>
          </w:divBdr>
        </w:div>
        <w:div w:id="448937323">
          <w:marLeft w:val="480"/>
          <w:marRight w:val="0"/>
          <w:marTop w:val="0"/>
          <w:marBottom w:val="0"/>
          <w:divBdr>
            <w:top w:val="none" w:sz="0" w:space="0" w:color="auto"/>
            <w:left w:val="none" w:sz="0" w:space="0" w:color="auto"/>
            <w:bottom w:val="none" w:sz="0" w:space="0" w:color="auto"/>
            <w:right w:val="none" w:sz="0" w:space="0" w:color="auto"/>
          </w:divBdr>
        </w:div>
        <w:div w:id="1369181588">
          <w:marLeft w:val="480"/>
          <w:marRight w:val="0"/>
          <w:marTop w:val="0"/>
          <w:marBottom w:val="0"/>
          <w:divBdr>
            <w:top w:val="none" w:sz="0" w:space="0" w:color="auto"/>
            <w:left w:val="none" w:sz="0" w:space="0" w:color="auto"/>
            <w:bottom w:val="none" w:sz="0" w:space="0" w:color="auto"/>
            <w:right w:val="none" w:sz="0" w:space="0" w:color="auto"/>
          </w:divBdr>
        </w:div>
        <w:div w:id="2023631050">
          <w:marLeft w:val="480"/>
          <w:marRight w:val="0"/>
          <w:marTop w:val="0"/>
          <w:marBottom w:val="0"/>
          <w:divBdr>
            <w:top w:val="none" w:sz="0" w:space="0" w:color="auto"/>
            <w:left w:val="none" w:sz="0" w:space="0" w:color="auto"/>
            <w:bottom w:val="none" w:sz="0" w:space="0" w:color="auto"/>
            <w:right w:val="none" w:sz="0" w:space="0" w:color="auto"/>
          </w:divBdr>
        </w:div>
        <w:div w:id="1640844567">
          <w:marLeft w:val="480"/>
          <w:marRight w:val="0"/>
          <w:marTop w:val="0"/>
          <w:marBottom w:val="0"/>
          <w:divBdr>
            <w:top w:val="none" w:sz="0" w:space="0" w:color="auto"/>
            <w:left w:val="none" w:sz="0" w:space="0" w:color="auto"/>
            <w:bottom w:val="none" w:sz="0" w:space="0" w:color="auto"/>
            <w:right w:val="none" w:sz="0" w:space="0" w:color="auto"/>
          </w:divBdr>
        </w:div>
        <w:div w:id="189807597">
          <w:marLeft w:val="480"/>
          <w:marRight w:val="0"/>
          <w:marTop w:val="0"/>
          <w:marBottom w:val="0"/>
          <w:divBdr>
            <w:top w:val="none" w:sz="0" w:space="0" w:color="auto"/>
            <w:left w:val="none" w:sz="0" w:space="0" w:color="auto"/>
            <w:bottom w:val="none" w:sz="0" w:space="0" w:color="auto"/>
            <w:right w:val="none" w:sz="0" w:space="0" w:color="auto"/>
          </w:divBdr>
        </w:div>
      </w:divsChild>
    </w:div>
    <w:div w:id="467092336">
      <w:bodyDiv w:val="1"/>
      <w:marLeft w:val="0"/>
      <w:marRight w:val="0"/>
      <w:marTop w:val="0"/>
      <w:marBottom w:val="0"/>
      <w:divBdr>
        <w:top w:val="none" w:sz="0" w:space="0" w:color="auto"/>
        <w:left w:val="none" w:sz="0" w:space="0" w:color="auto"/>
        <w:bottom w:val="none" w:sz="0" w:space="0" w:color="auto"/>
        <w:right w:val="none" w:sz="0" w:space="0" w:color="auto"/>
      </w:divBdr>
    </w:div>
    <w:div w:id="467363989">
      <w:bodyDiv w:val="1"/>
      <w:marLeft w:val="0"/>
      <w:marRight w:val="0"/>
      <w:marTop w:val="0"/>
      <w:marBottom w:val="0"/>
      <w:divBdr>
        <w:top w:val="none" w:sz="0" w:space="0" w:color="auto"/>
        <w:left w:val="none" w:sz="0" w:space="0" w:color="auto"/>
        <w:bottom w:val="none" w:sz="0" w:space="0" w:color="auto"/>
        <w:right w:val="none" w:sz="0" w:space="0" w:color="auto"/>
      </w:divBdr>
    </w:div>
    <w:div w:id="469328585">
      <w:bodyDiv w:val="1"/>
      <w:marLeft w:val="0"/>
      <w:marRight w:val="0"/>
      <w:marTop w:val="0"/>
      <w:marBottom w:val="0"/>
      <w:divBdr>
        <w:top w:val="none" w:sz="0" w:space="0" w:color="auto"/>
        <w:left w:val="none" w:sz="0" w:space="0" w:color="auto"/>
        <w:bottom w:val="none" w:sz="0" w:space="0" w:color="auto"/>
        <w:right w:val="none" w:sz="0" w:space="0" w:color="auto"/>
      </w:divBdr>
    </w:div>
    <w:div w:id="476992584">
      <w:bodyDiv w:val="1"/>
      <w:marLeft w:val="0"/>
      <w:marRight w:val="0"/>
      <w:marTop w:val="0"/>
      <w:marBottom w:val="0"/>
      <w:divBdr>
        <w:top w:val="none" w:sz="0" w:space="0" w:color="auto"/>
        <w:left w:val="none" w:sz="0" w:space="0" w:color="auto"/>
        <w:bottom w:val="none" w:sz="0" w:space="0" w:color="auto"/>
        <w:right w:val="none" w:sz="0" w:space="0" w:color="auto"/>
      </w:divBdr>
    </w:div>
    <w:div w:id="478423376">
      <w:bodyDiv w:val="1"/>
      <w:marLeft w:val="0"/>
      <w:marRight w:val="0"/>
      <w:marTop w:val="0"/>
      <w:marBottom w:val="0"/>
      <w:divBdr>
        <w:top w:val="none" w:sz="0" w:space="0" w:color="auto"/>
        <w:left w:val="none" w:sz="0" w:space="0" w:color="auto"/>
        <w:bottom w:val="none" w:sz="0" w:space="0" w:color="auto"/>
        <w:right w:val="none" w:sz="0" w:space="0" w:color="auto"/>
      </w:divBdr>
    </w:div>
    <w:div w:id="482085108">
      <w:bodyDiv w:val="1"/>
      <w:marLeft w:val="0"/>
      <w:marRight w:val="0"/>
      <w:marTop w:val="0"/>
      <w:marBottom w:val="0"/>
      <w:divBdr>
        <w:top w:val="none" w:sz="0" w:space="0" w:color="auto"/>
        <w:left w:val="none" w:sz="0" w:space="0" w:color="auto"/>
        <w:bottom w:val="none" w:sz="0" w:space="0" w:color="auto"/>
        <w:right w:val="none" w:sz="0" w:space="0" w:color="auto"/>
      </w:divBdr>
    </w:div>
    <w:div w:id="485511548">
      <w:bodyDiv w:val="1"/>
      <w:marLeft w:val="0"/>
      <w:marRight w:val="0"/>
      <w:marTop w:val="0"/>
      <w:marBottom w:val="0"/>
      <w:divBdr>
        <w:top w:val="none" w:sz="0" w:space="0" w:color="auto"/>
        <w:left w:val="none" w:sz="0" w:space="0" w:color="auto"/>
        <w:bottom w:val="none" w:sz="0" w:space="0" w:color="auto"/>
        <w:right w:val="none" w:sz="0" w:space="0" w:color="auto"/>
      </w:divBdr>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89567116">
      <w:bodyDiv w:val="1"/>
      <w:marLeft w:val="0"/>
      <w:marRight w:val="0"/>
      <w:marTop w:val="0"/>
      <w:marBottom w:val="0"/>
      <w:divBdr>
        <w:top w:val="none" w:sz="0" w:space="0" w:color="auto"/>
        <w:left w:val="none" w:sz="0" w:space="0" w:color="auto"/>
        <w:bottom w:val="none" w:sz="0" w:space="0" w:color="auto"/>
        <w:right w:val="none" w:sz="0" w:space="0" w:color="auto"/>
      </w:divBdr>
      <w:divsChild>
        <w:div w:id="787970690">
          <w:marLeft w:val="480"/>
          <w:marRight w:val="0"/>
          <w:marTop w:val="0"/>
          <w:marBottom w:val="0"/>
          <w:divBdr>
            <w:top w:val="none" w:sz="0" w:space="0" w:color="auto"/>
            <w:left w:val="none" w:sz="0" w:space="0" w:color="auto"/>
            <w:bottom w:val="none" w:sz="0" w:space="0" w:color="auto"/>
            <w:right w:val="none" w:sz="0" w:space="0" w:color="auto"/>
          </w:divBdr>
        </w:div>
        <w:div w:id="2558779">
          <w:marLeft w:val="480"/>
          <w:marRight w:val="0"/>
          <w:marTop w:val="0"/>
          <w:marBottom w:val="0"/>
          <w:divBdr>
            <w:top w:val="none" w:sz="0" w:space="0" w:color="auto"/>
            <w:left w:val="none" w:sz="0" w:space="0" w:color="auto"/>
            <w:bottom w:val="none" w:sz="0" w:space="0" w:color="auto"/>
            <w:right w:val="none" w:sz="0" w:space="0" w:color="auto"/>
          </w:divBdr>
        </w:div>
        <w:div w:id="1662076725">
          <w:marLeft w:val="480"/>
          <w:marRight w:val="0"/>
          <w:marTop w:val="0"/>
          <w:marBottom w:val="0"/>
          <w:divBdr>
            <w:top w:val="none" w:sz="0" w:space="0" w:color="auto"/>
            <w:left w:val="none" w:sz="0" w:space="0" w:color="auto"/>
            <w:bottom w:val="none" w:sz="0" w:space="0" w:color="auto"/>
            <w:right w:val="none" w:sz="0" w:space="0" w:color="auto"/>
          </w:divBdr>
        </w:div>
        <w:div w:id="1206673830">
          <w:marLeft w:val="480"/>
          <w:marRight w:val="0"/>
          <w:marTop w:val="0"/>
          <w:marBottom w:val="0"/>
          <w:divBdr>
            <w:top w:val="none" w:sz="0" w:space="0" w:color="auto"/>
            <w:left w:val="none" w:sz="0" w:space="0" w:color="auto"/>
            <w:bottom w:val="none" w:sz="0" w:space="0" w:color="auto"/>
            <w:right w:val="none" w:sz="0" w:space="0" w:color="auto"/>
          </w:divBdr>
        </w:div>
        <w:div w:id="1340499209">
          <w:marLeft w:val="480"/>
          <w:marRight w:val="0"/>
          <w:marTop w:val="0"/>
          <w:marBottom w:val="0"/>
          <w:divBdr>
            <w:top w:val="none" w:sz="0" w:space="0" w:color="auto"/>
            <w:left w:val="none" w:sz="0" w:space="0" w:color="auto"/>
            <w:bottom w:val="none" w:sz="0" w:space="0" w:color="auto"/>
            <w:right w:val="none" w:sz="0" w:space="0" w:color="auto"/>
          </w:divBdr>
        </w:div>
        <w:div w:id="1108742009">
          <w:marLeft w:val="480"/>
          <w:marRight w:val="0"/>
          <w:marTop w:val="0"/>
          <w:marBottom w:val="0"/>
          <w:divBdr>
            <w:top w:val="none" w:sz="0" w:space="0" w:color="auto"/>
            <w:left w:val="none" w:sz="0" w:space="0" w:color="auto"/>
            <w:bottom w:val="none" w:sz="0" w:space="0" w:color="auto"/>
            <w:right w:val="none" w:sz="0" w:space="0" w:color="auto"/>
          </w:divBdr>
        </w:div>
        <w:div w:id="270941714">
          <w:marLeft w:val="480"/>
          <w:marRight w:val="0"/>
          <w:marTop w:val="0"/>
          <w:marBottom w:val="0"/>
          <w:divBdr>
            <w:top w:val="none" w:sz="0" w:space="0" w:color="auto"/>
            <w:left w:val="none" w:sz="0" w:space="0" w:color="auto"/>
            <w:bottom w:val="none" w:sz="0" w:space="0" w:color="auto"/>
            <w:right w:val="none" w:sz="0" w:space="0" w:color="auto"/>
          </w:divBdr>
        </w:div>
        <w:div w:id="1377467402">
          <w:marLeft w:val="480"/>
          <w:marRight w:val="0"/>
          <w:marTop w:val="0"/>
          <w:marBottom w:val="0"/>
          <w:divBdr>
            <w:top w:val="none" w:sz="0" w:space="0" w:color="auto"/>
            <w:left w:val="none" w:sz="0" w:space="0" w:color="auto"/>
            <w:bottom w:val="none" w:sz="0" w:space="0" w:color="auto"/>
            <w:right w:val="none" w:sz="0" w:space="0" w:color="auto"/>
          </w:divBdr>
        </w:div>
        <w:div w:id="882670106">
          <w:marLeft w:val="480"/>
          <w:marRight w:val="0"/>
          <w:marTop w:val="0"/>
          <w:marBottom w:val="0"/>
          <w:divBdr>
            <w:top w:val="none" w:sz="0" w:space="0" w:color="auto"/>
            <w:left w:val="none" w:sz="0" w:space="0" w:color="auto"/>
            <w:bottom w:val="none" w:sz="0" w:space="0" w:color="auto"/>
            <w:right w:val="none" w:sz="0" w:space="0" w:color="auto"/>
          </w:divBdr>
        </w:div>
        <w:div w:id="1627467983">
          <w:marLeft w:val="480"/>
          <w:marRight w:val="0"/>
          <w:marTop w:val="0"/>
          <w:marBottom w:val="0"/>
          <w:divBdr>
            <w:top w:val="none" w:sz="0" w:space="0" w:color="auto"/>
            <w:left w:val="none" w:sz="0" w:space="0" w:color="auto"/>
            <w:bottom w:val="none" w:sz="0" w:space="0" w:color="auto"/>
            <w:right w:val="none" w:sz="0" w:space="0" w:color="auto"/>
          </w:divBdr>
        </w:div>
        <w:div w:id="31004558">
          <w:marLeft w:val="480"/>
          <w:marRight w:val="0"/>
          <w:marTop w:val="0"/>
          <w:marBottom w:val="0"/>
          <w:divBdr>
            <w:top w:val="none" w:sz="0" w:space="0" w:color="auto"/>
            <w:left w:val="none" w:sz="0" w:space="0" w:color="auto"/>
            <w:bottom w:val="none" w:sz="0" w:space="0" w:color="auto"/>
            <w:right w:val="none" w:sz="0" w:space="0" w:color="auto"/>
          </w:divBdr>
        </w:div>
        <w:div w:id="572398208">
          <w:marLeft w:val="480"/>
          <w:marRight w:val="0"/>
          <w:marTop w:val="0"/>
          <w:marBottom w:val="0"/>
          <w:divBdr>
            <w:top w:val="none" w:sz="0" w:space="0" w:color="auto"/>
            <w:left w:val="none" w:sz="0" w:space="0" w:color="auto"/>
            <w:bottom w:val="none" w:sz="0" w:space="0" w:color="auto"/>
            <w:right w:val="none" w:sz="0" w:space="0" w:color="auto"/>
          </w:divBdr>
        </w:div>
        <w:div w:id="664632948">
          <w:marLeft w:val="480"/>
          <w:marRight w:val="0"/>
          <w:marTop w:val="0"/>
          <w:marBottom w:val="0"/>
          <w:divBdr>
            <w:top w:val="none" w:sz="0" w:space="0" w:color="auto"/>
            <w:left w:val="none" w:sz="0" w:space="0" w:color="auto"/>
            <w:bottom w:val="none" w:sz="0" w:space="0" w:color="auto"/>
            <w:right w:val="none" w:sz="0" w:space="0" w:color="auto"/>
          </w:divBdr>
        </w:div>
        <w:div w:id="1527475761">
          <w:marLeft w:val="480"/>
          <w:marRight w:val="0"/>
          <w:marTop w:val="0"/>
          <w:marBottom w:val="0"/>
          <w:divBdr>
            <w:top w:val="none" w:sz="0" w:space="0" w:color="auto"/>
            <w:left w:val="none" w:sz="0" w:space="0" w:color="auto"/>
            <w:bottom w:val="none" w:sz="0" w:space="0" w:color="auto"/>
            <w:right w:val="none" w:sz="0" w:space="0" w:color="auto"/>
          </w:divBdr>
        </w:div>
        <w:div w:id="145440022">
          <w:marLeft w:val="480"/>
          <w:marRight w:val="0"/>
          <w:marTop w:val="0"/>
          <w:marBottom w:val="0"/>
          <w:divBdr>
            <w:top w:val="none" w:sz="0" w:space="0" w:color="auto"/>
            <w:left w:val="none" w:sz="0" w:space="0" w:color="auto"/>
            <w:bottom w:val="none" w:sz="0" w:space="0" w:color="auto"/>
            <w:right w:val="none" w:sz="0" w:space="0" w:color="auto"/>
          </w:divBdr>
        </w:div>
        <w:div w:id="166671884">
          <w:marLeft w:val="480"/>
          <w:marRight w:val="0"/>
          <w:marTop w:val="0"/>
          <w:marBottom w:val="0"/>
          <w:divBdr>
            <w:top w:val="none" w:sz="0" w:space="0" w:color="auto"/>
            <w:left w:val="none" w:sz="0" w:space="0" w:color="auto"/>
            <w:bottom w:val="none" w:sz="0" w:space="0" w:color="auto"/>
            <w:right w:val="none" w:sz="0" w:space="0" w:color="auto"/>
          </w:divBdr>
        </w:div>
        <w:div w:id="66195773">
          <w:marLeft w:val="480"/>
          <w:marRight w:val="0"/>
          <w:marTop w:val="0"/>
          <w:marBottom w:val="0"/>
          <w:divBdr>
            <w:top w:val="none" w:sz="0" w:space="0" w:color="auto"/>
            <w:left w:val="none" w:sz="0" w:space="0" w:color="auto"/>
            <w:bottom w:val="none" w:sz="0" w:space="0" w:color="auto"/>
            <w:right w:val="none" w:sz="0" w:space="0" w:color="auto"/>
          </w:divBdr>
        </w:div>
        <w:div w:id="1499467470">
          <w:marLeft w:val="480"/>
          <w:marRight w:val="0"/>
          <w:marTop w:val="0"/>
          <w:marBottom w:val="0"/>
          <w:divBdr>
            <w:top w:val="none" w:sz="0" w:space="0" w:color="auto"/>
            <w:left w:val="none" w:sz="0" w:space="0" w:color="auto"/>
            <w:bottom w:val="none" w:sz="0" w:space="0" w:color="auto"/>
            <w:right w:val="none" w:sz="0" w:space="0" w:color="auto"/>
          </w:divBdr>
        </w:div>
        <w:div w:id="1959145483">
          <w:marLeft w:val="480"/>
          <w:marRight w:val="0"/>
          <w:marTop w:val="0"/>
          <w:marBottom w:val="0"/>
          <w:divBdr>
            <w:top w:val="none" w:sz="0" w:space="0" w:color="auto"/>
            <w:left w:val="none" w:sz="0" w:space="0" w:color="auto"/>
            <w:bottom w:val="none" w:sz="0" w:space="0" w:color="auto"/>
            <w:right w:val="none" w:sz="0" w:space="0" w:color="auto"/>
          </w:divBdr>
        </w:div>
        <w:div w:id="831986627">
          <w:marLeft w:val="480"/>
          <w:marRight w:val="0"/>
          <w:marTop w:val="0"/>
          <w:marBottom w:val="0"/>
          <w:divBdr>
            <w:top w:val="none" w:sz="0" w:space="0" w:color="auto"/>
            <w:left w:val="none" w:sz="0" w:space="0" w:color="auto"/>
            <w:bottom w:val="none" w:sz="0" w:space="0" w:color="auto"/>
            <w:right w:val="none" w:sz="0" w:space="0" w:color="auto"/>
          </w:divBdr>
        </w:div>
      </w:divsChild>
    </w:div>
    <w:div w:id="492379970">
      <w:bodyDiv w:val="1"/>
      <w:marLeft w:val="0"/>
      <w:marRight w:val="0"/>
      <w:marTop w:val="0"/>
      <w:marBottom w:val="0"/>
      <w:divBdr>
        <w:top w:val="none" w:sz="0" w:space="0" w:color="auto"/>
        <w:left w:val="none" w:sz="0" w:space="0" w:color="auto"/>
        <w:bottom w:val="none" w:sz="0" w:space="0" w:color="auto"/>
        <w:right w:val="none" w:sz="0" w:space="0" w:color="auto"/>
      </w:divBdr>
    </w:div>
    <w:div w:id="493448899">
      <w:bodyDiv w:val="1"/>
      <w:marLeft w:val="0"/>
      <w:marRight w:val="0"/>
      <w:marTop w:val="0"/>
      <w:marBottom w:val="0"/>
      <w:divBdr>
        <w:top w:val="none" w:sz="0" w:space="0" w:color="auto"/>
        <w:left w:val="none" w:sz="0" w:space="0" w:color="auto"/>
        <w:bottom w:val="none" w:sz="0" w:space="0" w:color="auto"/>
        <w:right w:val="none" w:sz="0" w:space="0" w:color="auto"/>
      </w:divBdr>
    </w:div>
    <w:div w:id="503251726">
      <w:bodyDiv w:val="1"/>
      <w:marLeft w:val="0"/>
      <w:marRight w:val="0"/>
      <w:marTop w:val="0"/>
      <w:marBottom w:val="0"/>
      <w:divBdr>
        <w:top w:val="none" w:sz="0" w:space="0" w:color="auto"/>
        <w:left w:val="none" w:sz="0" w:space="0" w:color="auto"/>
        <w:bottom w:val="none" w:sz="0" w:space="0" w:color="auto"/>
        <w:right w:val="none" w:sz="0" w:space="0" w:color="auto"/>
      </w:divBdr>
    </w:div>
    <w:div w:id="509030586">
      <w:bodyDiv w:val="1"/>
      <w:marLeft w:val="0"/>
      <w:marRight w:val="0"/>
      <w:marTop w:val="0"/>
      <w:marBottom w:val="0"/>
      <w:divBdr>
        <w:top w:val="none" w:sz="0" w:space="0" w:color="auto"/>
        <w:left w:val="none" w:sz="0" w:space="0" w:color="auto"/>
        <w:bottom w:val="none" w:sz="0" w:space="0" w:color="auto"/>
        <w:right w:val="none" w:sz="0" w:space="0" w:color="auto"/>
      </w:divBdr>
    </w:div>
    <w:div w:id="510415901">
      <w:bodyDiv w:val="1"/>
      <w:marLeft w:val="0"/>
      <w:marRight w:val="0"/>
      <w:marTop w:val="0"/>
      <w:marBottom w:val="0"/>
      <w:divBdr>
        <w:top w:val="none" w:sz="0" w:space="0" w:color="auto"/>
        <w:left w:val="none" w:sz="0" w:space="0" w:color="auto"/>
        <w:bottom w:val="none" w:sz="0" w:space="0" w:color="auto"/>
        <w:right w:val="none" w:sz="0" w:space="0" w:color="auto"/>
      </w:divBdr>
    </w:div>
    <w:div w:id="510527152">
      <w:bodyDiv w:val="1"/>
      <w:marLeft w:val="0"/>
      <w:marRight w:val="0"/>
      <w:marTop w:val="0"/>
      <w:marBottom w:val="0"/>
      <w:divBdr>
        <w:top w:val="none" w:sz="0" w:space="0" w:color="auto"/>
        <w:left w:val="none" w:sz="0" w:space="0" w:color="auto"/>
        <w:bottom w:val="none" w:sz="0" w:space="0" w:color="auto"/>
        <w:right w:val="none" w:sz="0" w:space="0" w:color="auto"/>
      </w:divBdr>
    </w:div>
    <w:div w:id="513886053">
      <w:bodyDiv w:val="1"/>
      <w:marLeft w:val="0"/>
      <w:marRight w:val="0"/>
      <w:marTop w:val="0"/>
      <w:marBottom w:val="0"/>
      <w:divBdr>
        <w:top w:val="none" w:sz="0" w:space="0" w:color="auto"/>
        <w:left w:val="none" w:sz="0" w:space="0" w:color="auto"/>
        <w:bottom w:val="none" w:sz="0" w:space="0" w:color="auto"/>
        <w:right w:val="none" w:sz="0" w:space="0" w:color="auto"/>
      </w:divBdr>
    </w:div>
    <w:div w:id="516775233">
      <w:bodyDiv w:val="1"/>
      <w:marLeft w:val="0"/>
      <w:marRight w:val="0"/>
      <w:marTop w:val="0"/>
      <w:marBottom w:val="0"/>
      <w:divBdr>
        <w:top w:val="none" w:sz="0" w:space="0" w:color="auto"/>
        <w:left w:val="none" w:sz="0" w:space="0" w:color="auto"/>
        <w:bottom w:val="none" w:sz="0" w:space="0" w:color="auto"/>
        <w:right w:val="none" w:sz="0" w:space="0" w:color="auto"/>
      </w:divBdr>
    </w:div>
    <w:div w:id="521943572">
      <w:bodyDiv w:val="1"/>
      <w:marLeft w:val="0"/>
      <w:marRight w:val="0"/>
      <w:marTop w:val="0"/>
      <w:marBottom w:val="0"/>
      <w:divBdr>
        <w:top w:val="none" w:sz="0" w:space="0" w:color="auto"/>
        <w:left w:val="none" w:sz="0" w:space="0" w:color="auto"/>
        <w:bottom w:val="none" w:sz="0" w:space="0" w:color="auto"/>
        <w:right w:val="none" w:sz="0" w:space="0" w:color="auto"/>
      </w:divBdr>
    </w:div>
    <w:div w:id="522981459">
      <w:bodyDiv w:val="1"/>
      <w:marLeft w:val="0"/>
      <w:marRight w:val="0"/>
      <w:marTop w:val="0"/>
      <w:marBottom w:val="0"/>
      <w:divBdr>
        <w:top w:val="none" w:sz="0" w:space="0" w:color="auto"/>
        <w:left w:val="none" w:sz="0" w:space="0" w:color="auto"/>
        <w:bottom w:val="none" w:sz="0" w:space="0" w:color="auto"/>
        <w:right w:val="none" w:sz="0" w:space="0" w:color="auto"/>
      </w:divBdr>
    </w:div>
    <w:div w:id="525219403">
      <w:bodyDiv w:val="1"/>
      <w:marLeft w:val="0"/>
      <w:marRight w:val="0"/>
      <w:marTop w:val="0"/>
      <w:marBottom w:val="0"/>
      <w:divBdr>
        <w:top w:val="none" w:sz="0" w:space="0" w:color="auto"/>
        <w:left w:val="none" w:sz="0" w:space="0" w:color="auto"/>
        <w:bottom w:val="none" w:sz="0" w:space="0" w:color="auto"/>
        <w:right w:val="none" w:sz="0" w:space="0" w:color="auto"/>
      </w:divBdr>
    </w:div>
    <w:div w:id="528032160">
      <w:bodyDiv w:val="1"/>
      <w:marLeft w:val="0"/>
      <w:marRight w:val="0"/>
      <w:marTop w:val="0"/>
      <w:marBottom w:val="0"/>
      <w:divBdr>
        <w:top w:val="none" w:sz="0" w:space="0" w:color="auto"/>
        <w:left w:val="none" w:sz="0" w:space="0" w:color="auto"/>
        <w:bottom w:val="none" w:sz="0" w:space="0" w:color="auto"/>
        <w:right w:val="none" w:sz="0" w:space="0" w:color="auto"/>
      </w:divBdr>
    </w:div>
    <w:div w:id="529149486">
      <w:bodyDiv w:val="1"/>
      <w:marLeft w:val="0"/>
      <w:marRight w:val="0"/>
      <w:marTop w:val="0"/>
      <w:marBottom w:val="0"/>
      <w:divBdr>
        <w:top w:val="none" w:sz="0" w:space="0" w:color="auto"/>
        <w:left w:val="none" w:sz="0" w:space="0" w:color="auto"/>
        <w:bottom w:val="none" w:sz="0" w:space="0" w:color="auto"/>
        <w:right w:val="none" w:sz="0" w:space="0" w:color="auto"/>
      </w:divBdr>
    </w:div>
    <w:div w:id="533225945">
      <w:bodyDiv w:val="1"/>
      <w:marLeft w:val="0"/>
      <w:marRight w:val="0"/>
      <w:marTop w:val="0"/>
      <w:marBottom w:val="0"/>
      <w:divBdr>
        <w:top w:val="none" w:sz="0" w:space="0" w:color="auto"/>
        <w:left w:val="none" w:sz="0" w:space="0" w:color="auto"/>
        <w:bottom w:val="none" w:sz="0" w:space="0" w:color="auto"/>
        <w:right w:val="none" w:sz="0" w:space="0" w:color="auto"/>
      </w:divBdr>
      <w:divsChild>
        <w:div w:id="1646741309">
          <w:marLeft w:val="480"/>
          <w:marRight w:val="0"/>
          <w:marTop w:val="0"/>
          <w:marBottom w:val="0"/>
          <w:divBdr>
            <w:top w:val="none" w:sz="0" w:space="0" w:color="auto"/>
            <w:left w:val="none" w:sz="0" w:space="0" w:color="auto"/>
            <w:bottom w:val="none" w:sz="0" w:space="0" w:color="auto"/>
            <w:right w:val="none" w:sz="0" w:space="0" w:color="auto"/>
          </w:divBdr>
        </w:div>
        <w:div w:id="376903832">
          <w:marLeft w:val="480"/>
          <w:marRight w:val="0"/>
          <w:marTop w:val="0"/>
          <w:marBottom w:val="0"/>
          <w:divBdr>
            <w:top w:val="none" w:sz="0" w:space="0" w:color="auto"/>
            <w:left w:val="none" w:sz="0" w:space="0" w:color="auto"/>
            <w:bottom w:val="none" w:sz="0" w:space="0" w:color="auto"/>
            <w:right w:val="none" w:sz="0" w:space="0" w:color="auto"/>
          </w:divBdr>
        </w:div>
        <w:div w:id="528833417">
          <w:marLeft w:val="480"/>
          <w:marRight w:val="0"/>
          <w:marTop w:val="0"/>
          <w:marBottom w:val="0"/>
          <w:divBdr>
            <w:top w:val="none" w:sz="0" w:space="0" w:color="auto"/>
            <w:left w:val="none" w:sz="0" w:space="0" w:color="auto"/>
            <w:bottom w:val="none" w:sz="0" w:space="0" w:color="auto"/>
            <w:right w:val="none" w:sz="0" w:space="0" w:color="auto"/>
          </w:divBdr>
        </w:div>
        <w:div w:id="718551686">
          <w:marLeft w:val="480"/>
          <w:marRight w:val="0"/>
          <w:marTop w:val="0"/>
          <w:marBottom w:val="0"/>
          <w:divBdr>
            <w:top w:val="none" w:sz="0" w:space="0" w:color="auto"/>
            <w:left w:val="none" w:sz="0" w:space="0" w:color="auto"/>
            <w:bottom w:val="none" w:sz="0" w:space="0" w:color="auto"/>
            <w:right w:val="none" w:sz="0" w:space="0" w:color="auto"/>
          </w:divBdr>
        </w:div>
        <w:div w:id="1372457645">
          <w:marLeft w:val="480"/>
          <w:marRight w:val="0"/>
          <w:marTop w:val="0"/>
          <w:marBottom w:val="0"/>
          <w:divBdr>
            <w:top w:val="none" w:sz="0" w:space="0" w:color="auto"/>
            <w:left w:val="none" w:sz="0" w:space="0" w:color="auto"/>
            <w:bottom w:val="none" w:sz="0" w:space="0" w:color="auto"/>
            <w:right w:val="none" w:sz="0" w:space="0" w:color="auto"/>
          </w:divBdr>
        </w:div>
        <w:div w:id="482163633">
          <w:marLeft w:val="480"/>
          <w:marRight w:val="0"/>
          <w:marTop w:val="0"/>
          <w:marBottom w:val="0"/>
          <w:divBdr>
            <w:top w:val="none" w:sz="0" w:space="0" w:color="auto"/>
            <w:left w:val="none" w:sz="0" w:space="0" w:color="auto"/>
            <w:bottom w:val="none" w:sz="0" w:space="0" w:color="auto"/>
            <w:right w:val="none" w:sz="0" w:space="0" w:color="auto"/>
          </w:divBdr>
        </w:div>
        <w:div w:id="169607395">
          <w:marLeft w:val="480"/>
          <w:marRight w:val="0"/>
          <w:marTop w:val="0"/>
          <w:marBottom w:val="0"/>
          <w:divBdr>
            <w:top w:val="none" w:sz="0" w:space="0" w:color="auto"/>
            <w:left w:val="none" w:sz="0" w:space="0" w:color="auto"/>
            <w:bottom w:val="none" w:sz="0" w:space="0" w:color="auto"/>
            <w:right w:val="none" w:sz="0" w:space="0" w:color="auto"/>
          </w:divBdr>
        </w:div>
        <w:div w:id="260836843">
          <w:marLeft w:val="480"/>
          <w:marRight w:val="0"/>
          <w:marTop w:val="0"/>
          <w:marBottom w:val="0"/>
          <w:divBdr>
            <w:top w:val="none" w:sz="0" w:space="0" w:color="auto"/>
            <w:left w:val="none" w:sz="0" w:space="0" w:color="auto"/>
            <w:bottom w:val="none" w:sz="0" w:space="0" w:color="auto"/>
            <w:right w:val="none" w:sz="0" w:space="0" w:color="auto"/>
          </w:divBdr>
        </w:div>
        <w:div w:id="2101901100">
          <w:marLeft w:val="480"/>
          <w:marRight w:val="0"/>
          <w:marTop w:val="0"/>
          <w:marBottom w:val="0"/>
          <w:divBdr>
            <w:top w:val="none" w:sz="0" w:space="0" w:color="auto"/>
            <w:left w:val="none" w:sz="0" w:space="0" w:color="auto"/>
            <w:bottom w:val="none" w:sz="0" w:space="0" w:color="auto"/>
            <w:right w:val="none" w:sz="0" w:space="0" w:color="auto"/>
          </w:divBdr>
        </w:div>
        <w:div w:id="2045716709">
          <w:marLeft w:val="480"/>
          <w:marRight w:val="0"/>
          <w:marTop w:val="0"/>
          <w:marBottom w:val="0"/>
          <w:divBdr>
            <w:top w:val="none" w:sz="0" w:space="0" w:color="auto"/>
            <w:left w:val="none" w:sz="0" w:space="0" w:color="auto"/>
            <w:bottom w:val="none" w:sz="0" w:space="0" w:color="auto"/>
            <w:right w:val="none" w:sz="0" w:space="0" w:color="auto"/>
          </w:divBdr>
        </w:div>
        <w:div w:id="1944528004">
          <w:marLeft w:val="480"/>
          <w:marRight w:val="0"/>
          <w:marTop w:val="0"/>
          <w:marBottom w:val="0"/>
          <w:divBdr>
            <w:top w:val="none" w:sz="0" w:space="0" w:color="auto"/>
            <w:left w:val="none" w:sz="0" w:space="0" w:color="auto"/>
            <w:bottom w:val="none" w:sz="0" w:space="0" w:color="auto"/>
            <w:right w:val="none" w:sz="0" w:space="0" w:color="auto"/>
          </w:divBdr>
        </w:div>
        <w:div w:id="2080249797">
          <w:marLeft w:val="480"/>
          <w:marRight w:val="0"/>
          <w:marTop w:val="0"/>
          <w:marBottom w:val="0"/>
          <w:divBdr>
            <w:top w:val="none" w:sz="0" w:space="0" w:color="auto"/>
            <w:left w:val="none" w:sz="0" w:space="0" w:color="auto"/>
            <w:bottom w:val="none" w:sz="0" w:space="0" w:color="auto"/>
            <w:right w:val="none" w:sz="0" w:space="0" w:color="auto"/>
          </w:divBdr>
        </w:div>
        <w:div w:id="1592812363">
          <w:marLeft w:val="480"/>
          <w:marRight w:val="0"/>
          <w:marTop w:val="0"/>
          <w:marBottom w:val="0"/>
          <w:divBdr>
            <w:top w:val="none" w:sz="0" w:space="0" w:color="auto"/>
            <w:left w:val="none" w:sz="0" w:space="0" w:color="auto"/>
            <w:bottom w:val="none" w:sz="0" w:space="0" w:color="auto"/>
            <w:right w:val="none" w:sz="0" w:space="0" w:color="auto"/>
          </w:divBdr>
        </w:div>
        <w:div w:id="1287471273">
          <w:marLeft w:val="480"/>
          <w:marRight w:val="0"/>
          <w:marTop w:val="0"/>
          <w:marBottom w:val="0"/>
          <w:divBdr>
            <w:top w:val="none" w:sz="0" w:space="0" w:color="auto"/>
            <w:left w:val="none" w:sz="0" w:space="0" w:color="auto"/>
            <w:bottom w:val="none" w:sz="0" w:space="0" w:color="auto"/>
            <w:right w:val="none" w:sz="0" w:space="0" w:color="auto"/>
          </w:divBdr>
        </w:div>
        <w:div w:id="1047947886">
          <w:marLeft w:val="480"/>
          <w:marRight w:val="0"/>
          <w:marTop w:val="0"/>
          <w:marBottom w:val="0"/>
          <w:divBdr>
            <w:top w:val="none" w:sz="0" w:space="0" w:color="auto"/>
            <w:left w:val="none" w:sz="0" w:space="0" w:color="auto"/>
            <w:bottom w:val="none" w:sz="0" w:space="0" w:color="auto"/>
            <w:right w:val="none" w:sz="0" w:space="0" w:color="auto"/>
          </w:divBdr>
        </w:div>
        <w:div w:id="637955781">
          <w:marLeft w:val="480"/>
          <w:marRight w:val="0"/>
          <w:marTop w:val="0"/>
          <w:marBottom w:val="0"/>
          <w:divBdr>
            <w:top w:val="none" w:sz="0" w:space="0" w:color="auto"/>
            <w:left w:val="none" w:sz="0" w:space="0" w:color="auto"/>
            <w:bottom w:val="none" w:sz="0" w:space="0" w:color="auto"/>
            <w:right w:val="none" w:sz="0" w:space="0" w:color="auto"/>
          </w:divBdr>
        </w:div>
        <w:div w:id="478228610">
          <w:marLeft w:val="480"/>
          <w:marRight w:val="0"/>
          <w:marTop w:val="0"/>
          <w:marBottom w:val="0"/>
          <w:divBdr>
            <w:top w:val="none" w:sz="0" w:space="0" w:color="auto"/>
            <w:left w:val="none" w:sz="0" w:space="0" w:color="auto"/>
            <w:bottom w:val="none" w:sz="0" w:space="0" w:color="auto"/>
            <w:right w:val="none" w:sz="0" w:space="0" w:color="auto"/>
          </w:divBdr>
        </w:div>
        <w:div w:id="2002850440">
          <w:marLeft w:val="480"/>
          <w:marRight w:val="0"/>
          <w:marTop w:val="0"/>
          <w:marBottom w:val="0"/>
          <w:divBdr>
            <w:top w:val="none" w:sz="0" w:space="0" w:color="auto"/>
            <w:left w:val="none" w:sz="0" w:space="0" w:color="auto"/>
            <w:bottom w:val="none" w:sz="0" w:space="0" w:color="auto"/>
            <w:right w:val="none" w:sz="0" w:space="0" w:color="auto"/>
          </w:divBdr>
        </w:div>
        <w:div w:id="1855877486">
          <w:marLeft w:val="480"/>
          <w:marRight w:val="0"/>
          <w:marTop w:val="0"/>
          <w:marBottom w:val="0"/>
          <w:divBdr>
            <w:top w:val="none" w:sz="0" w:space="0" w:color="auto"/>
            <w:left w:val="none" w:sz="0" w:space="0" w:color="auto"/>
            <w:bottom w:val="none" w:sz="0" w:space="0" w:color="auto"/>
            <w:right w:val="none" w:sz="0" w:space="0" w:color="auto"/>
          </w:divBdr>
        </w:div>
        <w:div w:id="1130972571">
          <w:marLeft w:val="480"/>
          <w:marRight w:val="0"/>
          <w:marTop w:val="0"/>
          <w:marBottom w:val="0"/>
          <w:divBdr>
            <w:top w:val="none" w:sz="0" w:space="0" w:color="auto"/>
            <w:left w:val="none" w:sz="0" w:space="0" w:color="auto"/>
            <w:bottom w:val="none" w:sz="0" w:space="0" w:color="auto"/>
            <w:right w:val="none" w:sz="0" w:space="0" w:color="auto"/>
          </w:divBdr>
        </w:div>
        <w:div w:id="2045136469">
          <w:marLeft w:val="480"/>
          <w:marRight w:val="0"/>
          <w:marTop w:val="0"/>
          <w:marBottom w:val="0"/>
          <w:divBdr>
            <w:top w:val="none" w:sz="0" w:space="0" w:color="auto"/>
            <w:left w:val="none" w:sz="0" w:space="0" w:color="auto"/>
            <w:bottom w:val="none" w:sz="0" w:space="0" w:color="auto"/>
            <w:right w:val="none" w:sz="0" w:space="0" w:color="auto"/>
          </w:divBdr>
        </w:div>
        <w:div w:id="530655767">
          <w:marLeft w:val="480"/>
          <w:marRight w:val="0"/>
          <w:marTop w:val="0"/>
          <w:marBottom w:val="0"/>
          <w:divBdr>
            <w:top w:val="none" w:sz="0" w:space="0" w:color="auto"/>
            <w:left w:val="none" w:sz="0" w:space="0" w:color="auto"/>
            <w:bottom w:val="none" w:sz="0" w:space="0" w:color="auto"/>
            <w:right w:val="none" w:sz="0" w:space="0" w:color="auto"/>
          </w:divBdr>
        </w:div>
        <w:div w:id="1185705126">
          <w:marLeft w:val="480"/>
          <w:marRight w:val="0"/>
          <w:marTop w:val="0"/>
          <w:marBottom w:val="0"/>
          <w:divBdr>
            <w:top w:val="none" w:sz="0" w:space="0" w:color="auto"/>
            <w:left w:val="none" w:sz="0" w:space="0" w:color="auto"/>
            <w:bottom w:val="none" w:sz="0" w:space="0" w:color="auto"/>
            <w:right w:val="none" w:sz="0" w:space="0" w:color="auto"/>
          </w:divBdr>
        </w:div>
        <w:div w:id="1333145389">
          <w:marLeft w:val="480"/>
          <w:marRight w:val="0"/>
          <w:marTop w:val="0"/>
          <w:marBottom w:val="0"/>
          <w:divBdr>
            <w:top w:val="none" w:sz="0" w:space="0" w:color="auto"/>
            <w:left w:val="none" w:sz="0" w:space="0" w:color="auto"/>
            <w:bottom w:val="none" w:sz="0" w:space="0" w:color="auto"/>
            <w:right w:val="none" w:sz="0" w:space="0" w:color="auto"/>
          </w:divBdr>
        </w:div>
        <w:div w:id="1808890696">
          <w:marLeft w:val="480"/>
          <w:marRight w:val="0"/>
          <w:marTop w:val="0"/>
          <w:marBottom w:val="0"/>
          <w:divBdr>
            <w:top w:val="none" w:sz="0" w:space="0" w:color="auto"/>
            <w:left w:val="none" w:sz="0" w:space="0" w:color="auto"/>
            <w:bottom w:val="none" w:sz="0" w:space="0" w:color="auto"/>
            <w:right w:val="none" w:sz="0" w:space="0" w:color="auto"/>
          </w:divBdr>
        </w:div>
        <w:div w:id="681934629">
          <w:marLeft w:val="480"/>
          <w:marRight w:val="0"/>
          <w:marTop w:val="0"/>
          <w:marBottom w:val="0"/>
          <w:divBdr>
            <w:top w:val="none" w:sz="0" w:space="0" w:color="auto"/>
            <w:left w:val="none" w:sz="0" w:space="0" w:color="auto"/>
            <w:bottom w:val="none" w:sz="0" w:space="0" w:color="auto"/>
            <w:right w:val="none" w:sz="0" w:space="0" w:color="auto"/>
          </w:divBdr>
        </w:div>
        <w:div w:id="1341810965">
          <w:marLeft w:val="480"/>
          <w:marRight w:val="0"/>
          <w:marTop w:val="0"/>
          <w:marBottom w:val="0"/>
          <w:divBdr>
            <w:top w:val="none" w:sz="0" w:space="0" w:color="auto"/>
            <w:left w:val="none" w:sz="0" w:space="0" w:color="auto"/>
            <w:bottom w:val="none" w:sz="0" w:space="0" w:color="auto"/>
            <w:right w:val="none" w:sz="0" w:space="0" w:color="auto"/>
          </w:divBdr>
        </w:div>
        <w:div w:id="1999993599">
          <w:marLeft w:val="480"/>
          <w:marRight w:val="0"/>
          <w:marTop w:val="0"/>
          <w:marBottom w:val="0"/>
          <w:divBdr>
            <w:top w:val="none" w:sz="0" w:space="0" w:color="auto"/>
            <w:left w:val="none" w:sz="0" w:space="0" w:color="auto"/>
            <w:bottom w:val="none" w:sz="0" w:space="0" w:color="auto"/>
            <w:right w:val="none" w:sz="0" w:space="0" w:color="auto"/>
          </w:divBdr>
        </w:div>
        <w:div w:id="1159348729">
          <w:marLeft w:val="480"/>
          <w:marRight w:val="0"/>
          <w:marTop w:val="0"/>
          <w:marBottom w:val="0"/>
          <w:divBdr>
            <w:top w:val="none" w:sz="0" w:space="0" w:color="auto"/>
            <w:left w:val="none" w:sz="0" w:space="0" w:color="auto"/>
            <w:bottom w:val="none" w:sz="0" w:space="0" w:color="auto"/>
            <w:right w:val="none" w:sz="0" w:space="0" w:color="auto"/>
          </w:divBdr>
        </w:div>
        <w:div w:id="154491420">
          <w:marLeft w:val="480"/>
          <w:marRight w:val="0"/>
          <w:marTop w:val="0"/>
          <w:marBottom w:val="0"/>
          <w:divBdr>
            <w:top w:val="none" w:sz="0" w:space="0" w:color="auto"/>
            <w:left w:val="none" w:sz="0" w:space="0" w:color="auto"/>
            <w:bottom w:val="none" w:sz="0" w:space="0" w:color="auto"/>
            <w:right w:val="none" w:sz="0" w:space="0" w:color="auto"/>
          </w:divBdr>
        </w:div>
        <w:div w:id="76102765">
          <w:marLeft w:val="480"/>
          <w:marRight w:val="0"/>
          <w:marTop w:val="0"/>
          <w:marBottom w:val="0"/>
          <w:divBdr>
            <w:top w:val="none" w:sz="0" w:space="0" w:color="auto"/>
            <w:left w:val="none" w:sz="0" w:space="0" w:color="auto"/>
            <w:bottom w:val="none" w:sz="0" w:space="0" w:color="auto"/>
            <w:right w:val="none" w:sz="0" w:space="0" w:color="auto"/>
          </w:divBdr>
        </w:div>
        <w:div w:id="1141266115">
          <w:marLeft w:val="480"/>
          <w:marRight w:val="0"/>
          <w:marTop w:val="0"/>
          <w:marBottom w:val="0"/>
          <w:divBdr>
            <w:top w:val="none" w:sz="0" w:space="0" w:color="auto"/>
            <w:left w:val="none" w:sz="0" w:space="0" w:color="auto"/>
            <w:bottom w:val="none" w:sz="0" w:space="0" w:color="auto"/>
            <w:right w:val="none" w:sz="0" w:space="0" w:color="auto"/>
          </w:divBdr>
        </w:div>
        <w:div w:id="171531130">
          <w:marLeft w:val="480"/>
          <w:marRight w:val="0"/>
          <w:marTop w:val="0"/>
          <w:marBottom w:val="0"/>
          <w:divBdr>
            <w:top w:val="none" w:sz="0" w:space="0" w:color="auto"/>
            <w:left w:val="none" w:sz="0" w:space="0" w:color="auto"/>
            <w:bottom w:val="none" w:sz="0" w:space="0" w:color="auto"/>
            <w:right w:val="none" w:sz="0" w:space="0" w:color="auto"/>
          </w:divBdr>
        </w:div>
        <w:div w:id="1905599840">
          <w:marLeft w:val="480"/>
          <w:marRight w:val="0"/>
          <w:marTop w:val="0"/>
          <w:marBottom w:val="0"/>
          <w:divBdr>
            <w:top w:val="none" w:sz="0" w:space="0" w:color="auto"/>
            <w:left w:val="none" w:sz="0" w:space="0" w:color="auto"/>
            <w:bottom w:val="none" w:sz="0" w:space="0" w:color="auto"/>
            <w:right w:val="none" w:sz="0" w:space="0" w:color="auto"/>
          </w:divBdr>
        </w:div>
        <w:div w:id="2044673821">
          <w:marLeft w:val="480"/>
          <w:marRight w:val="0"/>
          <w:marTop w:val="0"/>
          <w:marBottom w:val="0"/>
          <w:divBdr>
            <w:top w:val="none" w:sz="0" w:space="0" w:color="auto"/>
            <w:left w:val="none" w:sz="0" w:space="0" w:color="auto"/>
            <w:bottom w:val="none" w:sz="0" w:space="0" w:color="auto"/>
            <w:right w:val="none" w:sz="0" w:space="0" w:color="auto"/>
          </w:divBdr>
        </w:div>
        <w:div w:id="1331836702">
          <w:marLeft w:val="480"/>
          <w:marRight w:val="0"/>
          <w:marTop w:val="0"/>
          <w:marBottom w:val="0"/>
          <w:divBdr>
            <w:top w:val="none" w:sz="0" w:space="0" w:color="auto"/>
            <w:left w:val="none" w:sz="0" w:space="0" w:color="auto"/>
            <w:bottom w:val="none" w:sz="0" w:space="0" w:color="auto"/>
            <w:right w:val="none" w:sz="0" w:space="0" w:color="auto"/>
          </w:divBdr>
        </w:div>
        <w:div w:id="198859156">
          <w:marLeft w:val="480"/>
          <w:marRight w:val="0"/>
          <w:marTop w:val="0"/>
          <w:marBottom w:val="0"/>
          <w:divBdr>
            <w:top w:val="none" w:sz="0" w:space="0" w:color="auto"/>
            <w:left w:val="none" w:sz="0" w:space="0" w:color="auto"/>
            <w:bottom w:val="none" w:sz="0" w:space="0" w:color="auto"/>
            <w:right w:val="none" w:sz="0" w:space="0" w:color="auto"/>
          </w:divBdr>
        </w:div>
        <w:div w:id="687603885">
          <w:marLeft w:val="480"/>
          <w:marRight w:val="0"/>
          <w:marTop w:val="0"/>
          <w:marBottom w:val="0"/>
          <w:divBdr>
            <w:top w:val="none" w:sz="0" w:space="0" w:color="auto"/>
            <w:left w:val="none" w:sz="0" w:space="0" w:color="auto"/>
            <w:bottom w:val="none" w:sz="0" w:space="0" w:color="auto"/>
            <w:right w:val="none" w:sz="0" w:space="0" w:color="auto"/>
          </w:divBdr>
        </w:div>
        <w:div w:id="1841695950">
          <w:marLeft w:val="480"/>
          <w:marRight w:val="0"/>
          <w:marTop w:val="0"/>
          <w:marBottom w:val="0"/>
          <w:divBdr>
            <w:top w:val="none" w:sz="0" w:space="0" w:color="auto"/>
            <w:left w:val="none" w:sz="0" w:space="0" w:color="auto"/>
            <w:bottom w:val="none" w:sz="0" w:space="0" w:color="auto"/>
            <w:right w:val="none" w:sz="0" w:space="0" w:color="auto"/>
          </w:divBdr>
        </w:div>
        <w:div w:id="992295307">
          <w:marLeft w:val="480"/>
          <w:marRight w:val="0"/>
          <w:marTop w:val="0"/>
          <w:marBottom w:val="0"/>
          <w:divBdr>
            <w:top w:val="none" w:sz="0" w:space="0" w:color="auto"/>
            <w:left w:val="none" w:sz="0" w:space="0" w:color="auto"/>
            <w:bottom w:val="none" w:sz="0" w:space="0" w:color="auto"/>
            <w:right w:val="none" w:sz="0" w:space="0" w:color="auto"/>
          </w:divBdr>
        </w:div>
        <w:div w:id="551891034">
          <w:marLeft w:val="480"/>
          <w:marRight w:val="0"/>
          <w:marTop w:val="0"/>
          <w:marBottom w:val="0"/>
          <w:divBdr>
            <w:top w:val="none" w:sz="0" w:space="0" w:color="auto"/>
            <w:left w:val="none" w:sz="0" w:space="0" w:color="auto"/>
            <w:bottom w:val="none" w:sz="0" w:space="0" w:color="auto"/>
            <w:right w:val="none" w:sz="0" w:space="0" w:color="auto"/>
          </w:divBdr>
        </w:div>
        <w:div w:id="319047386">
          <w:marLeft w:val="480"/>
          <w:marRight w:val="0"/>
          <w:marTop w:val="0"/>
          <w:marBottom w:val="0"/>
          <w:divBdr>
            <w:top w:val="none" w:sz="0" w:space="0" w:color="auto"/>
            <w:left w:val="none" w:sz="0" w:space="0" w:color="auto"/>
            <w:bottom w:val="none" w:sz="0" w:space="0" w:color="auto"/>
            <w:right w:val="none" w:sz="0" w:space="0" w:color="auto"/>
          </w:divBdr>
        </w:div>
        <w:div w:id="1144278947">
          <w:marLeft w:val="480"/>
          <w:marRight w:val="0"/>
          <w:marTop w:val="0"/>
          <w:marBottom w:val="0"/>
          <w:divBdr>
            <w:top w:val="none" w:sz="0" w:space="0" w:color="auto"/>
            <w:left w:val="none" w:sz="0" w:space="0" w:color="auto"/>
            <w:bottom w:val="none" w:sz="0" w:space="0" w:color="auto"/>
            <w:right w:val="none" w:sz="0" w:space="0" w:color="auto"/>
          </w:divBdr>
        </w:div>
        <w:div w:id="1320035381">
          <w:marLeft w:val="480"/>
          <w:marRight w:val="0"/>
          <w:marTop w:val="0"/>
          <w:marBottom w:val="0"/>
          <w:divBdr>
            <w:top w:val="none" w:sz="0" w:space="0" w:color="auto"/>
            <w:left w:val="none" w:sz="0" w:space="0" w:color="auto"/>
            <w:bottom w:val="none" w:sz="0" w:space="0" w:color="auto"/>
            <w:right w:val="none" w:sz="0" w:space="0" w:color="auto"/>
          </w:divBdr>
        </w:div>
        <w:div w:id="367528586">
          <w:marLeft w:val="480"/>
          <w:marRight w:val="0"/>
          <w:marTop w:val="0"/>
          <w:marBottom w:val="0"/>
          <w:divBdr>
            <w:top w:val="none" w:sz="0" w:space="0" w:color="auto"/>
            <w:left w:val="none" w:sz="0" w:space="0" w:color="auto"/>
            <w:bottom w:val="none" w:sz="0" w:space="0" w:color="auto"/>
            <w:right w:val="none" w:sz="0" w:space="0" w:color="auto"/>
          </w:divBdr>
        </w:div>
        <w:div w:id="1317609272">
          <w:marLeft w:val="480"/>
          <w:marRight w:val="0"/>
          <w:marTop w:val="0"/>
          <w:marBottom w:val="0"/>
          <w:divBdr>
            <w:top w:val="none" w:sz="0" w:space="0" w:color="auto"/>
            <w:left w:val="none" w:sz="0" w:space="0" w:color="auto"/>
            <w:bottom w:val="none" w:sz="0" w:space="0" w:color="auto"/>
            <w:right w:val="none" w:sz="0" w:space="0" w:color="auto"/>
          </w:divBdr>
        </w:div>
        <w:div w:id="846790840">
          <w:marLeft w:val="480"/>
          <w:marRight w:val="0"/>
          <w:marTop w:val="0"/>
          <w:marBottom w:val="0"/>
          <w:divBdr>
            <w:top w:val="none" w:sz="0" w:space="0" w:color="auto"/>
            <w:left w:val="none" w:sz="0" w:space="0" w:color="auto"/>
            <w:bottom w:val="none" w:sz="0" w:space="0" w:color="auto"/>
            <w:right w:val="none" w:sz="0" w:space="0" w:color="auto"/>
          </w:divBdr>
        </w:div>
        <w:div w:id="520970314">
          <w:marLeft w:val="480"/>
          <w:marRight w:val="0"/>
          <w:marTop w:val="0"/>
          <w:marBottom w:val="0"/>
          <w:divBdr>
            <w:top w:val="none" w:sz="0" w:space="0" w:color="auto"/>
            <w:left w:val="none" w:sz="0" w:space="0" w:color="auto"/>
            <w:bottom w:val="none" w:sz="0" w:space="0" w:color="auto"/>
            <w:right w:val="none" w:sz="0" w:space="0" w:color="auto"/>
          </w:divBdr>
        </w:div>
        <w:div w:id="588540068">
          <w:marLeft w:val="480"/>
          <w:marRight w:val="0"/>
          <w:marTop w:val="0"/>
          <w:marBottom w:val="0"/>
          <w:divBdr>
            <w:top w:val="none" w:sz="0" w:space="0" w:color="auto"/>
            <w:left w:val="none" w:sz="0" w:space="0" w:color="auto"/>
            <w:bottom w:val="none" w:sz="0" w:space="0" w:color="auto"/>
            <w:right w:val="none" w:sz="0" w:space="0" w:color="auto"/>
          </w:divBdr>
        </w:div>
        <w:div w:id="1979067698">
          <w:marLeft w:val="480"/>
          <w:marRight w:val="0"/>
          <w:marTop w:val="0"/>
          <w:marBottom w:val="0"/>
          <w:divBdr>
            <w:top w:val="none" w:sz="0" w:space="0" w:color="auto"/>
            <w:left w:val="none" w:sz="0" w:space="0" w:color="auto"/>
            <w:bottom w:val="none" w:sz="0" w:space="0" w:color="auto"/>
            <w:right w:val="none" w:sz="0" w:space="0" w:color="auto"/>
          </w:divBdr>
        </w:div>
        <w:div w:id="2031029590">
          <w:marLeft w:val="480"/>
          <w:marRight w:val="0"/>
          <w:marTop w:val="0"/>
          <w:marBottom w:val="0"/>
          <w:divBdr>
            <w:top w:val="none" w:sz="0" w:space="0" w:color="auto"/>
            <w:left w:val="none" w:sz="0" w:space="0" w:color="auto"/>
            <w:bottom w:val="none" w:sz="0" w:space="0" w:color="auto"/>
            <w:right w:val="none" w:sz="0" w:space="0" w:color="auto"/>
          </w:divBdr>
        </w:div>
      </w:divsChild>
    </w:div>
    <w:div w:id="537356936">
      <w:bodyDiv w:val="1"/>
      <w:marLeft w:val="0"/>
      <w:marRight w:val="0"/>
      <w:marTop w:val="0"/>
      <w:marBottom w:val="0"/>
      <w:divBdr>
        <w:top w:val="none" w:sz="0" w:space="0" w:color="auto"/>
        <w:left w:val="none" w:sz="0" w:space="0" w:color="auto"/>
        <w:bottom w:val="none" w:sz="0" w:space="0" w:color="auto"/>
        <w:right w:val="none" w:sz="0" w:space="0" w:color="auto"/>
      </w:divBdr>
    </w:div>
    <w:div w:id="538007924">
      <w:bodyDiv w:val="1"/>
      <w:marLeft w:val="0"/>
      <w:marRight w:val="0"/>
      <w:marTop w:val="0"/>
      <w:marBottom w:val="0"/>
      <w:divBdr>
        <w:top w:val="none" w:sz="0" w:space="0" w:color="auto"/>
        <w:left w:val="none" w:sz="0" w:space="0" w:color="auto"/>
        <w:bottom w:val="none" w:sz="0" w:space="0" w:color="auto"/>
        <w:right w:val="none" w:sz="0" w:space="0" w:color="auto"/>
      </w:divBdr>
    </w:div>
    <w:div w:id="538471000">
      <w:bodyDiv w:val="1"/>
      <w:marLeft w:val="0"/>
      <w:marRight w:val="0"/>
      <w:marTop w:val="0"/>
      <w:marBottom w:val="0"/>
      <w:divBdr>
        <w:top w:val="none" w:sz="0" w:space="0" w:color="auto"/>
        <w:left w:val="none" w:sz="0" w:space="0" w:color="auto"/>
        <w:bottom w:val="none" w:sz="0" w:space="0" w:color="auto"/>
        <w:right w:val="none" w:sz="0" w:space="0" w:color="auto"/>
      </w:divBdr>
      <w:divsChild>
        <w:div w:id="953176508">
          <w:marLeft w:val="480"/>
          <w:marRight w:val="0"/>
          <w:marTop w:val="0"/>
          <w:marBottom w:val="0"/>
          <w:divBdr>
            <w:top w:val="none" w:sz="0" w:space="0" w:color="auto"/>
            <w:left w:val="none" w:sz="0" w:space="0" w:color="auto"/>
            <w:bottom w:val="none" w:sz="0" w:space="0" w:color="auto"/>
            <w:right w:val="none" w:sz="0" w:space="0" w:color="auto"/>
          </w:divBdr>
        </w:div>
        <w:div w:id="1169951826">
          <w:marLeft w:val="480"/>
          <w:marRight w:val="0"/>
          <w:marTop w:val="0"/>
          <w:marBottom w:val="0"/>
          <w:divBdr>
            <w:top w:val="none" w:sz="0" w:space="0" w:color="auto"/>
            <w:left w:val="none" w:sz="0" w:space="0" w:color="auto"/>
            <w:bottom w:val="none" w:sz="0" w:space="0" w:color="auto"/>
            <w:right w:val="none" w:sz="0" w:space="0" w:color="auto"/>
          </w:divBdr>
        </w:div>
        <w:div w:id="842865203">
          <w:marLeft w:val="480"/>
          <w:marRight w:val="0"/>
          <w:marTop w:val="0"/>
          <w:marBottom w:val="0"/>
          <w:divBdr>
            <w:top w:val="none" w:sz="0" w:space="0" w:color="auto"/>
            <w:left w:val="none" w:sz="0" w:space="0" w:color="auto"/>
            <w:bottom w:val="none" w:sz="0" w:space="0" w:color="auto"/>
            <w:right w:val="none" w:sz="0" w:space="0" w:color="auto"/>
          </w:divBdr>
        </w:div>
        <w:div w:id="625428031">
          <w:marLeft w:val="480"/>
          <w:marRight w:val="0"/>
          <w:marTop w:val="0"/>
          <w:marBottom w:val="0"/>
          <w:divBdr>
            <w:top w:val="none" w:sz="0" w:space="0" w:color="auto"/>
            <w:left w:val="none" w:sz="0" w:space="0" w:color="auto"/>
            <w:bottom w:val="none" w:sz="0" w:space="0" w:color="auto"/>
            <w:right w:val="none" w:sz="0" w:space="0" w:color="auto"/>
          </w:divBdr>
        </w:div>
        <w:div w:id="2054847872">
          <w:marLeft w:val="480"/>
          <w:marRight w:val="0"/>
          <w:marTop w:val="0"/>
          <w:marBottom w:val="0"/>
          <w:divBdr>
            <w:top w:val="none" w:sz="0" w:space="0" w:color="auto"/>
            <w:left w:val="none" w:sz="0" w:space="0" w:color="auto"/>
            <w:bottom w:val="none" w:sz="0" w:space="0" w:color="auto"/>
            <w:right w:val="none" w:sz="0" w:space="0" w:color="auto"/>
          </w:divBdr>
        </w:div>
        <w:div w:id="964123621">
          <w:marLeft w:val="480"/>
          <w:marRight w:val="0"/>
          <w:marTop w:val="0"/>
          <w:marBottom w:val="0"/>
          <w:divBdr>
            <w:top w:val="none" w:sz="0" w:space="0" w:color="auto"/>
            <w:left w:val="none" w:sz="0" w:space="0" w:color="auto"/>
            <w:bottom w:val="none" w:sz="0" w:space="0" w:color="auto"/>
            <w:right w:val="none" w:sz="0" w:space="0" w:color="auto"/>
          </w:divBdr>
        </w:div>
        <w:div w:id="334841569">
          <w:marLeft w:val="480"/>
          <w:marRight w:val="0"/>
          <w:marTop w:val="0"/>
          <w:marBottom w:val="0"/>
          <w:divBdr>
            <w:top w:val="none" w:sz="0" w:space="0" w:color="auto"/>
            <w:left w:val="none" w:sz="0" w:space="0" w:color="auto"/>
            <w:bottom w:val="none" w:sz="0" w:space="0" w:color="auto"/>
            <w:right w:val="none" w:sz="0" w:space="0" w:color="auto"/>
          </w:divBdr>
        </w:div>
        <w:div w:id="1243678666">
          <w:marLeft w:val="480"/>
          <w:marRight w:val="0"/>
          <w:marTop w:val="0"/>
          <w:marBottom w:val="0"/>
          <w:divBdr>
            <w:top w:val="none" w:sz="0" w:space="0" w:color="auto"/>
            <w:left w:val="none" w:sz="0" w:space="0" w:color="auto"/>
            <w:bottom w:val="none" w:sz="0" w:space="0" w:color="auto"/>
            <w:right w:val="none" w:sz="0" w:space="0" w:color="auto"/>
          </w:divBdr>
        </w:div>
        <w:div w:id="1814980801">
          <w:marLeft w:val="480"/>
          <w:marRight w:val="0"/>
          <w:marTop w:val="0"/>
          <w:marBottom w:val="0"/>
          <w:divBdr>
            <w:top w:val="none" w:sz="0" w:space="0" w:color="auto"/>
            <w:left w:val="none" w:sz="0" w:space="0" w:color="auto"/>
            <w:bottom w:val="none" w:sz="0" w:space="0" w:color="auto"/>
            <w:right w:val="none" w:sz="0" w:space="0" w:color="auto"/>
          </w:divBdr>
        </w:div>
        <w:div w:id="1359350680">
          <w:marLeft w:val="480"/>
          <w:marRight w:val="0"/>
          <w:marTop w:val="0"/>
          <w:marBottom w:val="0"/>
          <w:divBdr>
            <w:top w:val="none" w:sz="0" w:space="0" w:color="auto"/>
            <w:left w:val="none" w:sz="0" w:space="0" w:color="auto"/>
            <w:bottom w:val="none" w:sz="0" w:space="0" w:color="auto"/>
            <w:right w:val="none" w:sz="0" w:space="0" w:color="auto"/>
          </w:divBdr>
        </w:div>
        <w:div w:id="1289514065">
          <w:marLeft w:val="480"/>
          <w:marRight w:val="0"/>
          <w:marTop w:val="0"/>
          <w:marBottom w:val="0"/>
          <w:divBdr>
            <w:top w:val="none" w:sz="0" w:space="0" w:color="auto"/>
            <w:left w:val="none" w:sz="0" w:space="0" w:color="auto"/>
            <w:bottom w:val="none" w:sz="0" w:space="0" w:color="auto"/>
            <w:right w:val="none" w:sz="0" w:space="0" w:color="auto"/>
          </w:divBdr>
        </w:div>
        <w:div w:id="343941667">
          <w:marLeft w:val="480"/>
          <w:marRight w:val="0"/>
          <w:marTop w:val="0"/>
          <w:marBottom w:val="0"/>
          <w:divBdr>
            <w:top w:val="none" w:sz="0" w:space="0" w:color="auto"/>
            <w:left w:val="none" w:sz="0" w:space="0" w:color="auto"/>
            <w:bottom w:val="none" w:sz="0" w:space="0" w:color="auto"/>
            <w:right w:val="none" w:sz="0" w:space="0" w:color="auto"/>
          </w:divBdr>
        </w:div>
        <w:div w:id="454176499">
          <w:marLeft w:val="480"/>
          <w:marRight w:val="0"/>
          <w:marTop w:val="0"/>
          <w:marBottom w:val="0"/>
          <w:divBdr>
            <w:top w:val="none" w:sz="0" w:space="0" w:color="auto"/>
            <w:left w:val="none" w:sz="0" w:space="0" w:color="auto"/>
            <w:bottom w:val="none" w:sz="0" w:space="0" w:color="auto"/>
            <w:right w:val="none" w:sz="0" w:space="0" w:color="auto"/>
          </w:divBdr>
        </w:div>
        <w:div w:id="933709548">
          <w:marLeft w:val="480"/>
          <w:marRight w:val="0"/>
          <w:marTop w:val="0"/>
          <w:marBottom w:val="0"/>
          <w:divBdr>
            <w:top w:val="none" w:sz="0" w:space="0" w:color="auto"/>
            <w:left w:val="none" w:sz="0" w:space="0" w:color="auto"/>
            <w:bottom w:val="none" w:sz="0" w:space="0" w:color="auto"/>
            <w:right w:val="none" w:sz="0" w:space="0" w:color="auto"/>
          </w:divBdr>
        </w:div>
        <w:div w:id="1724865690">
          <w:marLeft w:val="480"/>
          <w:marRight w:val="0"/>
          <w:marTop w:val="0"/>
          <w:marBottom w:val="0"/>
          <w:divBdr>
            <w:top w:val="none" w:sz="0" w:space="0" w:color="auto"/>
            <w:left w:val="none" w:sz="0" w:space="0" w:color="auto"/>
            <w:bottom w:val="none" w:sz="0" w:space="0" w:color="auto"/>
            <w:right w:val="none" w:sz="0" w:space="0" w:color="auto"/>
          </w:divBdr>
        </w:div>
        <w:div w:id="482818766">
          <w:marLeft w:val="480"/>
          <w:marRight w:val="0"/>
          <w:marTop w:val="0"/>
          <w:marBottom w:val="0"/>
          <w:divBdr>
            <w:top w:val="none" w:sz="0" w:space="0" w:color="auto"/>
            <w:left w:val="none" w:sz="0" w:space="0" w:color="auto"/>
            <w:bottom w:val="none" w:sz="0" w:space="0" w:color="auto"/>
            <w:right w:val="none" w:sz="0" w:space="0" w:color="auto"/>
          </w:divBdr>
        </w:div>
        <w:div w:id="2140024217">
          <w:marLeft w:val="480"/>
          <w:marRight w:val="0"/>
          <w:marTop w:val="0"/>
          <w:marBottom w:val="0"/>
          <w:divBdr>
            <w:top w:val="none" w:sz="0" w:space="0" w:color="auto"/>
            <w:left w:val="none" w:sz="0" w:space="0" w:color="auto"/>
            <w:bottom w:val="none" w:sz="0" w:space="0" w:color="auto"/>
            <w:right w:val="none" w:sz="0" w:space="0" w:color="auto"/>
          </w:divBdr>
        </w:div>
        <w:div w:id="1739160664">
          <w:marLeft w:val="480"/>
          <w:marRight w:val="0"/>
          <w:marTop w:val="0"/>
          <w:marBottom w:val="0"/>
          <w:divBdr>
            <w:top w:val="none" w:sz="0" w:space="0" w:color="auto"/>
            <w:left w:val="none" w:sz="0" w:space="0" w:color="auto"/>
            <w:bottom w:val="none" w:sz="0" w:space="0" w:color="auto"/>
            <w:right w:val="none" w:sz="0" w:space="0" w:color="auto"/>
          </w:divBdr>
        </w:div>
        <w:div w:id="1995260074">
          <w:marLeft w:val="480"/>
          <w:marRight w:val="0"/>
          <w:marTop w:val="0"/>
          <w:marBottom w:val="0"/>
          <w:divBdr>
            <w:top w:val="none" w:sz="0" w:space="0" w:color="auto"/>
            <w:left w:val="none" w:sz="0" w:space="0" w:color="auto"/>
            <w:bottom w:val="none" w:sz="0" w:space="0" w:color="auto"/>
            <w:right w:val="none" w:sz="0" w:space="0" w:color="auto"/>
          </w:divBdr>
        </w:div>
        <w:div w:id="1677534535">
          <w:marLeft w:val="480"/>
          <w:marRight w:val="0"/>
          <w:marTop w:val="0"/>
          <w:marBottom w:val="0"/>
          <w:divBdr>
            <w:top w:val="none" w:sz="0" w:space="0" w:color="auto"/>
            <w:left w:val="none" w:sz="0" w:space="0" w:color="auto"/>
            <w:bottom w:val="none" w:sz="0" w:space="0" w:color="auto"/>
            <w:right w:val="none" w:sz="0" w:space="0" w:color="auto"/>
          </w:divBdr>
        </w:div>
        <w:div w:id="986856947">
          <w:marLeft w:val="480"/>
          <w:marRight w:val="0"/>
          <w:marTop w:val="0"/>
          <w:marBottom w:val="0"/>
          <w:divBdr>
            <w:top w:val="none" w:sz="0" w:space="0" w:color="auto"/>
            <w:left w:val="none" w:sz="0" w:space="0" w:color="auto"/>
            <w:bottom w:val="none" w:sz="0" w:space="0" w:color="auto"/>
            <w:right w:val="none" w:sz="0" w:space="0" w:color="auto"/>
          </w:divBdr>
        </w:div>
        <w:div w:id="750739014">
          <w:marLeft w:val="480"/>
          <w:marRight w:val="0"/>
          <w:marTop w:val="0"/>
          <w:marBottom w:val="0"/>
          <w:divBdr>
            <w:top w:val="none" w:sz="0" w:space="0" w:color="auto"/>
            <w:left w:val="none" w:sz="0" w:space="0" w:color="auto"/>
            <w:bottom w:val="none" w:sz="0" w:space="0" w:color="auto"/>
            <w:right w:val="none" w:sz="0" w:space="0" w:color="auto"/>
          </w:divBdr>
        </w:div>
        <w:div w:id="1111776623">
          <w:marLeft w:val="480"/>
          <w:marRight w:val="0"/>
          <w:marTop w:val="0"/>
          <w:marBottom w:val="0"/>
          <w:divBdr>
            <w:top w:val="none" w:sz="0" w:space="0" w:color="auto"/>
            <w:left w:val="none" w:sz="0" w:space="0" w:color="auto"/>
            <w:bottom w:val="none" w:sz="0" w:space="0" w:color="auto"/>
            <w:right w:val="none" w:sz="0" w:space="0" w:color="auto"/>
          </w:divBdr>
        </w:div>
        <w:div w:id="144317673">
          <w:marLeft w:val="480"/>
          <w:marRight w:val="0"/>
          <w:marTop w:val="0"/>
          <w:marBottom w:val="0"/>
          <w:divBdr>
            <w:top w:val="none" w:sz="0" w:space="0" w:color="auto"/>
            <w:left w:val="none" w:sz="0" w:space="0" w:color="auto"/>
            <w:bottom w:val="none" w:sz="0" w:space="0" w:color="auto"/>
            <w:right w:val="none" w:sz="0" w:space="0" w:color="auto"/>
          </w:divBdr>
        </w:div>
        <w:div w:id="370039642">
          <w:marLeft w:val="480"/>
          <w:marRight w:val="0"/>
          <w:marTop w:val="0"/>
          <w:marBottom w:val="0"/>
          <w:divBdr>
            <w:top w:val="none" w:sz="0" w:space="0" w:color="auto"/>
            <w:left w:val="none" w:sz="0" w:space="0" w:color="auto"/>
            <w:bottom w:val="none" w:sz="0" w:space="0" w:color="auto"/>
            <w:right w:val="none" w:sz="0" w:space="0" w:color="auto"/>
          </w:divBdr>
        </w:div>
        <w:div w:id="908347167">
          <w:marLeft w:val="480"/>
          <w:marRight w:val="0"/>
          <w:marTop w:val="0"/>
          <w:marBottom w:val="0"/>
          <w:divBdr>
            <w:top w:val="none" w:sz="0" w:space="0" w:color="auto"/>
            <w:left w:val="none" w:sz="0" w:space="0" w:color="auto"/>
            <w:bottom w:val="none" w:sz="0" w:space="0" w:color="auto"/>
            <w:right w:val="none" w:sz="0" w:space="0" w:color="auto"/>
          </w:divBdr>
        </w:div>
        <w:div w:id="106849185">
          <w:marLeft w:val="480"/>
          <w:marRight w:val="0"/>
          <w:marTop w:val="0"/>
          <w:marBottom w:val="0"/>
          <w:divBdr>
            <w:top w:val="none" w:sz="0" w:space="0" w:color="auto"/>
            <w:left w:val="none" w:sz="0" w:space="0" w:color="auto"/>
            <w:bottom w:val="none" w:sz="0" w:space="0" w:color="auto"/>
            <w:right w:val="none" w:sz="0" w:space="0" w:color="auto"/>
          </w:divBdr>
        </w:div>
        <w:div w:id="1184826703">
          <w:marLeft w:val="480"/>
          <w:marRight w:val="0"/>
          <w:marTop w:val="0"/>
          <w:marBottom w:val="0"/>
          <w:divBdr>
            <w:top w:val="none" w:sz="0" w:space="0" w:color="auto"/>
            <w:left w:val="none" w:sz="0" w:space="0" w:color="auto"/>
            <w:bottom w:val="none" w:sz="0" w:space="0" w:color="auto"/>
            <w:right w:val="none" w:sz="0" w:space="0" w:color="auto"/>
          </w:divBdr>
        </w:div>
        <w:div w:id="604388019">
          <w:marLeft w:val="480"/>
          <w:marRight w:val="0"/>
          <w:marTop w:val="0"/>
          <w:marBottom w:val="0"/>
          <w:divBdr>
            <w:top w:val="none" w:sz="0" w:space="0" w:color="auto"/>
            <w:left w:val="none" w:sz="0" w:space="0" w:color="auto"/>
            <w:bottom w:val="none" w:sz="0" w:space="0" w:color="auto"/>
            <w:right w:val="none" w:sz="0" w:space="0" w:color="auto"/>
          </w:divBdr>
        </w:div>
        <w:div w:id="69666354">
          <w:marLeft w:val="480"/>
          <w:marRight w:val="0"/>
          <w:marTop w:val="0"/>
          <w:marBottom w:val="0"/>
          <w:divBdr>
            <w:top w:val="none" w:sz="0" w:space="0" w:color="auto"/>
            <w:left w:val="none" w:sz="0" w:space="0" w:color="auto"/>
            <w:bottom w:val="none" w:sz="0" w:space="0" w:color="auto"/>
            <w:right w:val="none" w:sz="0" w:space="0" w:color="auto"/>
          </w:divBdr>
        </w:div>
        <w:div w:id="716048482">
          <w:marLeft w:val="480"/>
          <w:marRight w:val="0"/>
          <w:marTop w:val="0"/>
          <w:marBottom w:val="0"/>
          <w:divBdr>
            <w:top w:val="none" w:sz="0" w:space="0" w:color="auto"/>
            <w:left w:val="none" w:sz="0" w:space="0" w:color="auto"/>
            <w:bottom w:val="none" w:sz="0" w:space="0" w:color="auto"/>
            <w:right w:val="none" w:sz="0" w:space="0" w:color="auto"/>
          </w:divBdr>
        </w:div>
        <w:div w:id="800466923">
          <w:marLeft w:val="480"/>
          <w:marRight w:val="0"/>
          <w:marTop w:val="0"/>
          <w:marBottom w:val="0"/>
          <w:divBdr>
            <w:top w:val="none" w:sz="0" w:space="0" w:color="auto"/>
            <w:left w:val="none" w:sz="0" w:space="0" w:color="auto"/>
            <w:bottom w:val="none" w:sz="0" w:space="0" w:color="auto"/>
            <w:right w:val="none" w:sz="0" w:space="0" w:color="auto"/>
          </w:divBdr>
        </w:div>
        <w:div w:id="1916936890">
          <w:marLeft w:val="480"/>
          <w:marRight w:val="0"/>
          <w:marTop w:val="0"/>
          <w:marBottom w:val="0"/>
          <w:divBdr>
            <w:top w:val="none" w:sz="0" w:space="0" w:color="auto"/>
            <w:left w:val="none" w:sz="0" w:space="0" w:color="auto"/>
            <w:bottom w:val="none" w:sz="0" w:space="0" w:color="auto"/>
            <w:right w:val="none" w:sz="0" w:space="0" w:color="auto"/>
          </w:divBdr>
        </w:div>
        <w:div w:id="1040979644">
          <w:marLeft w:val="480"/>
          <w:marRight w:val="0"/>
          <w:marTop w:val="0"/>
          <w:marBottom w:val="0"/>
          <w:divBdr>
            <w:top w:val="none" w:sz="0" w:space="0" w:color="auto"/>
            <w:left w:val="none" w:sz="0" w:space="0" w:color="auto"/>
            <w:bottom w:val="none" w:sz="0" w:space="0" w:color="auto"/>
            <w:right w:val="none" w:sz="0" w:space="0" w:color="auto"/>
          </w:divBdr>
        </w:div>
        <w:div w:id="700478175">
          <w:marLeft w:val="480"/>
          <w:marRight w:val="0"/>
          <w:marTop w:val="0"/>
          <w:marBottom w:val="0"/>
          <w:divBdr>
            <w:top w:val="none" w:sz="0" w:space="0" w:color="auto"/>
            <w:left w:val="none" w:sz="0" w:space="0" w:color="auto"/>
            <w:bottom w:val="none" w:sz="0" w:space="0" w:color="auto"/>
            <w:right w:val="none" w:sz="0" w:space="0" w:color="auto"/>
          </w:divBdr>
        </w:div>
        <w:div w:id="49233172">
          <w:marLeft w:val="480"/>
          <w:marRight w:val="0"/>
          <w:marTop w:val="0"/>
          <w:marBottom w:val="0"/>
          <w:divBdr>
            <w:top w:val="none" w:sz="0" w:space="0" w:color="auto"/>
            <w:left w:val="none" w:sz="0" w:space="0" w:color="auto"/>
            <w:bottom w:val="none" w:sz="0" w:space="0" w:color="auto"/>
            <w:right w:val="none" w:sz="0" w:space="0" w:color="auto"/>
          </w:divBdr>
        </w:div>
        <w:div w:id="991561056">
          <w:marLeft w:val="480"/>
          <w:marRight w:val="0"/>
          <w:marTop w:val="0"/>
          <w:marBottom w:val="0"/>
          <w:divBdr>
            <w:top w:val="none" w:sz="0" w:space="0" w:color="auto"/>
            <w:left w:val="none" w:sz="0" w:space="0" w:color="auto"/>
            <w:bottom w:val="none" w:sz="0" w:space="0" w:color="auto"/>
            <w:right w:val="none" w:sz="0" w:space="0" w:color="auto"/>
          </w:divBdr>
        </w:div>
        <w:div w:id="752362592">
          <w:marLeft w:val="480"/>
          <w:marRight w:val="0"/>
          <w:marTop w:val="0"/>
          <w:marBottom w:val="0"/>
          <w:divBdr>
            <w:top w:val="none" w:sz="0" w:space="0" w:color="auto"/>
            <w:left w:val="none" w:sz="0" w:space="0" w:color="auto"/>
            <w:bottom w:val="none" w:sz="0" w:space="0" w:color="auto"/>
            <w:right w:val="none" w:sz="0" w:space="0" w:color="auto"/>
          </w:divBdr>
        </w:div>
        <w:div w:id="2006666764">
          <w:marLeft w:val="480"/>
          <w:marRight w:val="0"/>
          <w:marTop w:val="0"/>
          <w:marBottom w:val="0"/>
          <w:divBdr>
            <w:top w:val="none" w:sz="0" w:space="0" w:color="auto"/>
            <w:left w:val="none" w:sz="0" w:space="0" w:color="auto"/>
            <w:bottom w:val="none" w:sz="0" w:space="0" w:color="auto"/>
            <w:right w:val="none" w:sz="0" w:space="0" w:color="auto"/>
          </w:divBdr>
        </w:div>
        <w:div w:id="929850746">
          <w:marLeft w:val="480"/>
          <w:marRight w:val="0"/>
          <w:marTop w:val="0"/>
          <w:marBottom w:val="0"/>
          <w:divBdr>
            <w:top w:val="none" w:sz="0" w:space="0" w:color="auto"/>
            <w:left w:val="none" w:sz="0" w:space="0" w:color="auto"/>
            <w:bottom w:val="none" w:sz="0" w:space="0" w:color="auto"/>
            <w:right w:val="none" w:sz="0" w:space="0" w:color="auto"/>
          </w:divBdr>
        </w:div>
        <w:div w:id="415983982">
          <w:marLeft w:val="480"/>
          <w:marRight w:val="0"/>
          <w:marTop w:val="0"/>
          <w:marBottom w:val="0"/>
          <w:divBdr>
            <w:top w:val="none" w:sz="0" w:space="0" w:color="auto"/>
            <w:left w:val="none" w:sz="0" w:space="0" w:color="auto"/>
            <w:bottom w:val="none" w:sz="0" w:space="0" w:color="auto"/>
            <w:right w:val="none" w:sz="0" w:space="0" w:color="auto"/>
          </w:divBdr>
        </w:div>
        <w:div w:id="1404527759">
          <w:marLeft w:val="480"/>
          <w:marRight w:val="0"/>
          <w:marTop w:val="0"/>
          <w:marBottom w:val="0"/>
          <w:divBdr>
            <w:top w:val="none" w:sz="0" w:space="0" w:color="auto"/>
            <w:left w:val="none" w:sz="0" w:space="0" w:color="auto"/>
            <w:bottom w:val="none" w:sz="0" w:space="0" w:color="auto"/>
            <w:right w:val="none" w:sz="0" w:space="0" w:color="auto"/>
          </w:divBdr>
        </w:div>
        <w:div w:id="1780711040">
          <w:marLeft w:val="480"/>
          <w:marRight w:val="0"/>
          <w:marTop w:val="0"/>
          <w:marBottom w:val="0"/>
          <w:divBdr>
            <w:top w:val="none" w:sz="0" w:space="0" w:color="auto"/>
            <w:left w:val="none" w:sz="0" w:space="0" w:color="auto"/>
            <w:bottom w:val="none" w:sz="0" w:space="0" w:color="auto"/>
            <w:right w:val="none" w:sz="0" w:space="0" w:color="auto"/>
          </w:divBdr>
        </w:div>
        <w:div w:id="761487576">
          <w:marLeft w:val="480"/>
          <w:marRight w:val="0"/>
          <w:marTop w:val="0"/>
          <w:marBottom w:val="0"/>
          <w:divBdr>
            <w:top w:val="none" w:sz="0" w:space="0" w:color="auto"/>
            <w:left w:val="none" w:sz="0" w:space="0" w:color="auto"/>
            <w:bottom w:val="none" w:sz="0" w:space="0" w:color="auto"/>
            <w:right w:val="none" w:sz="0" w:space="0" w:color="auto"/>
          </w:divBdr>
        </w:div>
        <w:div w:id="1781029577">
          <w:marLeft w:val="480"/>
          <w:marRight w:val="0"/>
          <w:marTop w:val="0"/>
          <w:marBottom w:val="0"/>
          <w:divBdr>
            <w:top w:val="none" w:sz="0" w:space="0" w:color="auto"/>
            <w:left w:val="none" w:sz="0" w:space="0" w:color="auto"/>
            <w:bottom w:val="none" w:sz="0" w:space="0" w:color="auto"/>
            <w:right w:val="none" w:sz="0" w:space="0" w:color="auto"/>
          </w:divBdr>
        </w:div>
        <w:div w:id="1736007736">
          <w:marLeft w:val="480"/>
          <w:marRight w:val="0"/>
          <w:marTop w:val="0"/>
          <w:marBottom w:val="0"/>
          <w:divBdr>
            <w:top w:val="none" w:sz="0" w:space="0" w:color="auto"/>
            <w:left w:val="none" w:sz="0" w:space="0" w:color="auto"/>
            <w:bottom w:val="none" w:sz="0" w:space="0" w:color="auto"/>
            <w:right w:val="none" w:sz="0" w:space="0" w:color="auto"/>
          </w:divBdr>
        </w:div>
        <w:div w:id="1893425130">
          <w:marLeft w:val="480"/>
          <w:marRight w:val="0"/>
          <w:marTop w:val="0"/>
          <w:marBottom w:val="0"/>
          <w:divBdr>
            <w:top w:val="none" w:sz="0" w:space="0" w:color="auto"/>
            <w:left w:val="none" w:sz="0" w:space="0" w:color="auto"/>
            <w:bottom w:val="none" w:sz="0" w:space="0" w:color="auto"/>
            <w:right w:val="none" w:sz="0" w:space="0" w:color="auto"/>
          </w:divBdr>
        </w:div>
        <w:div w:id="796408507">
          <w:marLeft w:val="480"/>
          <w:marRight w:val="0"/>
          <w:marTop w:val="0"/>
          <w:marBottom w:val="0"/>
          <w:divBdr>
            <w:top w:val="none" w:sz="0" w:space="0" w:color="auto"/>
            <w:left w:val="none" w:sz="0" w:space="0" w:color="auto"/>
            <w:bottom w:val="none" w:sz="0" w:space="0" w:color="auto"/>
            <w:right w:val="none" w:sz="0" w:space="0" w:color="auto"/>
          </w:divBdr>
        </w:div>
        <w:div w:id="768239656">
          <w:marLeft w:val="480"/>
          <w:marRight w:val="0"/>
          <w:marTop w:val="0"/>
          <w:marBottom w:val="0"/>
          <w:divBdr>
            <w:top w:val="none" w:sz="0" w:space="0" w:color="auto"/>
            <w:left w:val="none" w:sz="0" w:space="0" w:color="auto"/>
            <w:bottom w:val="none" w:sz="0" w:space="0" w:color="auto"/>
            <w:right w:val="none" w:sz="0" w:space="0" w:color="auto"/>
          </w:divBdr>
        </w:div>
        <w:div w:id="1691492205">
          <w:marLeft w:val="480"/>
          <w:marRight w:val="0"/>
          <w:marTop w:val="0"/>
          <w:marBottom w:val="0"/>
          <w:divBdr>
            <w:top w:val="none" w:sz="0" w:space="0" w:color="auto"/>
            <w:left w:val="none" w:sz="0" w:space="0" w:color="auto"/>
            <w:bottom w:val="none" w:sz="0" w:space="0" w:color="auto"/>
            <w:right w:val="none" w:sz="0" w:space="0" w:color="auto"/>
          </w:divBdr>
        </w:div>
        <w:div w:id="859665131">
          <w:marLeft w:val="480"/>
          <w:marRight w:val="0"/>
          <w:marTop w:val="0"/>
          <w:marBottom w:val="0"/>
          <w:divBdr>
            <w:top w:val="none" w:sz="0" w:space="0" w:color="auto"/>
            <w:left w:val="none" w:sz="0" w:space="0" w:color="auto"/>
            <w:bottom w:val="none" w:sz="0" w:space="0" w:color="auto"/>
            <w:right w:val="none" w:sz="0" w:space="0" w:color="auto"/>
          </w:divBdr>
        </w:div>
        <w:div w:id="1226646711">
          <w:marLeft w:val="480"/>
          <w:marRight w:val="0"/>
          <w:marTop w:val="0"/>
          <w:marBottom w:val="0"/>
          <w:divBdr>
            <w:top w:val="none" w:sz="0" w:space="0" w:color="auto"/>
            <w:left w:val="none" w:sz="0" w:space="0" w:color="auto"/>
            <w:bottom w:val="none" w:sz="0" w:space="0" w:color="auto"/>
            <w:right w:val="none" w:sz="0" w:space="0" w:color="auto"/>
          </w:divBdr>
        </w:div>
      </w:divsChild>
    </w:div>
    <w:div w:id="545214375">
      <w:bodyDiv w:val="1"/>
      <w:marLeft w:val="0"/>
      <w:marRight w:val="0"/>
      <w:marTop w:val="0"/>
      <w:marBottom w:val="0"/>
      <w:divBdr>
        <w:top w:val="none" w:sz="0" w:space="0" w:color="auto"/>
        <w:left w:val="none" w:sz="0" w:space="0" w:color="auto"/>
        <w:bottom w:val="none" w:sz="0" w:space="0" w:color="auto"/>
        <w:right w:val="none" w:sz="0" w:space="0" w:color="auto"/>
      </w:divBdr>
    </w:div>
    <w:div w:id="547760284">
      <w:bodyDiv w:val="1"/>
      <w:marLeft w:val="0"/>
      <w:marRight w:val="0"/>
      <w:marTop w:val="0"/>
      <w:marBottom w:val="0"/>
      <w:divBdr>
        <w:top w:val="none" w:sz="0" w:space="0" w:color="auto"/>
        <w:left w:val="none" w:sz="0" w:space="0" w:color="auto"/>
        <w:bottom w:val="none" w:sz="0" w:space="0" w:color="auto"/>
        <w:right w:val="none" w:sz="0" w:space="0" w:color="auto"/>
      </w:divBdr>
    </w:div>
    <w:div w:id="550725752">
      <w:bodyDiv w:val="1"/>
      <w:marLeft w:val="0"/>
      <w:marRight w:val="0"/>
      <w:marTop w:val="0"/>
      <w:marBottom w:val="0"/>
      <w:divBdr>
        <w:top w:val="none" w:sz="0" w:space="0" w:color="auto"/>
        <w:left w:val="none" w:sz="0" w:space="0" w:color="auto"/>
        <w:bottom w:val="none" w:sz="0" w:space="0" w:color="auto"/>
        <w:right w:val="none" w:sz="0" w:space="0" w:color="auto"/>
      </w:divBdr>
    </w:div>
    <w:div w:id="552351650">
      <w:bodyDiv w:val="1"/>
      <w:marLeft w:val="0"/>
      <w:marRight w:val="0"/>
      <w:marTop w:val="0"/>
      <w:marBottom w:val="0"/>
      <w:divBdr>
        <w:top w:val="none" w:sz="0" w:space="0" w:color="auto"/>
        <w:left w:val="none" w:sz="0" w:space="0" w:color="auto"/>
        <w:bottom w:val="none" w:sz="0" w:space="0" w:color="auto"/>
        <w:right w:val="none" w:sz="0" w:space="0" w:color="auto"/>
      </w:divBdr>
      <w:divsChild>
        <w:div w:id="221135521">
          <w:marLeft w:val="480"/>
          <w:marRight w:val="0"/>
          <w:marTop w:val="0"/>
          <w:marBottom w:val="0"/>
          <w:divBdr>
            <w:top w:val="none" w:sz="0" w:space="0" w:color="auto"/>
            <w:left w:val="none" w:sz="0" w:space="0" w:color="auto"/>
            <w:bottom w:val="none" w:sz="0" w:space="0" w:color="auto"/>
            <w:right w:val="none" w:sz="0" w:space="0" w:color="auto"/>
          </w:divBdr>
        </w:div>
        <w:div w:id="671222752">
          <w:marLeft w:val="480"/>
          <w:marRight w:val="0"/>
          <w:marTop w:val="0"/>
          <w:marBottom w:val="0"/>
          <w:divBdr>
            <w:top w:val="none" w:sz="0" w:space="0" w:color="auto"/>
            <w:left w:val="none" w:sz="0" w:space="0" w:color="auto"/>
            <w:bottom w:val="none" w:sz="0" w:space="0" w:color="auto"/>
            <w:right w:val="none" w:sz="0" w:space="0" w:color="auto"/>
          </w:divBdr>
        </w:div>
        <w:div w:id="533201887">
          <w:marLeft w:val="480"/>
          <w:marRight w:val="0"/>
          <w:marTop w:val="0"/>
          <w:marBottom w:val="0"/>
          <w:divBdr>
            <w:top w:val="none" w:sz="0" w:space="0" w:color="auto"/>
            <w:left w:val="none" w:sz="0" w:space="0" w:color="auto"/>
            <w:bottom w:val="none" w:sz="0" w:space="0" w:color="auto"/>
            <w:right w:val="none" w:sz="0" w:space="0" w:color="auto"/>
          </w:divBdr>
        </w:div>
        <w:div w:id="502355050">
          <w:marLeft w:val="480"/>
          <w:marRight w:val="0"/>
          <w:marTop w:val="0"/>
          <w:marBottom w:val="0"/>
          <w:divBdr>
            <w:top w:val="none" w:sz="0" w:space="0" w:color="auto"/>
            <w:left w:val="none" w:sz="0" w:space="0" w:color="auto"/>
            <w:bottom w:val="none" w:sz="0" w:space="0" w:color="auto"/>
            <w:right w:val="none" w:sz="0" w:space="0" w:color="auto"/>
          </w:divBdr>
        </w:div>
        <w:div w:id="294802484">
          <w:marLeft w:val="480"/>
          <w:marRight w:val="0"/>
          <w:marTop w:val="0"/>
          <w:marBottom w:val="0"/>
          <w:divBdr>
            <w:top w:val="none" w:sz="0" w:space="0" w:color="auto"/>
            <w:left w:val="none" w:sz="0" w:space="0" w:color="auto"/>
            <w:bottom w:val="none" w:sz="0" w:space="0" w:color="auto"/>
            <w:right w:val="none" w:sz="0" w:space="0" w:color="auto"/>
          </w:divBdr>
        </w:div>
        <w:div w:id="2143108767">
          <w:marLeft w:val="480"/>
          <w:marRight w:val="0"/>
          <w:marTop w:val="0"/>
          <w:marBottom w:val="0"/>
          <w:divBdr>
            <w:top w:val="none" w:sz="0" w:space="0" w:color="auto"/>
            <w:left w:val="none" w:sz="0" w:space="0" w:color="auto"/>
            <w:bottom w:val="none" w:sz="0" w:space="0" w:color="auto"/>
            <w:right w:val="none" w:sz="0" w:space="0" w:color="auto"/>
          </w:divBdr>
        </w:div>
        <w:div w:id="1955551290">
          <w:marLeft w:val="480"/>
          <w:marRight w:val="0"/>
          <w:marTop w:val="0"/>
          <w:marBottom w:val="0"/>
          <w:divBdr>
            <w:top w:val="none" w:sz="0" w:space="0" w:color="auto"/>
            <w:left w:val="none" w:sz="0" w:space="0" w:color="auto"/>
            <w:bottom w:val="none" w:sz="0" w:space="0" w:color="auto"/>
            <w:right w:val="none" w:sz="0" w:space="0" w:color="auto"/>
          </w:divBdr>
        </w:div>
        <w:div w:id="1051341461">
          <w:marLeft w:val="480"/>
          <w:marRight w:val="0"/>
          <w:marTop w:val="0"/>
          <w:marBottom w:val="0"/>
          <w:divBdr>
            <w:top w:val="none" w:sz="0" w:space="0" w:color="auto"/>
            <w:left w:val="none" w:sz="0" w:space="0" w:color="auto"/>
            <w:bottom w:val="none" w:sz="0" w:space="0" w:color="auto"/>
            <w:right w:val="none" w:sz="0" w:space="0" w:color="auto"/>
          </w:divBdr>
        </w:div>
        <w:div w:id="588929383">
          <w:marLeft w:val="480"/>
          <w:marRight w:val="0"/>
          <w:marTop w:val="0"/>
          <w:marBottom w:val="0"/>
          <w:divBdr>
            <w:top w:val="none" w:sz="0" w:space="0" w:color="auto"/>
            <w:left w:val="none" w:sz="0" w:space="0" w:color="auto"/>
            <w:bottom w:val="none" w:sz="0" w:space="0" w:color="auto"/>
            <w:right w:val="none" w:sz="0" w:space="0" w:color="auto"/>
          </w:divBdr>
        </w:div>
        <w:div w:id="1800684289">
          <w:marLeft w:val="480"/>
          <w:marRight w:val="0"/>
          <w:marTop w:val="0"/>
          <w:marBottom w:val="0"/>
          <w:divBdr>
            <w:top w:val="none" w:sz="0" w:space="0" w:color="auto"/>
            <w:left w:val="none" w:sz="0" w:space="0" w:color="auto"/>
            <w:bottom w:val="none" w:sz="0" w:space="0" w:color="auto"/>
            <w:right w:val="none" w:sz="0" w:space="0" w:color="auto"/>
          </w:divBdr>
        </w:div>
      </w:divsChild>
    </w:div>
    <w:div w:id="555043236">
      <w:bodyDiv w:val="1"/>
      <w:marLeft w:val="0"/>
      <w:marRight w:val="0"/>
      <w:marTop w:val="0"/>
      <w:marBottom w:val="0"/>
      <w:divBdr>
        <w:top w:val="none" w:sz="0" w:space="0" w:color="auto"/>
        <w:left w:val="none" w:sz="0" w:space="0" w:color="auto"/>
        <w:bottom w:val="none" w:sz="0" w:space="0" w:color="auto"/>
        <w:right w:val="none" w:sz="0" w:space="0" w:color="auto"/>
      </w:divBdr>
    </w:div>
    <w:div w:id="555513576">
      <w:bodyDiv w:val="1"/>
      <w:marLeft w:val="0"/>
      <w:marRight w:val="0"/>
      <w:marTop w:val="0"/>
      <w:marBottom w:val="0"/>
      <w:divBdr>
        <w:top w:val="none" w:sz="0" w:space="0" w:color="auto"/>
        <w:left w:val="none" w:sz="0" w:space="0" w:color="auto"/>
        <w:bottom w:val="none" w:sz="0" w:space="0" w:color="auto"/>
        <w:right w:val="none" w:sz="0" w:space="0" w:color="auto"/>
      </w:divBdr>
    </w:div>
    <w:div w:id="556665046">
      <w:bodyDiv w:val="1"/>
      <w:marLeft w:val="0"/>
      <w:marRight w:val="0"/>
      <w:marTop w:val="0"/>
      <w:marBottom w:val="0"/>
      <w:divBdr>
        <w:top w:val="none" w:sz="0" w:space="0" w:color="auto"/>
        <w:left w:val="none" w:sz="0" w:space="0" w:color="auto"/>
        <w:bottom w:val="none" w:sz="0" w:space="0" w:color="auto"/>
        <w:right w:val="none" w:sz="0" w:space="0" w:color="auto"/>
      </w:divBdr>
      <w:divsChild>
        <w:div w:id="447623888">
          <w:marLeft w:val="480"/>
          <w:marRight w:val="0"/>
          <w:marTop w:val="0"/>
          <w:marBottom w:val="0"/>
          <w:divBdr>
            <w:top w:val="none" w:sz="0" w:space="0" w:color="auto"/>
            <w:left w:val="none" w:sz="0" w:space="0" w:color="auto"/>
            <w:bottom w:val="none" w:sz="0" w:space="0" w:color="auto"/>
            <w:right w:val="none" w:sz="0" w:space="0" w:color="auto"/>
          </w:divBdr>
        </w:div>
        <w:div w:id="1929148598">
          <w:marLeft w:val="480"/>
          <w:marRight w:val="0"/>
          <w:marTop w:val="0"/>
          <w:marBottom w:val="0"/>
          <w:divBdr>
            <w:top w:val="none" w:sz="0" w:space="0" w:color="auto"/>
            <w:left w:val="none" w:sz="0" w:space="0" w:color="auto"/>
            <w:bottom w:val="none" w:sz="0" w:space="0" w:color="auto"/>
            <w:right w:val="none" w:sz="0" w:space="0" w:color="auto"/>
          </w:divBdr>
        </w:div>
        <w:div w:id="460726777">
          <w:marLeft w:val="480"/>
          <w:marRight w:val="0"/>
          <w:marTop w:val="0"/>
          <w:marBottom w:val="0"/>
          <w:divBdr>
            <w:top w:val="none" w:sz="0" w:space="0" w:color="auto"/>
            <w:left w:val="none" w:sz="0" w:space="0" w:color="auto"/>
            <w:bottom w:val="none" w:sz="0" w:space="0" w:color="auto"/>
            <w:right w:val="none" w:sz="0" w:space="0" w:color="auto"/>
          </w:divBdr>
        </w:div>
        <w:div w:id="1394812382">
          <w:marLeft w:val="480"/>
          <w:marRight w:val="0"/>
          <w:marTop w:val="0"/>
          <w:marBottom w:val="0"/>
          <w:divBdr>
            <w:top w:val="none" w:sz="0" w:space="0" w:color="auto"/>
            <w:left w:val="none" w:sz="0" w:space="0" w:color="auto"/>
            <w:bottom w:val="none" w:sz="0" w:space="0" w:color="auto"/>
            <w:right w:val="none" w:sz="0" w:space="0" w:color="auto"/>
          </w:divBdr>
        </w:div>
        <w:div w:id="1185971830">
          <w:marLeft w:val="480"/>
          <w:marRight w:val="0"/>
          <w:marTop w:val="0"/>
          <w:marBottom w:val="0"/>
          <w:divBdr>
            <w:top w:val="none" w:sz="0" w:space="0" w:color="auto"/>
            <w:left w:val="none" w:sz="0" w:space="0" w:color="auto"/>
            <w:bottom w:val="none" w:sz="0" w:space="0" w:color="auto"/>
            <w:right w:val="none" w:sz="0" w:space="0" w:color="auto"/>
          </w:divBdr>
        </w:div>
        <w:div w:id="265621328">
          <w:marLeft w:val="480"/>
          <w:marRight w:val="0"/>
          <w:marTop w:val="0"/>
          <w:marBottom w:val="0"/>
          <w:divBdr>
            <w:top w:val="none" w:sz="0" w:space="0" w:color="auto"/>
            <w:left w:val="none" w:sz="0" w:space="0" w:color="auto"/>
            <w:bottom w:val="none" w:sz="0" w:space="0" w:color="auto"/>
            <w:right w:val="none" w:sz="0" w:space="0" w:color="auto"/>
          </w:divBdr>
        </w:div>
        <w:div w:id="170528074">
          <w:marLeft w:val="480"/>
          <w:marRight w:val="0"/>
          <w:marTop w:val="0"/>
          <w:marBottom w:val="0"/>
          <w:divBdr>
            <w:top w:val="none" w:sz="0" w:space="0" w:color="auto"/>
            <w:left w:val="none" w:sz="0" w:space="0" w:color="auto"/>
            <w:bottom w:val="none" w:sz="0" w:space="0" w:color="auto"/>
            <w:right w:val="none" w:sz="0" w:space="0" w:color="auto"/>
          </w:divBdr>
        </w:div>
        <w:div w:id="1749380471">
          <w:marLeft w:val="480"/>
          <w:marRight w:val="0"/>
          <w:marTop w:val="0"/>
          <w:marBottom w:val="0"/>
          <w:divBdr>
            <w:top w:val="none" w:sz="0" w:space="0" w:color="auto"/>
            <w:left w:val="none" w:sz="0" w:space="0" w:color="auto"/>
            <w:bottom w:val="none" w:sz="0" w:space="0" w:color="auto"/>
            <w:right w:val="none" w:sz="0" w:space="0" w:color="auto"/>
          </w:divBdr>
        </w:div>
        <w:div w:id="352925416">
          <w:marLeft w:val="480"/>
          <w:marRight w:val="0"/>
          <w:marTop w:val="0"/>
          <w:marBottom w:val="0"/>
          <w:divBdr>
            <w:top w:val="none" w:sz="0" w:space="0" w:color="auto"/>
            <w:left w:val="none" w:sz="0" w:space="0" w:color="auto"/>
            <w:bottom w:val="none" w:sz="0" w:space="0" w:color="auto"/>
            <w:right w:val="none" w:sz="0" w:space="0" w:color="auto"/>
          </w:divBdr>
        </w:div>
        <w:div w:id="88742850">
          <w:marLeft w:val="480"/>
          <w:marRight w:val="0"/>
          <w:marTop w:val="0"/>
          <w:marBottom w:val="0"/>
          <w:divBdr>
            <w:top w:val="none" w:sz="0" w:space="0" w:color="auto"/>
            <w:left w:val="none" w:sz="0" w:space="0" w:color="auto"/>
            <w:bottom w:val="none" w:sz="0" w:space="0" w:color="auto"/>
            <w:right w:val="none" w:sz="0" w:space="0" w:color="auto"/>
          </w:divBdr>
        </w:div>
        <w:div w:id="1940215787">
          <w:marLeft w:val="480"/>
          <w:marRight w:val="0"/>
          <w:marTop w:val="0"/>
          <w:marBottom w:val="0"/>
          <w:divBdr>
            <w:top w:val="none" w:sz="0" w:space="0" w:color="auto"/>
            <w:left w:val="none" w:sz="0" w:space="0" w:color="auto"/>
            <w:bottom w:val="none" w:sz="0" w:space="0" w:color="auto"/>
            <w:right w:val="none" w:sz="0" w:space="0" w:color="auto"/>
          </w:divBdr>
        </w:div>
        <w:div w:id="1645969231">
          <w:marLeft w:val="480"/>
          <w:marRight w:val="0"/>
          <w:marTop w:val="0"/>
          <w:marBottom w:val="0"/>
          <w:divBdr>
            <w:top w:val="none" w:sz="0" w:space="0" w:color="auto"/>
            <w:left w:val="none" w:sz="0" w:space="0" w:color="auto"/>
            <w:bottom w:val="none" w:sz="0" w:space="0" w:color="auto"/>
            <w:right w:val="none" w:sz="0" w:space="0" w:color="auto"/>
          </w:divBdr>
        </w:div>
        <w:div w:id="677385225">
          <w:marLeft w:val="480"/>
          <w:marRight w:val="0"/>
          <w:marTop w:val="0"/>
          <w:marBottom w:val="0"/>
          <w:divBdr>
            <w:top w:val="none" w:sz="0" w:space="0" w:color="auto"/>
            <w:left w:val="none" w:sz="0" w:space="0" w:color="auto"/>
            <w:bottom w:val="none" w:sz="0" w:space="0" w:color="auto"/>
            <w:right w:val="none" w:sz="0" w:space="0" w:color="auto"/>
          </w:divBdr>
        </w:div>
        <w:div w:id="834078948">
          <w:marLeft w:val="480"/>
          <w:marRight w:val="0"/>
          <w:marTop w:val="0"/>
          <w:marBottom w:val="0"/>
          <w:divBdr>
            <w:top w:val="none" w:sz="0" w:space="0" w:color="auto"/>
            <w:left w:val="none" w:sz="0" w:space="0" w:color="auto"/>
            <w:bottom w:val="none" w:sz="0" w:space="0" w:color="auto"/>
            <w:right w:val="none" w:sz="0" w:space="0" w:color="auto"/>
          </w:divBdr>
        </w:div>
        <w:div w:id="312956360">
          <w:marLeft w:val="480"/>
          <w:marRight w:val="0"/>
          <w:marTop w:val="0"/>
          <w:marBottom w:val="0"/>
          <w:divBdr>
            <w:top w:val="none" w:sz="0" w:space="0" w:color="auto"/>
            <w:left w:val="none" w:sz="0" w:space="0" w:color="auto"/>
            <w:bottom w:val="none" w:sz="0" w:space="0" w:color="auto"/>
            <w:right w:val="none" w:sz="0" w:space="0" w:color="auto"/>
          </w:divBdr>
        </w:div>
        <w:div w:id="1979067099">
          <w:marLeft w:val="480"/>
          <w:marRight w:val="0"/>
          <w:marTop w:val="0"/>
          <w:marBottom w:val="0"/>
          <w:divBdr>
            <w:top w:val="none" w:sz="0" w:space="0" w:color="auto"/>
            <w:left w:val="none" w:sz="0" w:space="0" w:color="auto"/>
            <w:bottom w:val="none" w:sz="0" w:space="0" w:color="auto"/>
            <w:right w:val="none" w:sz="0" w:space="0" w:color="auto"/>
          </w:divBdr>
        </w:div>
        <w:div w:id="922956025">
          <w:marLeft w:val="480"/>
          <w:marRight w:val="0"/>
          <w:marTop w:val="0"/>
          <w:marBottom w:val="0"/>
          <w:divBdr>
            <w:top w:val="none" w:sz="0" w:space="0" w:color="auto"/>
            <w:left w:val="none" w:sz="0" w:space="0" w:color="auto"/>
            <w:bottom w:val="none" w:sz="0" w:space="0" w:color="auto"/>
            <w:right w:val="none" w:sz="0" w:space="0" w:color="auto"/>
          </w:divBdr>
        </w:div>
        <w:div w:id="1345283829">
          <w:marLeft w:val="480"/>
          <w:marRight w:val="0"/>
          <w:marTop w:val="0"/>
          <w:marBottom w:val="0"/>
          <w:divBdr>
            <w:top w:val="none" w:sz="0" w:space="0" w:color="auto"/>
            <w:left w:val="none" w:sz="0" w:space="0" w:color="auto"/>
            <w:bottom w:val="none" w:sz="0" w:space="0" w:color="auto"/>
            <w:right w:val="none" w:sz="0" w:space="0" w:color="auto"/>
          </w:divBdr>
        </w:div>
        <w:div w:id="1821458934">
          <w:marLeft w:val="480"/>
          <w:marRight w:val="0"/>
          <w:marTop w:val="0"/>
          <w:marBottom w:val="0"/>
          <w:divBdr>
            <w:top w:val="none" w:sz="0" w:space="0" w:color="auto"/>
            <w:left w:val="none" w:sz="0" w:space="0" w:color="auto"/>
            <w:bottom w:val="none" w:sz="0" w:space="0" w:color="auto"/>
            <w:right w:val="none" w:sz="0" w:space="0" w:color="auto"/>
          </w:divBdr>
        </w:div>
        <w:div w:id="410660598">
          <w:marLeft w:val="480"/>
          <w:marRight w:val="0"/>
          <w:marTop w:val="0"/>
          <w:marBottom w:val="0"/>
          <w:divBdr>
            <w:top w:val="none" w:sz="0" w:space="0" w:color="auto"/>
            <w:left w:val="none" w:sz="0" w:space="0" w:color="auto"/>
            <w:bottom w:val="none" w:sz="0" w:space="0" w:color="auto"/>
            <w:right w:val="none" w:sz="0" w:space="0" w:color="auto"/>
          </w:divBdr>
        </w:div>
        <w:div w:id="635306209">
          <w:marLeft w:val="480"/>
          <w:marRight w:val="0"/>
          <w:marTop w:val="0"/>
          <w:marBottom w:val="0"/>
          <w:divBdr>
            <w:top w:val="none" w:sz="0" w:space="0" w:color="auto"/>
            <w:left w:val="none" w:sz="0" w:space="0" w:color="auto"/>
            <w:bottom w:val="none" w:sz="0" w:space="0" w:color="auto"/>
            <w:right w:val="none" w:sz="0" w:space="0" w:color="auto"/>
          </w:divBdr>
        </w:div>
        <w:div w:id="1323895581">
          <w:marLeft w:val="480"/>
          <w:marRight w:val="0"/>
          <w:marTop w:val="0"/>
          <w:marBottom w:val="0"/>
          <w:divBdr>
            <w:top w:val="none" w:sz="0" w:space="0" w:color="auto"/>
            <w:left w:val="none" w:sz="0" w:space="0" w:color="auto"/>
            <w:bottom w:val="none" w:sz="0" w:space="0" w:color="auto"/>
            <w:right w:val="none" w:sz="0" w:space="0" w:color="auto"/>
          </w:divBdr>
        </w:div>
        <w:div w:id="1531650001">
          <w:marLeft w:val="480"/>
          <w:marRight w:val="0"/>
          <w:marTop w:val="0"/>
          <w:marBottom w:val="0"/>
          <w:divBdr>
            <w:top w:val="none" w:sz="0" w:space="0" w:color="auto"/>
            <w:left w:val="none" w:sz="0" w:space="0" w:color="auto"/>
            <w:bottom w:val="none" w:sz="0" w:space="0" w:color="auto"/>
            <w:right w:val="none" w:sz="0" w:space="0" w:color="auto"/>
          </w:divBdr>
        </w:div>
        <w:div w:id="679435270">
          <w:marLeft w:val="480"/>
          <w:marRight w:val="0"/>
          <w:marTop w:val="0"/>
          <w:marBottom w:val="0"/>
          <w:divBdr>
            <w:top w:val="none" w:sz="0" w:space="0" w:color="auto"/>
            <w:left w:val="none" w:sz="0" w:space="0" w:color="auto"/>
            <w:bottom w:val="none" w:sz="0" w:space="0" w:color="auto"/>
            <w:right w:val="none" w:sz="0" w:space="0" w:color="auto"/>
          </w:divBdr>
        </w:div>
        <w:div w:id="1878663702">
          <w:marLeft w:val="480"/>
          <w:marRight w:val="0"/>
          <w:marTop w:val="0"/>
          <w:marBottom w:val="0"/>
          <w:divBdr>
            <w:top w:val="none" w:sz="0" w:space="0" w:color="auto"/>
            <w:left w:val="none" w:sz="0" w:space="0" w:color="auto"/>
            <w:bottom w:val="none" w:sz="0" w:space="0" w:color="auto"/>
            <w:right w:val="none" w:sz="0" w:space="0" w:color="auto"/>
          </w:divBdr>
        </w:div>
        <w:div w:id="839656258">
          <w:marLeft w:val="480"/>
          <w:marRight w:val="0"/>
          <w:marTop w:val="0"/>
          <w:marBottom w:val="0"/>
          <w:divBdr>
            <w:top w:val="none" w:sz="0" w:space="0" w:color="auto"/>
            <w:left w:val="none" w:sz="0" w:space="0" w:color="auto"/>
            <w:bottom w:val="none" w:sz="0" w:space="0" w:color="auto"/>
            <w:right w:val="none" w:sz="0" w:space="0" w:color="auto"/>
          </w:divBdr>
        </w:div>
        <w:div w:id="685013912">
          <w:marLeft w:val="480"/>
          <w:marRight w:val="0"/>
          <w:marTop w:val="0"/>
          <w:marBottom w:val="0"/>
          <w:divBdr>
            <w:top w:val="none" w:sz="0" w:space="0" w:color="auto"/>
            <w:left w:val="none" w:sz="0" w:space="0" w:color="auto"/>
            <w:bottom w:val="none" w:sz="0" w:space="0" w:color="auto"/>
            <w:right w:val="none" w:sz="0" w:space="0" w:color="auto"/>
          </w:divBdr>
        </w:div>
        <w:div w:id="529417736">
          <w:marLeft w:val="480"/>
          <w:marRight w:val="0"/>
          <w:marTop w:val="0"/>
          <w:marBottom w:val="0"/>
          <w:divBdr>
            <w:top w:val="none" w:sz="0" w:space="0" w:color="auto"/>
            <w:left w:val="none" w:sz="0" w:space="0" w:color="auto"/>
            <w:bottom w:val="none" w:sz="0" w:space="0" w:color="auto"/>
            <w:right w:val="none" w:sz="0" w:space="0" w:color="auto"/>
          </w:divBdr>
        </w:div>
        <w:div w:id="1289582782">
          <w:marLeft w:val="480"/>
          <w:marRight w:val="0"/>
          <w:marTop w:val="0"/>
          <w:marBottom w:val="0"/>
          <w:divBdr>
            <w:top w:val="none" w:sz="0" w:space="0" w:color="auto"/>
            <w:left w:val="none" w:sz="0" w:space="0" w:color="auto"/>
            <w:bottom w:val="none" w:sz="0" w:space="0" w:color="auto"/>
            <w:right w:val="none" w:sz="0" w:space="0" w:color="auto"/>
          </w:divBdr>
        </w:div>
        <w:div w:id="924192746">
          <w:marLeft w:val="480"/>
          <w:marRight w:val="0"/>
          <w:marTop w:val="0"/>
          <w:marBottom w:val="0"/>
          <w:divBdr>
            <w:top w:val="none" w:sz="0" w:space="0" w:color="auto"/>
            <w:left w:val="none" w:sz="0" w:space="0" w:color="auto"/>
            <w:bottom w:val="none" w:sz="0" w:space="0" w:color="auto"/>
            <w:right w:val="none" w:sz="0" w:space="0" w:color="auto"/>
          </w:divBdr>
        </w:div>
        <w:div w:id="581454801">
          <w:marLeft w:val="480"/>
          <w:marRight w:val="0"/>
          <w:marTop w:val="0"/>
          <w:marBottom w:val="0"/>
          <w:divBdr>
            <w:top w:val="none" w:sz="0" w:space="0" w:color="auto"/>
            <w:left w:val="none" w:sz="0" w:space="0" w:color="auto"/>
            <w:bottom w:val="none" w:sz="0" w:space="0" w:color="auto"/>
            <w:right w:val="none" w:sz="0" w:space="0" w:color="auto"/>
          </w:divBdr>
        </w:div>
      </w:divsChild>
    </w:div>
    <w:div w:id="557714172">
      <w:bodyDiv w:val="1"/>
      <w:marLeft w:val="0"/>
      <w:marRight w:val="0"/>
      <w:marTop w:val="0"/>
      <w:marBottom w:val="0"/>
      <w:divBdr>
        <w:top w:val="none" w:sz="0" w:space="0" w:color="auto"/>
        <w:left w:val="none" w:sz="0" w:space="0" w:color="auto"/>
        <w:bottom w:val="none" w:sz="0" w:space="0" w:color="auto"/>
        <w:right w:val="none" w:sz="0" w:space="0" w:color="auto"/>
      </w:divBdr>
    </w:div>
    <w:div w:id="559903086">
      <w:bodyDiv w:val="1"/>
      <w:marLeft w:val="0"/>
      <w:marRight w:val="0"/>
      <w:marTop w:val="0"/>
      <w:marBottom w:val="0"/>
      <w:divBdr>
        <w:top w:val="none" w:sz="0" w:space="0" w:color="auto"/>
        <w:left w:val="none" w:sz="0" w:space="0" w:color="auto"/>
        <w:bottom w:val="none" w:sz="0" w:space="0" w:color="auto"/>
        <w:right w:val="none" w:sz="0" w:space="0" w:color="auto"/>
      </w:divBdr>
    </w:div>
    <w:div w:id="559943679">
      <w:bodyDiv w:val="1"/>
      <w:marLeft w:val="0"/>
      <w:marRight w:val="0"/>
      <w:marTop w:val="0"/>
      <w:marBottom w:val="0"/>
      <w:divBdr>
        <w:top w:val="none" w:sz="0" w:space="0" w:color="auto"/>
        <w:left w:val="none" w:sz="0" w:space="0" w:color="auto"/>
        <w:bottom w:val="none" w:sz="0" w:space="0" w:color="auto"/>
        <w:right w:val="none" w:sz="0" w:space="0" w:color="auto"/>
      </w:divBdr>
    </w:div>
    <w:div w:id="564725965">
      <w:bodyDiv w:val="1"/>
      <w:marLeft w:val="0"/>
      <w:marRight w:val="0"/>
      <w:marTop w:val="0"/>
      <w:marBottom w:val="0"/>
      <w:divBdr>
        <w:top w:val="none" w:sz="0" w:space="0" w:color="auto"/>
        <w:left w:val="none" w:sz="0" w:space="0" w:color="auto"/>
        <w:bottom w:val="none" w:sz="0" w:space="0" w:color="auto"/>
        <w:right w:val="none" w:sz="0" w:space="0" w:color="auto"/>
      </w:divBdr>
    </w:div>
    <w:div w:id="568615785">
      <w:bodyDiv w:val="1"/>
      <w:marLeft w:val="0"/>
      <w:marRight w:val="0"/>
      <w:marTop w:val="0"/>
      <w:marBottom w:val="0"/>
      <w:divBdr>
        <w:top w:val="none" w:sz="0" w:space="0" w:color="auto"/>
        <w:left w:val="none" w:sz="0" w:space="0" w:color="auto"/>
        <w:bottom w:val="none" w:sz="0" w:space="0" w:color="auto"/>
        <w:right w:val="none" w:sz="0" w:space="0" w:color="auto"/>
      </w:divBdr>
    </w:div>
    <w:div w:id="575552029">
      <w:bodyDiv w:val="1"/>
      <w:marLeft w:val="0"/>
      <w:marRight w:val="0"/>
      <w:marTop w:val="0"/>
      <w:marBottom w:val="0"/>
      <w:divBdr>
        <w:top w:val="none" w:sz="0" w:space="0" w:color="auto"/>
        <w:left w:val="none" w:sz="0" w:space="0" w:color="auto"/>
        <w:bottom w:val="none" w:sz="0" w:space="0" w:color="auto"/>
        <w:right w:val="none" w:sz="0" w:space="0" w:color="auto"/>
      </w:divBdr>
    </w:div>
    <w:div w:id="576549903">
      <w:bodyDiv w:val="1"/>
      <w:marLeft w:val="0"/>
      <w:marRight w:val="0"/>
      <w:marTop w:val="0"/>
      <w:marBottom w:val="0"/>
      <w:divBdr>
        <w:top w:val="none" w:sz="0" w:space="0" w:color="auto"/>
        <w:left w:val="none" w:sz="0" w:space="0" w:color="auto"/>
        <w:bottom w:val="none" w:sz="0" w:space="0" w:color="auto"/>
        <w:right w:val="none" w:sz="0" w:space="0" w:color="auto"/>
      </w:divBdr>
      <w:divsChild>
        <w:div w:id="362902467">
          <w:marLeft w:val="480"/>
          <w:marRight w:val="0"/>
          <w:marTop w:val="0"/>
          <w:marBottom w:val="0"/>
          <w:divBdr>
            <w:top w:val="none" w:sz="0" w:space="0" w:color="auto"/>
            <w:left w:val="none" w:sz="0" w:space="0" w:color="auto"/>
            <w:bottom w:val="none" w:sz="0" w:space="0" w:color="auto"/>
            <w:right w:val="none" w:sz="0" w:space="0" w:color="auto"/>
          </w:divBdr>
        </w:div>
        <w:div w:id="468715649">
          <w:marLeft w:val="480"/>
          <w:marRight w:val="0"/>
          <w:marTop w:val="0"/>
          <w:marBottom w:val="0"/>
          <w:divBdr>
            <w:top w:val="none" w:sz="0" w:space="0" w:color="auto"/>
            <w:left w:val="none" w:sz="0" w:space="0" w:color="auto"/>
            <w:bottom w:val="none" w:sz="0" w:space="0" w:color="auto"/>
            <w:right w:val="none" w:sz="0" w:space="0" w:color="auto"/>
          </w:divBdr>
        </w:div>
        <w:div w:id="1092121758">
          <w:marLeft w:val="480"/>
          <w:marRight w:val="0"/>
          <w:marTop w:val="0"/>
          <w:marBottom w:val="0"/>
          <w:divBdr>
            <w:top w:val="none" w:sz="0" w:space="0" w:color="auto"/>
            <w:left w:val="none" w:sz="0" w:space="0" w:color="auto"/>
            <w:bottom w:val="none" w:sz="0" w:space="0" w:color="auto"/>
            <w:right w:val="none" w:sz="0" w:space="0" w:color="auto"/>
          </w:divBdr>
        </w:div>
        <w:div w:id="244532887">
          <w:marLeft w:val="480"/>
          <w:marRight w:val="0"/>
          <w:marTop w:val="0"/>
          <w:marBottom w:val="0"/>
          <w:divBdr>
            <w:top w:val="none" w:sz="0" w:space="0" w:color="auto"/>
            <w:left w:val="none" w:sz="0" w:space="0" w:color="auto"/>
            <w:bottom w:val="none" w:sz="0" w:space="0" w:color="auto"/>
            <w:right w:val="none" w:sz="0" w:space="0" w:color="auto"/>
          </w:divBdr>
        </w:div>
        <w:div w:id="739595558">
          <w:marLeft w:val="480"/>
          <w:marRight w:val="0"/>
          <w:marTop w:val="0"/>
          <w:marBottom w:val="0"/>
          <w:divBdr>
            <w:top w:val="none" w:sz="0" w:space="0" w:color="auto"/>
            <w:left w:val="none" w:sz="0" w:space="0" w:color="auto"/>
            <w:bottom w:val="none" w:sz="0" w:space="0" w:color="auto"/>
            <w:right w:val="none" w:sz="0" w:space="0" w:color="auto"/>
          </w:divBdr>
        </w:div>
        <w:div w:id="935092329">
          <w:marLeft w:val="480"/>
          <w:marRight w:val="0"/>
          <w:marTop w:val="0"/>
          <w:marBottom w:val="0"/>
          <w:divBdr>
            <w:top w:val="none" w:sz="0" w:space="0" w:color="auto"/>
            <w:left w:val="none" w:sz="0" w:space="0" w:color="auto"/>
            <w:bottom w:val="none" w:sz="0" w:space="0" w:color="auto"/>
            <w:right w:val="none" w:sz="0" w:space="0" w:color="auto"/>
          </w:divBdr>
        </w:div>
        <w:div w:id="985938429">
          <w:marLeft w:val="480"/>
          <w:marRight w:val="0"/>
          <w:marTop w:val="0"/>
          <w:marBottom w:val="0"/>
          <w:divBdr>
            <w:top w:val="none" w:sz="0" w:space="0" w:color="auto"/>
            <w:left w:val="none" w:sz="0" w:space="0" w:color="auto"/>
            <w:bottom w:val="none" w:sz="0" w:space="0" w:color="auto"/>
            <w:right w:val="none" w:sz="0" w:space="0" w:color="auto"/>
          </w:divBdr>
        </w:div>
        <w:div w:id="728191567">
          <w:marLeft w:val="480"/>
          <w:marRight w:val="0"/>
          <w:marTop w:val="0"/>
          <w:marBottom w:val="0"/>
          <w:divBdr>
            <w:top w:val="none" w:sz="0" w:space="0" w:color="auto"/>
            <w:left w:val="none" w:sz="0" w:space="0" w:color="auto"/>
            <w:bottom w:val="none" w:sz="0" w:space="0" w:color="auto"/>
            <w:right w:val="none" w:sz="0" w:space="0" w:color="auto"/>
          </w:divBdr>
        </w:div>
        <w:div w:id="960573921">
          <w:marLeft w:val="480"/>
          <w:marRight w:val="0"/>
          <w:marTop w:val="0"/>
          <w:marBottom w:val="0"/>
          <w:divBdr>
            <w:top w:val="none" w:sz="0" w:space="0" w:color="auto"/>
            <w:left w:val="none" w:sz="0" w:space="0" w:color="auto"/>
            <w:bottom w:val="none" w:sz="0" w:space="0" w:color="auto"/>
            <w:right w:val="none" w:sz="0" w:space="0" w:color="auto"/>
          </w:divBdr>
        </w:div>
        <w:div w:id="545877514">
          <w:marLeft w:val="480"/>
          <w:marRight w:val="0"/>
          <w:marTop w:val="0"/>
          <w:marBottom w:val="0"/>
          <w:divBdr>
            <w:top w:val="none" w:sz="0" w:space="0" w:color="auto"/>
            <w:left w:val="none" w:sz="0" w:space="0" w:color="auto"/>
            <w:bottom w:val="none" w:sz="0" w:space="0" w:color="auto"/>
            <w:right w:val="none" w:sz="0" w:space="0" w:color="auto"/>
          </w:divBdr>
        </w:div>
        <w:div w:id="201596994">
          <w:marLeft w:val="480"/>
          <w:marRight w:val="0"/>
          <w:marTop w:val="0"/>
          <w:marBottom w:val="0"/>
          <w:divBdr>
            <w:top w:val="none" w:sz="0" w:space="0" w:color="auto"/>
            <w:left w:val="none" w:sz="0" w:space="0" w:color="auto"/>
            <w:bottom w:val="none" w:sz="0" w:space="0" w:color="auto"/>
            <w:right w:val="none" w:sz="0" w:space="0" w:color="auto"/>
          </w:divBdr>
        </w:div>
        <w:div w:id="581067444">
          <w:marLeft w:val="480"/>
          <w:marRight w:val="0"/>
          <w:marTop w:val="0"/>
          <w:marBottom w:val="0"/>
          <w:divBdr>
            <w:top w:val="none" w:sz="0" w:space="0" w:color="auto"/>
            <w:left w:val="none" w:sz="0" w:space="0" w:color="auto"/>
            <w:bottom w:val="none" w:sz="0" w:space="0" w:color="auto"/>
            <w:right w:val="none" w:sz="0" w:space="0" w:color="auto"/>
          </w:divBdr>
        </w:div>
        <w:div w:id="713847752">
          <w:marLeft w:val="480"/>
          <w:marRight w:val="0"/>
          <w:marTop w:val="0"/>
          <w:marBottom w:val="0"/>
          <w:divBdr>
            <w:top w:val="none" w:sz="0" w:space="0" w:color="auto"/>
            <w:left w:val="none" w:sz="0" w:space="0" w:color="auto"/>
            <w:bottom w:val="none" w:sz="0" w:space="0" w:color="auto"/>
            <w:right w:val="none" w:sz="0" w:space="0" w:color="auto"/>
          </w:divBdr>
        </w:div>
        <w:div w:id="1554735757">
          <w:marLeft w:val="480"/>
          <w:marRight w:val="0"/>
          <w:marTop w:val="0"/>
          <w:marBottom w:val="0"/>
          <w:divBdr>
            <w:top w:val="none" w:sz="0" w:space="0" w:color="auto"/>
            <w:left w:val="none" w:sz="0" w:space="0" w:color="auto"/>
            <w:bottom w:val="none" w:sz="0" w:space="0" w:color="auto"/>
            <w:right w:val="none" w:sz="0" w:space="0" w:color="auto"/>
          </w:divBdr>
        </w:div>
        <w:div w:id="1522891549">
          <w:marLeft w:val="480"/>
          <w:marRight w:val="0"/>
          <w:marTop w:val="0"/>
          <w:marBottom w:val="0"/>
          <w:divBdr>
            <w:top w:val="none" w:sz="0" w:space="0" w:color="auto"/>
            <w:left w:val="none" w:sz="0" w:space="0" w:color="auto"/>
            <w:bottom w:val="none" w:sz="0" w:space="0" w:color="auto"/>
            <w:right w:val="none" w:sz="0" w:space="0" w:color="auto"/>
          </w:divBdr>
        </w:div>
        <w:div w:id="770245509">
          <w:marLeft w:val="480"/>
          <w:marRight w:val="0"/>
          <w:marTop w:val="0"/>
          <w:marBottom w:val="0"/>
          <w:divBdr>
            <w:top w:val="none" w:sz="0" w:space="0" w:color="auto"/>
            <w:left w:val="none" w:sz="0" w:space="0" w:color="auto"/>
            <w:bottom w:val="none" w:sz="0" w:space="0" w:color="auto"/>
            <w:right w:val="none" w:sz="0" w:space="0" w:color="auto"/>
          </w:divBdr>
        </w:div>
        <w:div w:id="9374798">
          <w:marLeft w:val="480"/>
          <w:marRight w:val="0"/>
          <w:marTop w:val="0"/>
          <w:marBottom w:val="0"/>
          <w:divBdr>
            <w:top w:val="none" w:sz="0" w:space="0" w:color="auto"/>
            <w:left w:val="none" w:sz="0" w:space="0" w:color="auto"/>
            <w:bottom w:val="none" w:sz="0" w:space="0" w:color="auto"/>
            <w:right w:val="none" w:sz="0" w:space="0" w:color="auto"/>
          </w:divBdr>
        </w:div>
      </w:divsChild>
    </w:div>
    <w:div w:id="578830643">
      <w:bodyDiv w:val="1"/>
      <w:marLeft w:val="0"/>
      <w:marRight w:val="0"/>
      <w:marTop w:val="0"/>
      <w:marBottom w:val="0"/>
      <w:divBdr>
        <w:top w:val="none" w:sz="0" w:space="0" w:color="auto"/>
        <w:left w:val="none" w:sz="0" w:space="0" w:color="auto"/>
        <w:bottom w:val="none" w:sz="0" w:space="0" w:color="auto"/>
        <w:right w:val="none" w:sz="0" w:space="0" w:color="auto"/>
      </w:divBdr>
    </w:div>
    <w:div w:id="580212732">
      <w:bodyDiv w:val="1"/>
      <w:marLeft w:val="0"/>
      <w:marRight w:val="0"/>
      <w:marTop w:val="0"/>
      <w:marBottom w:val="0"/>
      <w:divBdr>
        <w:top w:val="none" w:sz="0" w:space="0" w:color="auto"/>
        <w:left w:val="none" w:sz="0" w:space="0" w:color="auto"/>
        <w:bottom w:val="none" w:sz="0" w:space="0" w:color="auto"/>
        <w:right w:val="none" w:sz="0" w:space="0" w:color="auto"/>
      </w:divBdr>
    </w:div>
    <w:div w:id="581380861">
      <w:bodyDiv w:val="1"/>
      <w:marLeft w:val="0"/>
      <w:marRight w:val="0"/>
      <w:marTop w:val="0"/>
      <w:marBottom w:val="0"/>
      <w:divBdr>
        <w:top w:val="none" w:sz="0" w:space="0" w:color="auto"/>
        <w:left w:val="none" w:sz="0" w:space="0" w:color="auto"/>
        <w:bottom w:val="none" w:sz="0" w:space="0" w:color="auto"/>
        <w:right w:val="none" w:sz="0" w:space="0" w:color="auto"/>
      </w:divBdr>
    </w:div>
    <w:div w:id="581455596">
      <w:bodyDiv w:val="1"/>
      <w:marLeft w:val="0"/>
      <w:marRight w:val="0"/>
      <w:marTop w:val="0"/>
      <w:marBottom w:val="0"/>
      <w:divBdr>
        <w:top w:val="none" w:sz="0" w:space="0" w:color="auto"/>
        <w:left w:val="none" w:sz="0" w:space="0" w:color="auto"/>
        <w:bottom w:val="none" w:sz="0" w:space="0" w:color="auto"/>
        <w:right w:val="none" w:sz="0" w:space="0" w:color="auto"/>
      </w:divBdr>
    </w:div>
    <w:div w:id="582883928">
      <w:bodyDiv w:val="1"/>
      <w:marLeft w:val="0"/>
      <w:marRight w:val="0"/>
      <w:marTop w:val="0"/>
      <w:marBottom w:val="0"/>
      <w:divBdr>
        <w:top w:val="none" w:sz="0" w:space="0" w:color="auto"/>
        <w:left w:val="none" w:sz="0" w:space="0" w:color="auto"/>
        <w:bottom w:val="none" w:sz="0" w:space="0" w:color="auto"/>
        <w:right w:val="none" w:sz="0" w:space="0" w:color="auto"/>
      </w:divBdr>
    </w:div>
    <w:div w:id="586840656">
      <w:bodyDiv w:val="1"/>
      <w:marLeft w:val="0"/>
      <w:marRight w:val="0"/>
      <w:marTop w:val="0"/>
      <w:marBottom w:val="0"/>
      <w:divBdr>
        <w:top w:val="none" w:sz="0" w:space="0" w:color="auto"/>
        <w:left w:val="none" w:sz="0" w:space="0" w:color="auto"/>
        <w:bottom w:val="none" w:sz="0" w:space="0" w:color="auto"/>
        <w:right w:val="none" w:sz="0" w:space="0" w:color="auto"/>
      </w:divBdr>
    </w:div>
    <w:div w:id="588006346">
      <w:bodyDiv w:val="1"/>
      <w:marLeft w:val="0"/>
      <w:marRight w:val="0"/>
      <w:marTop w:val="0"/>
      <w:marBottom w:val="0"/>
      <w:divBdr>
        <w:top w:val="none" w:sz="0" w:space="0" w:color="auto"/>
        <w:left w:val="none" w:sz="0" w:space="0" w:color="auto"/>
        <w:bottom w:val="none" w:sz="0" w:space="0" w:color="auto"/>
        <w:right w:val="none" w:sz="0" w:space="0" w:color="auto"/>
      </w:divBdr>
    </w:div>
    <w:div w:id="588076689">
      <w:bodyDiv w:val="1"/>
      <w:marLeft w:val="0"/>
      <w:marRight w:val="0"/>
      <w:marTop w:val="0"/>
      <w:marBottom w:val="0"/>
      <w:divBdr>
        <w:top w:val="none" w:sz="0" w:space="0" w:color="auto"/>
        <w:left w:val="none" w:sz="0" w:space="0" w:color="auto"/>
        <w:bottom w:val="none" w:sz="0" w:space="0" w:color="auto"/>
        <w:right w:val="none" w:sz="0" w:space="0" w:color="auto"/>
      </w:divBdr>
      <w:divsChild>
        <w:div w:id="621418642">
          <w:marLeft w:val="480"/>
          <w:marRight w:val="0"/>
          <w:marTop w:val="0"/>
          <w:marBottom w:val="0"/>
          <w:divBdr>
            <w:top w:val="none" w:sz="0" w:space="0" w:color="auto"/>
            <w:left w:val="none" w:sz="0" w:space="0" w:color="auto"/>
            <w:bottom w:val="none" w:sz="0" w:space="0" w:color="auto"/>
            <w:right w:val="none" w:sz="0" w:space="0" w:color="auto"/>
          </w:divBdr>
        </w:div>
        <w:div w:id="664018604">
          <w:marLeft w:val="480"/>
          <w:marRight w:val="0"/>
          <w:marTop w:val="0"/>
          <w:marBottom w:val="0"/>
          <w:divBdr>
            <w:top w:val="none" w:sz="0" w:space="0" w:color="auto"/>
            <w:left w:val="none" w:sz="0" w:space="0" w:color="auto"/>
            <w:bottom w:val="none" w:sz="0" w:space="0" w:color="auto"/>
            <w:right w:val="none" w:sz="0" w:space="0" w:color="auto"/>
          </w:divBdr>
        </w:div>
        <w:div w:id="989557212">
          <w:marLeft w:val="480"/>
          <w:marRight w:val="0"/>
          <w:marTop w:val="0"/>
          <w:marBottom w:val="0"/>
          <w:divBdr>
            <w:top w:val="none" w:sz="0" w:space="0" w:color="auto"/>
            <w:left w:val="none" w:sz="0" w:space="0" w:color="auto"/>
            <w:bottom w:val="none" w:sz="0" w:space="0" w:color="auto"/>
            <w:right w:val="none" w:sz="0" w:space="0" w:color="auto"/>
          </w:divBdr>
        </w:div>
        <w:div w:id="892928023">
          <w:marLeft w:val="480"/>
          <w:marRight w:val="0"/>
          <w:marTop w:val="0"/>
          <w:marBottom w:val="0"/>
          <w:divBdr>
            <w:top w:val="none" w:sz="0" w:space="0" w:color="auto"/>
            <w:left w:val="none" w:sz="0" w:space="0" w:color="auto"/>
            <w:bottom w:val="none" w:sz="0" w:space="0" w:color="auto"/>
            <w:right w:val="none" w:sz="0" w:space="0" w:color="auto"/>
          </w:divBdr>
        </w:div>
        <w:div w:id="1847397808">
          <w:marLeft w:val="480"/>
          <w:marRight w:val="0"/>
          <w:marTop w:val="0"/>
          <w:marBottom w:val="0"/>
          <w:divBdr>
            <w:top w:val="none" w:sz="0" w:space="0" w:color="auto"/>
            <w:left w:val="none" w:sz="0" w:space="0" w:color="auto"/>
            <w:bottom w:val="none" w:sz="0" w:space="0" w:color="auto"/>
            <w:right w:val="none" w:sz="0" w:space="0" w:color="auto"/>
          </w:divBdr>
        </w:div>
        <w:div w:id="590429678">
          <w:marLeft w:val="480"/>
          <w:marRight w:val="0"/>
          <w:marTop w:val="0"/>
          <w:marBottom w:val="0"/>
          <w:divBdr>
            <w:top w:val="none" w:sz="0" w:space="0" w:color="auto"/>
            <w:left w:val="none" w:sz="0" w:space="0" w:color="auto"/>
            <w:bottom w:val="none" w:sz="0" w:space="0" w:color="auto"/>
            <w:right w:val="none" w:sz="0" w:space="0" w:color="auto"/>
          </w:divBdr>
        </w:div>
        <w:div w:id="1847206461">
          <w:marLeft w:val="480"/>
          <w:marRight w:val="0"/>
          <w:marTop w:val="0"/>
          <w:marBottom w:val="0"/>
          <w:divBdr>
            <w:top w:val="none" w:sz="0" w:space="0" w:color="auto"/>
            <w:left w:val="none" w:sz="0" w:space="0" w:color="auto"/>
            <w:bottom w:val="none" w:sz="0" w:space="0" w:color="auto"/>
            <w:right w:val="none" w:sz="0" w:space="0" w:color="auto"/>
          </w:divBdr>
        </w:div>
        <w:div w:id="503011173">
          <w:marLeft w:val="480"/>
          <w:marRight w:val="0"/>
          <w:marTop w:val="0"/>
          <w:marBottom w:val="0"/>
          <w:divBdr>
            <w:top w:val="none" w:sz="0" w:space="0" w:color="auto"/>
            <w:left w:val="none" w:sz="0" w:space="0" w:color="auto"/>
            <w:bottom w:val="none" w:sz="0" w:space="0" w:color="auto"/>
            <w:right w:val="none" w:sz="0" w:space="0" w:color="auto"/>
          </w:divBdr>
        </w:div>
        <w:div w:id="1601795152">
          <w:marLeft w:val="480"/>
          <w:marRight w:val="0"/>
          <w:marTop w:val="0"/>
          <w:marBottom w:val="0"/>
          <w:divBdr>
            <w:top w:val="none" w:sz="0" w:space="0" w:color="auto"/>
            <w:left w:val="none" w:sz="0" w:space="0" w:color="auto"/>
            <w:bottom w:val="none" w:sz="0" w:space="0" w:color="auto"/>
            <w:right w:val="none" w:sz="0" w:space="0" w:color="auto"/>
          </w:divBdr>
        </w:div>
        <w:div w:id="1085566834">
          <w:marLeft w:val="480"/>
          <w:marRight w:val="0"/>
          <w:marTop w:val="0"/>
          <w:marBottom w:val="0"/>
          <w:divBdr>
            <w:top w:val="none" w:sz="0" w:space="0" w:color="auto"/>
            <w:left w:val="none" w:sz="0" w:space="0" w:color="auto"/>
            <w:bottom w:val="none" w:sz="0" w:space="0" w:color="auto"/>
            <w:right w:val="none" w:sz="0" w:space="0" w:color="auto"/>
          </w:divBdr>
        </w:div>
        <w:div w:id="607540090">
          <w:marLeft w:val="480"/>
          <w:marRight w:val="0"/>
          <w:marTop w:val="0"/>
          <w:marBottom w:val="0"/>
          <w:divBdr>
            <w:top w:val="none" w:sz="0" w:space="0" w:color="auto"/>
            <w:left w:val="none" w:sz="0" w:space="0" w:color="auto"/>
            <w:bottom w:val="none" w:sz="0" w:space="0" w:color="auto"/>
            <w:right w:val="none" w:sz="0" w:space="0" w:color="auto"/>
          </w:divBdr>
        </w:div>
      </w:divsChild>
    </w:div>
    <w:div w:id="591595376">
      <w:bodyDiv w:val="1"/>
      <w:marLeft w:val="0"/>
      <w:marRight w:val="0"/>
      <w:marTop w:val="0"/>
      <w:marBottom w:val="0"/>
      <w:divBdr>
        <w:top w:val="none" w:sz="0" w:space="0" w:color="auto"/>
        <w:left w:val="none" w:sz="0" w:space="0" w:color="auto"/>
        <w:bottom w:val="none" w:sz="0" w:space="0" w:color="auto"/>
        <w:right w:val="none" w:sz="0" w:space="0" w:color="auto"/>
      </w:divBdr>
    </w:div>
    <w:div w:id="592208026">
      <w:bodyDiv w:val="1"/>
      <w:marLeft w:val="0"/>
      <w:marRight w:val="0"/>
      <w:marTop w:val="0"/>
      <w:marBottom w:val="0"/>
      <w:divBdr>
        <w:top w:val="none" w:sz="0" w:space="0" w:color="auto"/>
        <w:left w:val="none" w:sz="0" w:space="0" w:color="auto"/>
        <w:bottom w:val="none" w:sz="0" w:space="0" w:color="auto"/>
        <w:right w:val="none" w:sz="0" w:space="0" w:color="auto"/>
      </w:divBdr>
    </w:div>
    <w:div w:id="594902353">
      <w:bodyDiv w:val="1"/>
      <w:marLeft w:val="0"/>
      <w:marRight w:val="0"/>
      <w:marTop w:val="0"/>
      <w:marBottom w:val="0"/>
      <w:divBdr>
        <w:top w:val="none" w:sz="0" w:space="0" w:color="auto"/>
        <w:left w:val="none" w:sz="0" w:space="0" w:color="auto"/>
        <w:bottom w:val="none" w:sz="0" w:space="0" w:color="auto"/>
        <w:right w:val="none" w:sz="0" w:space="0" w:color="auto"/>
      </w:divBdr>
    </w:div>
    <w:div w:id="597517442">
      <w:bodyDiv w:val="1"/>
      <w:marLeft w:val="0"/>
      <w:marRight w:val="0"/>
      <w:marTop w:val="0"/>
      <w:marBottom w:val="0"/>
      <w:divBdr>
        <w:top w:val="none" w:sz="0" w:space="0" w:color="auto"/>
        <w:left w:val="none" w:sz="0" w:space="0" w:color="auto"/>
        <w:bottom w:val="none" w:sz="0" w:space="0" w:color="auto"/>
        <w:right w:val="none" w:sz="0" w:space="0" w:color="auto"/>
      </w:divBdr>
    </w:div>
    <w:div w:id="598172542">
      <w:bodyDiv w:val="1"/>
      <w:marLeft w:val="0"/>
      <w:marRight w:val="0"/>
      <w:marTop w:val="0"/>
      <w:marBottom w:val="0"/>
      <w:divBdr>
        <w:top w:val="none" w:sz="0" w:space="0" w:color="auto"/>
        <w:left w:val="none" w:sz="0" w:space="0" w:color="auto"/>
        <w:bottom w:val="none" w:sz="0" w:space="0" w:color="auto"/>
        <w:right w:val="none" w:sz="0" w:space="0" w:color="auto"/>
      </w:divBdr>
    </w:div>
    <w:div w:id="598951341">
      <w:bodyDiv w:val="1"/>
      <w:marLeft w:val="0"/>
      <w:marRight w:val="0"/>
      <w:marTop w:val="0"/>
      <w:marBottom w:val="0"/>
      <w:divBdr>
        <w:top w:val="none" w:sz="0" w:space="0" w:color="auto"/>
        <w:left w:val="none" w:sz="0" w:space="0" w:color="auto"/>
        <w:bottom w:val="none" w:sz="0" w:space="0" w:color="auto"/>
        <w:right w:val="none" w:sz="0" w:space="0" w:color="auto"/>
      </w:divBdr>
    </w:div>
    <w:div w:id="600258879">
      <w:bodyDiv w:val="1"/>
      <w:marLeft w:val="0"/>
      <w:marRight w:val="0"/>
      <w:marTop w:val="0"/>
      <w:marBottom w:val="0"/>
      <w:divBdr>
        <w:top w:val="none" w:sz="0" w:space="0" w:color="auto"/>
        <w:left w:val="none" w:sz="0" w:space="0" w:color="auto"/>
        <w:bottom w:val="none" w:sz="0" w:space="0" w:color="auto"/>
        <w:right w:val="none" w:sz="0" w:space="0" w:color="auto"/>
      </w:divBdr>
      <w:divsChild>
        <w:div w:id="1225684244">
          <w:marLeft w:val="480"/>
          <w:marRight w:val="0"/>
          <w:marTop w:val="0"/>
          <w:marBottom w:val="0"/>
          <w:divBdr>
            <w:top w:val="none" w:sz="0" w:space="0" w:color="auto"/>
            <w:left w:val="none" w:sz="0" w:space="0" w:color="auto"/>
            <w:bottom w:val="none" w:sz="0" w:space="0" w:color="auto"/>
            <w:right w:val="none" w:sz="0" w:space="0" w:color="auto"/>
          </w:divBdr>
        </w:div>
        <w:div w:id="636372072">
          <w:marLeft w:val="480"/>
          <w:marRight w:val="0"/>
          <w:marTop w:val="0"/>
          <w:marBottom w:val="0"/>
          <w:divBdr>
            <w:top w:val="none" w:sz="0" w:space="0" w:color="auto"/>
            <w:left w:val="none" w:sz="0" w:space="0" w:color="auto"/>
            <w:bottom w:val="none" w:sz="0" w:space="0" w:color="auto"/>
            <w:right w:val="none" w:sz="0" w:space="0" w:color="auto"/>
          </w:divBdr>
        </w:div>
        <w:div w:id="1825969260">
          <w:marLeft w:val="480"/>
          <w:marRight w:val="0"/>
          <w:marTop w:val="0"/>
          <w:marBottom w:val="0"/>
          <w:divBdr>
            <w:top w:val="none" w:sz="0" w:space="0" w:color="auto"/>
            <w:left w:val="none" w:sz="0" w:space="0" w:color="auto"/>
            <w:bottom w:val="none" w:sz="0" w:space="0" w:color="auto"/>
            <w:right w:val="none" w:sz="0" w:space="0" w:color="auto"/>
          </w:divBdr>
        </w:div>
        <w:div w:id="214246527">
          <w:marLeft w:val="480"/>
          <w:marRight w:val="0"/>
          <w:marTop w:val="0"/>
          <w:marBottom w:val="0"/>
          <w:divBdr>
            <w:top w:val="none" w:sz="0" w:space="0" w:color="auto"/>
            <w:left w:val="none" w:sz="0" w:space="0" w:color="auto"/>
            <w:bottom w:val="none" w:sz="0" w:space="0" w:color="auto"/>
            <w:right w:val="none" w:sz="0" w:space="0" w:color="auto"/>
          </w:divBdr>
        </w:div>
        <w:div w:id="929004181">
          <w:marLeft w:val="480"/>
          <w:marRight w:val="0"/>
          <w:marTop w:val="0"/>
          <w:marBottom w:val="0"/>
          <w:divBdr>
            <w:top w:val="none" w:sz="0" w:space="0" w:color="auto"/>
            <w:left w:val="none" w:sz="0" w:space="0" w:color="auto"/>
            <w:bottom w:val="none" w:sz="0" w:space="0" w:color="auto"/>
            <w:right w:val="none" w:sz="0" w:space="0" w:color="auto"/>
          </w:divBdr>
        </w:div>
        <w:div w:id="1698771370">
          <w:marLeft w:val="480"/>
          <w:marRight w:val="0"/>
          <w:marTop w:val="0"/>
          <w:marBottom w:val="0"/>
          <w:divBdr>
            <w:top w:val="none" w:sz="0" w:space="0" w:color="auto"/>
            <w:left w:val="none" w:sz="0" w:space="0" w:color="auto"/>
            <w:bottom w:val="none" w:sz="0" w:space="0" w:color="auto"/>
            <w:right w:val="none" w:sz="0" w:space="0" w:color="auto"/>
          </w:divBdr>
        </w:div>
        <w:div w:id="1799686776">
          <w:marLeft w:val="480"/>
          <w:marRight w:val="0"/>
          <w:marTop w:val="0"/>
          <w:marBottom w:val="0"/>
          <w:divBdr>
            <w:top w:val="none" w:sz="0" w:space="0" w:color="auto"/>
            <w:left w:val="none" w:sz="0" w:space="0" w:color="auto"/>
            <w:bottom w:val="none" w:sz="0" w:space="0" w:color="auto"/>
            <w:right w:val="none" w:sz="0" w:space="0" w:color="auto"/>
          </w:divBdr>
        </w:div>
        <w:div w:id="819618400">
          <w:marLeft w:val="480"/>
          <w:marRight w:val="0"/>
          <w:marTop w:val="0"/>
          <w:marBottom w:val="0"/>
          <w:divBdr>
            <w:top w:val="none" w:sz="0" w:space="0" w:color="auto"/>
            <w:left w:val="none" w:sz="0" w:space="0" w:color="auto"/>
            <w:bottom w:val="none" w:sz="0" w:space="0" w:color="auto"/>
            <w:right w:val="none" w:sz="0" w:space="0" w:color="auto"/>
          </w:divBdr>
        </w:div>
        <w:div w:id="876357830">
          <w:marLeft w:val="480"/>
          <w:marRight w:val="0"/>
          <w:marTop w:val="0"/>
          <w:marBottom w:val="0"/>
          <w:divBdr>
            <w:top w:val="none" w:sz="0" w:space="0" w:color="auto"/>
            <w:left w:val="none" w:sz="0" w:space="0" w:color="auto"/>
            <w:bottom w:val="none" w:sz="0" w:space="0" w:color="auto"/>
            <w:right w:val="none" w:sz="0" w:space="0" w:color="auto"/>
          </w:divBdr>
        </w:div>
        <w:div w:id="1227570947">
          <w:marLeft w:val="480"/>
          <w:marRight w:val="0"/>
          <w:marTop w:val="0"/>
          <w:marBottom w:val="0"/>
          <w:divBdr>
            <w:top w:val="none" w:sz="0" w:space="0" w:color="auto"/>
            <w:left w:val="none" w:sz="0" w:space="0" w:color="auto"/>
            <w:bottom w:val="none" w:sz="0" w:space="0" w:color="auto"/>
            <w:right w:val="none" w:sz="0" w:space="0" w:color="auto"/>
          </w:divBdr>
        </w:div>
        <w:div w:id="1965041703">
          <w:marLeft w:val="480"/>
          <w:marRight w:val="0"/>
          <w:marTop w:val="0"/>
          <w:marBottom w:val="0"/>
          <w:divBdr>
            <w:top w:val="none" w:sz="0" w:space="0" w:color="auto"/>
            <w:left w:val="none" w:sz="0" w:space="0" w:color="auto"/>
            <w:bottom w:val="none" w:sz="0" w:space="0" w:color="auto"/>
            <w:right w:val="none" w:sz="0" w:space="0" w:color="auto"/>
          </w:divBdr>
        </w:div>
        <w:div w:id="46418955">
          <w:marLeft w:val="480"/>
          <w:marRight w:val="0"/>
          <w:marTop w:val="0"/>
          <w:marBottom w:val="0"/>
          <w:divBdr>
            <w:top w:val="none" w:sz="0" w:space="0" w:color="auto"/>
            <w:left w:val="none" w:sz="0" w:space="0" w:color="auto"/>
            <w:bottom w:val="none" w:sz="0" w:space="0" w:color="auto"/>
            <w:right w:val="none" w:sz="0" w:space="0" w:color="auto"/>
          </w:divBdr>
        </w:div>
        <w:div w:id="1831023634">
          <w:marLeft w:val="480"/>
          <w:marRight w:val="0"/>
          <w:marTop w:val="0"/>
          <w:marBottom w:val="0"/>
          <w:divBdr>
            <w:top w:val="none" w:sz="0" w:space="0" w:color="auto"/>
            <w:left w:val="none" w:sz="0" w:space="0" w:color="auto"/>
            <w:bottom w:val="none" w:sz="0" w:space="0" w:color="auto"/>
            <w:right w:val="none" w:sz="0" w:space="0" w:color="auto"/>
          </w:divBdr>
        </w:div>
      </w:divsChild>
    </w:div>
    <w:div w:id="600992911">
      <w:bodyDiv w:val="1"/>
      <w:marLeft w:val="0"/>
      <w:marRight w:val="0"/>
      <w:marTop w:val="0"/>
      <w:marBottom w:val="0"/>
      <w:divBdr>
        <w:top w:val="none" w:sz="0" w:space="0" w:color="auto"/>
        <w:left w:val="none" w:sz="0" w:space="0" w:color="auto"/>
        <w:bottom w:val="none" w:sz="0" w:space="0" w:color="auto"/>
        <w:right w:val="none" w:sz="0" w:space="0" w:color="auto"/>
      </w:divBdr>
    </w:div>
    <w:div w:id="602341377">
      <w:bodyDiv w:val="1"/>
      <w:marLeft w:val="0"/>
      <w:marRight w:val="0"/>
      <w:marTop w:val="0"/>
      <w:marBottom w:val="0"/>
      <w:divBdr>
        <w:top w:val="none" w:sz="0" w:space="0" w:color="auto"/>
        <w:left w:val="none" w:sz="0" w:space="0" w:color="auto"/>
        <w:bottom w:val="none" w:sz="0" w:space="0" w:color="auto"/>
        <w:right w:val="none" w:sz="0" w:space="0" w:color="auto"/>
      </w:divBdr>
    </w:div>
    <w:div w:id="606082447">
      <w:bodyDiv w:val="1"/>
      <w:marLeft w:val="0"/>
      <w:marRight w:val="0"/>
      <w:marTop w:val="0"/>
      <w:marBottom w:val="0"/>
      <w:divBdr>
        <w:top w:val="none" w:sz="0" w:space="0" w:color="auto"/>
        <w:left w:val="none" w:sz="0" w:space="0" w:color="auto"/>
        <w:bottom w:val="none" w:sz="0" w:space="0" w:color="auto"/>
        <w:right w:val="none" w:sz="0" w:space="0" w:color="auto"/>
      </w:divBdr>
    </w:div>
    <w:div w:id="608437049">
      <w:bodyDiv w:val="1"/>
      <w:marLeft w:val="0"/>
      <w:marRight w:val="0"/>
      <w:marTop w:val="0"/>
      <w:marBottom w:val="0"/>
      <w:divBdr>
        <w:top w:val="none" w:sz="0" w:space="0" w:color="auto"/>
        <w:left w:val="none" w:sz="0" w:space="0" w:color="auto"/>
        <w:bottom w:val="none" w:sz="0" w:space="0" w:color="auto"/>
        <w:right w:val="none" w:sz="0" w:space="0" w:color="auto"/>
      </w:divBdr>
    </w:div>
    <w:div w:id="612590344">
      <w:bodyDiv w:val="1"/>
      <w:marLeft w:val="0"/>
      <w:marRight w:val="0"/>
      <w:marTop w:val="0"/>
      <w:marBottom w:val="0"/>
      <w:divBdr>
        <w:top w:val="none" w:sz="0" w:space="0" w:color="auto"/>
        <w:left w:val="none" w:sz="0" w:space="0" w:color="auto"/>
        <w:bottom w:val="none" w:sz="0" w:space="0" w:color="auto"/>
        <w:right w:val="none" w:sz="0" w:space="0" w:color="auto"/>
      </w:divBdr>
    </w:div>
    <w:div w:id="614218984">
      <w:bodyDiv w:val="1"/>
      <w:marLeft w:val="0"/>
      <w:marRight w:val="0"/>
      <w:marTop w:val="0"/>
      <w:marBottom w:val="0"/>
      <w:divBdr>
        <w:top w:val="none" w:sz="0" w:space="0" w:color="auto"/>
        <w:left w:val="none" w:sz="0" w:space="0" w:color="auto"/>
        <w:bottom w:val="none" w:sz="0" w:space="0" w:color="auto"/>
        <w:right w:val="none" w:sz="0" w:space="0" w:color="auto"/>
      </w:divBdr>
    </w:div>
    <w:div w:id="639848729">
      <w:bodyDiv w:val="1"/>
      <w:marLeft w:val="0"/>
      <w:marRight w:val="0"/>
      <w:marTop w:val="0"/>
      <w:marBottom w:val="0"/>
      <w:divBdr>
        <w:top w:val="none" w:sz="0" w:space="0" w:color="auto"/>
        <w:left w:val="none" w:sz="0" w:space="0" w:color="auto"/>
        <w:bottom w:val="none" w:sz="0" w:space="0" w:color="auto"/>
        <w:right w:val="none" w:sz="0" w:space="0" w:color="auto"/>
      </w:divBdr>
    </w:div>
    <w:div w:id="648436022">
      <w:bodyDiv w:val="1"/>
      <w:marLeft w:val="0"/>
      <w:marRight w:val="0"/>
      <w:marTop w:val="0"/>
      <w:marBottom w:val="0"/>
      <w:divBdr>
        <w:top w:val="none" w:sz="0" w:space="0" w:color="auto"/>
        <w:left w:val="none" w:sz="0" w:space="0" w:color="auto"/>
        <w:bottom w:val="none" w:sz="0" w:space="0" w:color="auto"/>
        <w:right w:val="none" w:sz="0" w:space="0" w:color="auto"/>
      </w:divBdr>
    </w:div>
    <w:div w:id="649600145">
      <w:bodyDiv w:val="1"/>
      <w:marLeft w:val="0"/>
      <w:marRight w:val="0"/>
      <w:marTop w:val="0"/>
      <w:marBottom w:val="0"/>
      <w:divBdr>
        <w:top w:val="none" w:sz="0" w:space="0" w:color="auto"/>
        <w:left w:val="none" w:sz="0" w:space="0" w:color="auto"/>
        <w:bottom w:val="none" w:sz="0" w:space="0" w:color="auto"/>
        <w:right w:val="none" w:sz="0" w:space="0" w:color="auto"/>
      </w:divBdr>
    </w:div>
    <w:div w:id="650519588">
      <w:bodyDiv w:val="1"/>
      <w:marLeft w:val="0"/>
      <w:marRight w:val="0"/>
      <w:marTop w:val="0"/>
      <w:marBottom w:val="0"/>
      <w:divBdr>
        <w:top w:val="none" w:sz="0" w:space="0" w:color="auto"/>
        <w:left w:val="none" w:sz="0" w:space="0" w:color="auto"/>
        <w:bottom w:val="none" w:sz="0" w:space="0" w:color="auto"/>
        <w:right w:val="none" w:sz="0" w:space="0" w:color="auto"/>
      </w:divBdr>
    </w:div>
    <w:div w:id="661467430">
      <w:bodyDiv w:val="1"/>
      <w:marLeft w:val="0"/>
      <w:marRight w:val="0"/>
      <w:marTop w:val="0"/>
      <w:marBottom w:val="0"/>
      <w:divBdr>
        <w:top w:val="none" w:sz="0" w:space="0" w:color="auto"/>
        <w:left w:val="none" w:sz="0" w:space="0" w:color="auto"/>
        <w:bottom w:val="none" w:sz="0" w:space="0" w:color="auto"/>
        <w:right w:val="none" w:sz="0" w:space="0" w:color="auto"/>
      </w:divBdr>
    </w:div>
    <w:div w:id="662389431">
      <w:bodyDiv w:val="1"/>
      <w:marLeft w:val="0"/>
      <w:marRight w:val="0"/>
      <w:marTop w:val="0"/>
      <w:marBottom w:val="0"/>
      <w:divBdr>
        <w:top w:val="none" w:sz="0" w:space="0" w:color="auto"/>
        <w:left w:val="none" w:sz="0" w:space="0" w:color="auto"/>
        <w:bottom w:val="none" w:sz="0" w:space="0" w:color="auto"/>
        <w:right w:val="none" w:sz="0" w:space="0" w:color="auto"/>
      </w:divBdr>
    </w:div>
    <w:div w:id="662507391">
      <w:bodyDiv w:val="1"/>
      <w:marLeft w:val="0"/>
      <w:marRight w:val="0"/>
      <w:marTop w:val="0"/>
      <w:marBottom w:val="0"/>
      <w:divBdr>
        <w:top w:val="none" w:sz="0" w:space="0" w:color="auto"/>
        <w:left w:val="none" w:sz="0" w:space="0" w:color="auto"/>
        <w:bottom w:val="none" w:sz="0" w:space="0" w:color="auto"/>
        <w:right w:val="none" w:sz="0" w:space="0" w:color="auto"/>
      </w:divBdr>
    </w:div>
    <w:div w:id="662588896">
      <w:bodyDiv w:val="1"/>
      <w:marLeft w:val="0"/>
      <w:marRight w:val="0"/>
      <w:marTop w:val="0"/>
      <w:marBottom w:val="0"/>
      <w:divBdr>
        <w:top w:val="none" w:sz="0" w:space="0" w:color="auto"/>
        <w:left w:val="none" w:sz="0" w:space="0" w:color="auto"/>
        <w:bottom w:val="none" w:sz="0" w:space="0" w:color="auto"/>
        <w:right w:val="none" w:sz="0" w:space="0" w:color="auto"/>
      </w:divBdr>
    </w:div>
    <w:div w:id="664011903">
      <w:bodyDiv w:val="1"/>
      <w:marLeft w:val="0"/>
      <w:marRight w:val="0"/>
      <w:marTop w:val="0"/>
      <w:marBottom w:val="0"/>
      <w:divBdr>
        <w:top w:val="none" w:sz="0" w:space="0" w:color="auto"/>
        <w:left w:val="none" w:sz="0" w:space="0" w:color="auto"/>
        <w:bottom w:val="none" w:sz="0" w:space="0" w:color="auto"/>
        <w:right w:val="none" w:sz="0" w:space="0" w:color="auto"/>
      </w:divBdr>
    </w:div>
    <w:div w:id="667562949">
      <w:bodyDiv w:val="1"/>
      <w:marLeft w:val="0"/>
      <w:marRight w:val="0"/>
      <w:marTop w:val="0"/>
      <w:marBottom w:val="0"/>
      <w:divBdr>
        <w:top w:val="none" w:sz="0" w:space="0" w:color="auto"/>
        <w:left w:val="none" w:sz="0" w:space="0" w:color="auto"/>
        <w:bottom w:val="none" w:sz="0" w:space="0" w:color="auto"/>
        <w:right w:val="none" w:sz="0" w:space="0" w:color="auto"/>
      </w:divBdr>
    </w:div>
    <w:div w:id="671369402">
      <w:bodyDiv w:val="1"/>
      <w:marLeft w:val="0"/>
      <w:marRight w:val="0"/>
      <w:marTop w:val="0"/>
      <w:marBottom w:val="0"/>
      <w:divBdr>
        <w:top w:val="none" w:sz="0" w:space="0" w:color="auto"/>
        <w:left w:val="none" w:sz="0" w:space="0" w:color="auto"/>
        <w:bottom w:val="none" w:sz="0" w:space="0" w:color="auto"/>
        <w:right w:val="none" w:sz="0" w:space="0" w:color="auto"/>
      </w:divBdr>
    </w:div>
    <w:div w:id="678119677">
      <w:bodyDiv w:val="1"/>
      <w:marLeft w:val="0"/>
      <w:marRight w:val="0"/>
      <w:marTop w:val="0"/>
      <w:marBottom w:val="0"/>
      <w:divBdr>
        <w:top w:val="none" w:sz="0" w:space="0" w:color="auto"/>
        <w:left w:val="none" w:sz="0" w:space="0" w:color="auto"/>
        <w:bottom w:val="none" w:sz="0" w:space="0" w:color="auto"/>
        <w:right w:val="none" w:sz="0" w:space="0" w:color="auto"/>
      </w:divBdr>
    </w:div>
    <w:div w:id="685060239">
      <w:bodyDiv w:val="1"/>
      <w:marLeft w:val="0"/>
      <w:marRight w:val="0"/>
      <w:marTop w:val="0"/>
      <w:marBottom w:val="0"/>
      <w:divBdr>
        <w:top w:val="none" w:sz="0" w:space="0" w:color="auto"/>
        <w:left w:val="none" w:sz="0" w:space="0" w:color="auto"/>
        <w:bottom w:val="none" w:sz="0" w:space="0" w:color="auto"/>
        <w:right w:val="none" w:sz="0" w:space="0" w:color="auto"/>
      </w:divBdr>
    </w:div>
    <w:div w:id="685443959">
      <w:bodyDiv w:val="1"/>
      <w:marLeft w:val="0"/>
      <w:marRight w:val="0"/>
      <w:marTop w:val="0"/>
      <w:marBottom w:val="0"/>
      <w:divBdr>
        <w:top w:val="none" w:sz="0" w:space="0" w:color="auto"/>
        <w:left w:val="none" w:sz="0" w:space="0" w:color="auto"/>
        <w:bottom w:val="none" w:sz="0" w:space="0" w:color="auto"/>
        <w:right w:val="none" w:sz="0" w:space="0" w:color="auto"/>
      </w:divBdr>
    </w:div>
    <w:div w:id="685786104">
      <w:bodyDiv w:val="1"/>
      <w:marLeft w:val="0"/>
      <w:marRight w:val="0"/>
      <w:marTop w:val="0"/>
      <w:marBottom w:val="0"/>
      <w:divBdr>
        <w:top w:val="none" w:sz="0" w:space="0" w:color="auto"/>
        <w:left w:val="none" w:sz="0" w:space="0" w:color="auto"/>
        <w:bottom w:val="none" w:sz="0" w:space="0" w:color="auto"/>
        <w:right w:val="none" w:sz="0" w:space="0" w:color="auto"/>
      </w:divBdr>
    </w:div>
    <w:div w:id="685984278">
      <w:bodyDiv w:val="1"/>
      <w:marLeft w:val="0"/>
      <w:marRight w:val="0"/>
      <w:marTop w:val="0"/>
      <w:marBottom w:val="0"/>
      <w:divBdr>
        <w:top w:val="none" w:sz="0" w:space="0" w:color="auto"/>
        <w:left w:val="none" w:sz="0" w:space="0" w:color="auto"/>
        <w:bottom w:val="none" w:sz="0" w:space="0" w:color="auto"/>
        <w:right w:val="none" w:sz="0" w:space="0" w:color="auto"/>
      </w:divBdr>
    </w:div>
    <w:div w:id="689062557">
      <w:bodyDiv w:val="1"/>
      <w:marLeft w:val="0"/>
      <w:marRight w:val="0"/>
      <w:marTop w:val="0"/>
      <w:marBottom w:val="0"/>
      <w:divBdr>
        <w:top w:val="none" w:sz="0" w:space="0" w:color="auto"/>
        <w:left w:val="none" w:sz="0" w:space="0" w:color="auto"/>
        <w:bottom w:val="none" w:sz="0" w:space="0" w:color="auto"/>
        <w:right w:val="none" w:sz="0" w:space="0" w:color="auto"/>
      </w:divBdr>
    </w:div>
    <w:div w:id="700008981">
      <w:bodyDiv w:val="1"/>
      <w:marLeft w:val="0"/>
      <w:marRight w:val="0"/>
      <w:marTop w:val="0"/>
      <w:marBottom w:val="0"/>
      <w:divBdr>
        <w:top w:val="none" w:sz="0" w:space="0" w:color="auto"/>
        <w:left w:val="none" w:sz="0" w:space="0" w:color="auto"/>
        <w:bottom w:val="none" w:sz="0" w:space="0" w:color="auto"/>
        <w:right w:val="none" w:sz="0" w:space="0" w:color="auto"/>
      </w:divBdr>
    </w:div>
    <w:div w:id="700206565">
      <w:bodyDiv w:val="1"/>
      <w:marLeft w:val="0"/>
      <w:marRight w:val="0"/>
      <w:marTop w:val="0"/>
      <w:marBottom w:val="0"/>
      <w:divBdr>
        <w:top w:val="none" w:sz="0" w:space="0" w:color="auto"/>
        <w:left w:val="none" w:sz="0" w:space="0" w:color="auto"/>
        <w:bottom w:val="none" w:sz="0" w:space="0" w:color="auto"/>
        <w:right w:val="none" w:sz="0" w:space="0" w:color="auto"/>
      </w:divBdr>
    </w:div>
    <w:div w:id="701177116">
      <w:bodyDiv w:val="1"/>
      <w:marLeft w:val="0"/>
      <w:marRight w:val="0"/>
      <w:marTop w:val="0"/>
      <w:marBottom w:val="0"/>
      <w:divBdr>
        <w:top w:val="none" w:sz="0" w:space="0" w:color="auto"/>
        <w:left w:val="none" w:sz="0" w:space="0" w:color="auto"/>
        <w:bottom w:val="none" w:sz="0" w:space="0" w:color="auto"/>
        <w:right w:val="none" w:sz="0" w:space="0" w:color="auto"/>
      </w:divBdr>
      <w:divsChild>
        <w:div w:id="1394543890">
          <w:marLeft w:val="480"/>
          <w:marRight w:val="0"/>
          <w:marTop w:val="0"/>
          <w:marBottom w:val="0"/>
          <w:divBdr>
            <w:top w:val="none" w:sz="0" w:space="0" w:color="auto"/>
            <w:left w:val="none" w:sz="0" w:space="0" w:color="auto"/>
            <w:bottom w:val="none" w:sz="0" w:space="0" w:color="auto"/>
            <w:right w:val="none" w:sz="0" w:space="0" w:color="auto"/>
          </w:divBdr>
        </w:div>
        <w:div w:id="2041852804">
          <w:marLeft w:val="480"/>
          <w:marRight w:val="0"/>
          <w:marTop w:val="0"/>
          <w:marBottom w:val="0"/>
          <w:divBdr>
            <w:top w:val="none" w:sz="0" w:space="0" w:color="auto"/>
            <w:left w:val="none" w:sz="0" w:space="0" w:color="auto"/>
            <w:bottom w:val="none" w:sz="0" w:space="0" w:color="auto"/>
            <w:right w:val="none" w:sz="0" w:space="0" w:color="auto"/>
          </w:divBdr>
        </w:div>
        <w:div w:id="1957563955">
          <w:marLeft w:val="480"/>
          <w:marRight w:val="0"/>
          <w:marTop w:val="0"/>
          <w:marBottom w:val="0"/>
          <w:divBdr>
            <w:top w:val="none" w:sz="0" w:space="0" w:color="auto"/>
            <w:left w:val="none" w:sz="0" w:space="0" w:color="auto"/>
            <w:bottom w:val="none" w:sz="0" w:space="0" w:color="auto"/>
            <w:right w:val="none" w:sz="0" w:space="0" w:color="auto"/>
          </w:divBdr>
        </w:div>
        <w:div w:id="1288390574">
          <w:marLeft w:val="480"/>
          <w:marRight w:val="0"/>
          <w:marTop w:val="0"/>
          <w:marBottom w:val="0"/>
          <w:divBdr>
            <w:top w:val="none" w:sz="0" w:space="0" w:color="auto"/>
            <w:left w:val="none" w:sz="0" w:space="0" w:color="auto"/>
            <w:bottom w:val="none" w:sz="0" w:space="0" w:color="auto"/>
            <w:right w:val="none" w:sz="0" w:space="0" w:color="auto"/>
          </w:divBdr>
        </w:div>
        <w:div w:id="26566646">
          <w:marLeft w:val="480"/>
          <w:marRight w:val="0"/>
          <w:marTop w:val="0"/>
          <w:marBottom w:val="0"/>
          <w:divBdr>
            <w:top w:val="none" w:sz="0" w:space="0" w:color="auto"/>
            <w:left w:val="none" w:sz="0" w:space="0" w:color="auto"/>
            <w:bottom w:val="none" w:sz="0" w:space="0" w:color="auto"/>
            <w:right w:val="none" w:sz="0" w:space="0" w:color="auto"/>
          </w:divBdr>
        </w:div>
        <w:div w:id="311065042">
          <w:marLeft w:val="480"/>
          <w:marRight w:val="0"/>
          <w:marTop w:val="0"/>
          <w:marBottom w:val="0"/>
          <w:divBdr>
            <w:top w:val="none" w:sz="0" w:space="0" w:color="auto"/>
            <w:left w:val="none" w:sz="0" w:space="0" w:color="auto"/>
            <w:bottom w:val="none" w:sz="0" w:space="0" w:color="auto"/>
            <w:right w:val="none" w:sz="0" w:space="0" w:color="auto"/>
          </w:divBdr>
        </w:div>
        <w:div w:id="624508128">
          <w:marLeft w:val="480"/>
          <w:marRight w:val="0"/>
          <w:marTop w:val="0"/>
          <w:marBottom w:val="0"/>
          <w:divBdr>
            <w:top w:val="none" w:sz="0" w:space="0" w:color="auto"/>
            <w:left w:val="none" w:sz="0" w:space="0" w:color="auto"/>
            <w:bottom w:val="none" w:sz="0" w:space="0" w:color="auto"/>
            <w:right w:val="none" w:sz="0" w:space="0" w:color="auto"/>
          </w:divBdr>
        </w:div>
        <w:div w:id="2029480359">
          <w:marLeft w:val="480"/>
          <w:marRight w:val="0"/>
          <w:marTop w:val="0"/>
          <w:marBottom w:val="0"/>
          <w:divBdr>
            <w:top w:val="none" w:sz="0" w:space="0" w:color="auto"/>
            <w:left w:val="none" w:sz="0" w:space="0" w:color="auto"/>
            <w:bottom w:val="none" w:sz="0" w:space="0" w:color="auto"/>
            <w:right w:val="none" w:sz="0" w:space="0" w:color="auto"/>
          </w:divBdr>
        </w:div>
        <w:div w:id="1676613895">
          <w:marLeft w:val="480"/>
          <w:marRight w:val="0"/>
          <w:marTop w:val="0"/>
          <w:marBottom w:val="0"/>
          <w:divBdr>
            <w:top w:val="none" w:sz="0" w:space="0" w:color="auto"/>
            <w:left w:val="none" w:sz="0" w:space="0" w:color="auto"/>
            <w:bottom w:val="none" w:sz="0" w:space="0" w:color="auto"/>
            <w:right w:val="none" w:sz="0" w:space="0" w:color="auto"/>
          </w:divBdr>
        </w:div>
        <w:div w:id="828399323">
          <w:marLeft w:val="480"/>
          <w:marRight w:val="0"/>
          <w:marTop w:val="0"/>
          <w:marBottom w:val="0"/>
          <w:divBdr>
            <w:top w:val="none" w:sz="0" w:space="0" w:color="auto"/>
            <w:left w:val="none" w:sz="0" w:space="0" w:color="auto"/>
            <w:bottom w:val="none" w:sz="0" w:space="0" w:color="auto"/>
            <w:right w:val="none" w:sz="0" w:space="0" w:color="auto"/>
          </w:divBdr>
        </w:div>
        <w:div w:id="167256346">
          <w:marLeft w:val="480"/>
          <w:marRight w:val="0"/>
          <w:marTop w:val="0"/>
          <w:marBottom w:val="0"/>
          <w:divBdr>
            <w:top w:val="none" w:sz="0" w:space="0" w:color="auto"/>
            <w:left w:val="none" w:sz="0" w:space="0" w:color="auto"/>
            <w:bottom w:val="none" w:sz="0" w:space="0" w:color="auto"/>
            <w:right w:val="none" w:sz="0" w:space="0" w:color="auto"/>
          </w:divBdr>
        </w:div>
        <w:div w:id="107050326">
          <w:marLeft w:val="480"/>
          <w:marRight w:val="0"/>
          <w:marTop w:val="0"/>
          <w:marBottom w:val="0"/>
          <w:divBdr>
            <w:top w:val="none" w:sz="0" w:space="0" w:color="auto"/>
            <w:left w:val="none" w:sz="0" w:space="0" w:color="auto"/>
            <w:bottom w:val="none" w:sz="0" w:space="0" w:color="auto"/>
            <w:right w:val="none" w:sz="0" w:space="0" w:color="auto"/>
          </w:divBdr>
        </w:div>
        <w:div w:id="388848649">
          <w:marLeft w:val="480"/>
          <w:marRight w:val="0"/>
          <w:marTop w:val="0"/>
          <w:marBottom w:val="0"/>
          <w:divBdr>
            <w:top w:val="none" w:sz="0" w:space="0" w:color="auto"/>
            <w:left w:val="none" w:sz="0" w:space="0" w:color="auto"/>
            <w:bottom w:val="none" w:sz="0" w:space="0" w:color="auto"/>
            <w:right w:val="none" w:sz="0" w:space="0" w:color="auto"/>
          </w:divBdr>
        </w:div>
        <w:div w:id="1837645676">
          <w:marLeft w:val="480"/>
          <w:marRight w:val="0"/>
          <w:marTop w:val="0"/>
          <w:marBottom w:val="0"/>
          <w:divBdr>
            <w:top w:val="none" w:sz="0" w:space="0" w:color="auto"/>
            <w:left w:val="none" w:sz="0" w:space="0" w:color="auto"/>
            <w:bottom w:val="none" w:sz="0" w:space="0" w:color="auto"/>
            <w:right w:val="none" w:sz="0" w:space="0" w:color="auto"/>
          </w:divBdr>
        </w:div>
        <w:div w:id="620502405">
          <w:marLeft w:val="480"/>
          <w:marRight w:val="0"/>
          <w:marTop w:val="0"/>
          <w:marBottom w:val="0"/>
          <w:divBdr>
            <w:top w:val="none" w:sz="0" w:space="0" w:color="auto"/>
            <w:left w:val="none" w:sz="0" w:space="0" w:color="auto"/>
            <w:bottom w:val="none" w:sz="0" w:space="0" w:color="auto"/>
            <w:right w:val="none" w:sz="0" w:space="0" w:color="auto"/>
          </w:divBdr>
        </w:div>
        <w:div w:id="2083552976">
          <w:marLeft w:val="480"/>
          <w:marRight w:val="0"/>
          <w:marTop w:val="0"/>
          <w:marBottom w:val="0"/>
          <w:divBdr>
            <w:top w:val="none" w:sz="0" w:space="0" w:color="auto"/>
            <w:left w:val="none" w:sz="0" w:space="0" w:color="auto"/>
            <w:bottom w:val="none" w:sz="0" w:space="0" w:color="auto"/>
            <w:right w:val="none" w:sz="0" w:space="0" w:color="auto"/>
          </w:divBdr>
        </w:div>
        <w:div w:id="752165133">
          <w:marLeft w:val="480"/>
          <w:marRight w:val="0"/>
          <w:marTop w:val="0"/>
          <w:marBottom w:val="0"/>
          <w:divBdr>
            <w:top w:val="none" w:sz="0" w:space="0" w:color="auto"/>
            <w:left w:val="none" w:sz="0" w:space="0" w:color="auto"/>
            <w:bottom w:val="none" w:sz="0" w:space="0" w:color="auto"/>
            <w:right w:val="none" w:sz="0" w:space="0" w:color="auto"/>
          </w:divBdr>
        </w:div>
        <w:div w:id="4551278">
          <w:marLeft w:val="480"/>
          <w:marRight w:val="0"/>
          <w:marTop w:val="0"/>
          <w:marBottom w:val="0"/>
          <w:divBdr>
            <w:top w:val="none" w:sz="0" w:space="0" w:color="auto"/>
            <w:left w:val="none" w:sz="0" w:space="0" w:color="auto"/>
            <w:bottom w:val="none" w:sz="0" w:space="0" w:color="auto"/>
            <w:right w:val="none" w:sz="0" w:space="0" w:color="auto"/>
          </w:divBdr>
        </w:div>
        <w:div w:id="290596587">
          <w:marLeft w:val="480"/>
          <w:marRight w:val="0"/>
          <w:marTop w:val="0"/>
          <w:marBottom w:val="0"/>
          <w:divBdr>
            <w:top w:val="none" w:sz="0" w:space="0" w:color="auto"/>
            <w:left w:val="none" w:sz="0" w:space="0" w:color="auto"/>
            <w:bottom w:val="none" w:sz="0" w:space="0" w:color="auto"/>
            <w:right w:val="none" w:sz="0" w:space="0" w:color="auto"/>
          </w:divBdr>
        </w:div>
        <w:div w:id="585960822">
          <w:marLeft w:val="480"/>
          <w:marRight w:val="0"/>
          <w:marTop w:val="0"/>
          <w:marBottom w:val="0"/>
          <w:divBdr>
            <w:top w:val="none" w:sz="0" w:space="0" w:color="auto"/>
            <w:left w:val="none" w:sz="0" w:space="0" w:color="auto"/>
            <w:bottom w:val="none" w:sz="0" w:space="0" w:color="auto"/>
            <w:right w:val="none" w:sz="0" w:space="0" w:color="auto"/>
          </w:divBdr>
        </w:div>
        <w:div w:id="1849520962">
          <w:marLeft w:val="480"/>
          <w:marRight w:val="0"/>
          <w:marTop w:val="0"/>
          <w:marBottom w:val="0"/>
          <w:divBdr>
            <w:top w:val="none" w:sz="0" w:space="0" w:color="auto"/>
            <w:left w:val="none" w:sz="0" w:space="0" w:color="auto"/>
            <w:bottom w:val="none" w:sz="0" w:space="0" w:color="auto"/>
            <w:right w:val="none" w:sz="0" w:space="0" w:color="auto"/>
          </w:divBdr>
        </w:div>
        <w:div w:id="1249190034">
          <w:marLeft w:val="480"/>
          <w:marRight w:val="0"/>
          <w:marTop w:val="0"/>
          <w:marBottom w:val="0"/>
          <w:divBdr>
            <w:top w:val="none" w:sz="0" w:space="0" w:color="auto"/>
            <w:left w:val="none" w:sz="0" w:space="0" w:color="auto"/>
            <w:bottom w:val="none" w:sz="0" w:space="0" w:color="auto"/>
            <w:right w:val="none" w:sz="0" w:space="0" w:color="auto"/>
          </w:divBdr>
        </w:div>
        <w:div w:id="226109279">
          <w:marLeft w:val="480"/>
          <w:marRight w:val="0"/>
          <w:marTop w:val="0"/>
          <w:marBottom w:val="0"/>
          <w:divBdr>
            <w:top w:val="none" w:sz="0" w:space="0" w:color="auto"/>
            <w:left w:val="none" w:sz="0" w:space="0" w:color="auto"/>
            <w:bottom w:val="none" w:sz="0" w:space="0" w:color="auto"/>
            <w:right w:val="none" w:sz="0" w:space="0" w:color="auto"/>
          </w:divBdr>
        </w:div>
        <w:div w:id="1991863172">
          <w:marLeft w:val="480"/>
          <w:marRight w:val="0"/>
          <w:marTop w:val="0"/>
          <w:marBottom w:val="0"/>
          <w:divBdr>
            <w:top w:val="none" w:sz="0" w:space="0" w:color="auto"/>
            <w:left w:val="none" w:sz="0" w:space="0" w:color="auto"/>
            <w:bottom w:val="none" w:sz="0" w:space="0" w:color="auto"/>
            <w:right w:val="none" w:sz="0" w:space="0" w:color="auto"/>
          </w:divBdr>
        </w:div>
        <w:div w:id="1045326322">
          <w:marLeft w:val="480"/>
          <w:marRight w:val="0"/>
          <w:marTop w:val="0"/>
          <w:marBottom w:val="0"/>
          <w:divBdr>
            <w:top w:val="none" w:sz="0" w:space="0" w:color="auto"/>
            <w:left w:val="none" w:sz="0" w:space="0" w:color="auto"/>
            <w:bottom w:val="none" w:sz="0" w:space="0" w:color="auto"/>
            <w:right w:val="none" w:sz="0" w:space="0" w:color="auto"/>
          </w:divBdr>
        </w:div>
        <w:div w:id="83114987">
          <w:marLeft w:val="480"/>
          <w:marRight w:val="0"/>
          <w:marTop w:val="0"/>
          <w:marBottom w:val="0"/>
          <w:divBdr>
            <w:top w:val="none" w:sz="0" w:space="0" w:color="auto"/>
            <w:left w:val="none" w:sz="0" w:space="0" w:color="auto"/>
            <w:bottom w:val="none" w:sz="0" w:space="0" w:color="auto"/>
            <w:right w:val="none" w:sz="0" w:space="0" w:color="auto"/>
          </w:divBdr>
        </w:div>
        <w:div w:id="963121958">
          <w:marLeft w:val="480"/>
          <w:marRight w:val="0"/>
          <w:marTop w:val="0"/>
          <w:marBottom w:val="0"/>
          <w:divBdr>
            <w:top w:val="none" w:sz="0" w:space="0" w:color="auto"/>
            <w:left w:val="none" w:sz="0" w:space="0" w:color="auto"/>
            <w:bottom w:val="none" w:sz="0" w:space="0" w:color="auto"/>
            <w:right w:val="none" w:sz="0" w:space="0" w:color="auto"/>
          </w:divBdr>
        </w:div>
        <w:div w:id="349647721">
          <w:marLeft w:val="480"/>
          <w:marRight w:val="0"/>
          <w:marTop w:val="0"/>
          <w:marBottom w:val="0"/>
          <w:divBdr>
            <w:top w:val="none" w:sz="0" w:space="0" w:color="auto"/>
            <w:left w:val="none" w:sz="0" w:space="0" w:color="auto"/>
            <w:bottom w:val="none" w:sz="0" w:space="0" w:color="auto"/>
            <w:right w:val="none" w:sz="0" w:space="0" w:color="auto"/>
          </w:divBdr>
        </w:div>
        <w:div w:id="1818035267">
          <w:marLeft w:val="480"/>
          <w:marRight w:val="0"/>
          <w:marTop w:val="0"/>
          <w:marBottom w:val="0"/>
          <w:divBdr>
            <w:top w:val="none" w:sz="0" w:space="0" w:color="auto"/>
            <w:left w:val="none" w:sz="0" w:space="0" w:color="auto"/>
            <w:bottom w:val="none" w:sz="0" w:space="0" w:color="auto"/>
            <w:right w:val="none" w:sz="0" w:space="0" w:color="auto"/>
          </w:divBdr>
        </w:div>
        <w:div w:id="1955135530">
          <w:marLeft w:val="480"/>
          <w:marRight w:val="0"/>
          <w:marTop w:val="0"/>
          <w:marBottom w:val="0"/>
          <w:divBdr>
            <w:top w:val="none" w:sz="0" w:space="0" w:color="auto"/>
            <w:left w:val="none" w:sz="0" w:space="0" w:color="auto"/>
            <w:bottom w:val="none" w:sz="0" w:space="0" w:color="auto"/>
            <w:right w:val="none" w:sz="0" w:space="0" w:color="auto"/>
          </w:divBdr>
        </w:div>
        <w:div w:id="1586913517">
          <w:marLeft w:val="480"/>
          <w:marRight w:val="0"/>
          <w:marTop w:val="0"/>
          <w:marBottom w:val="0"/>
          <w:divBdr>
            <w:top w:val="none" w:sz="0" w:space="0" w:color="auto"/>
            <w:left w:val="none" w:sz="0" w:space="0" w:color="auto"/>
            <w:bottom w:val="none" w:sz="0" w:space="0" w:color="auto"/>
            <w:right w:val="none" w:sz="0" w:space="0" w:color="auto"/>
          </w:divBdr>
        </w:div>
        <w:div w:id="451440350">
          <w:marLeft w:val="480"/>
          <w:marRight w:val="0"/>
          <w:marTop w:val="0"/>
          <w:marBottom w:val="0"/>
          <w:divBdr>
            <w:top w:val="none" w:sz="0" w:space="0" w:color="auto"/>
            <w:left w:val="none" w:sz="0" w:space="0" w:color="auto"/>
            <w:bottom w:val="none" w:sz="0" w:space="0" w:color="auto"/>
            <w:right w:val="none" w:sz="0" w:space="0" w:color="auto"/>
          </w:divBdr>
        </w:div>
        <w:div w:id="1831169241">
          <w:marLeft w:val="480"/>
          <w:marRight w:val="0"/>
          <w:marTop w:val="0"/>
          <w:marBottom w:val="0"/>
          <w:divBdr>
            <w:top w:val="none" w:sz="0" w:space="0" w:color="auto"/>
            <w:left w:val="none" w:sz="0" w:space="0" w:color="auto"/>
            <w:bottom w:val="none" w:sz="0" w:space="0" w:color="auto"/>
            <w:right w:val="none" w:sz="0" w:space="0" w:color="auto"/>
          </w:divBdr>
        </w:div>
        <w:div w:id="1637179138">
          <w:marLeft w:val="480"/>
          <w:marRight w:val="0"/>
          <w:marTop w:val="0"/>
          <w:marBottom w:val="0"/>
          <w:divBdr>
            <w:top w:val="none" w:sz="0" w:space="0" w:color="auto"/>
            <w:left w:val="none" w:sz="0" w:space="0" w:color="auto"/>
            <w:bottom w:val="none" w:sz="0" w:space="0" w:color="auto"/>
            <w:right w:val="none" w:sz="0" w:space="0" w:color="auto"/>
          </w:divBdr>
        </w:div>
        <w:div w:id="1855221844">
          <w:marLeft w:val="480"/>
          <w:marRight w:val="0"/>
          <w:marTop w:val="0"/>
          <w:marBottom w:val="0"/>
          <w:divBdr>
            <w:top w:val="none" w:sz="0" w:space="0" w:color="auto"/>
            <w:left w:val="none" w:sz="0" w:space="0" w:color="auto"/>
            <w:bottom w:val="none" w:sz="0" w:space="0" w:color="auto"/>
            <w:right w:val="none" w:sz="0" w:space="0" w:color="auto"/>
          </w:divBdr>
        </w:div>
        <w:div w:id="1712000806">
          <w:marLeft w:val="480"/>
          <w:marRight w:val="0"/>
          <w:marTop w:val="0"/>
          <w:marBottom w:val="0"/>
          <w:divBdr>
            <w:top w:val="none" w:sz="0" w:space="0" w:color="auto"/>
            <w:left w:val="none" w:sz="0" w:space="0" w:color="auto"/>
            <w:bottom w:val="none" w:sz="0" w:space="0" w:color="auto"/>
            <w:right w:val="none" w:sz="0" w:space="0" w:color="auto"/>
          </w:divBdr>
        </w:div>
        <w:div w:id="742146416">
          <w:marLeft w:val="480"/>
          <w:marRight w:val="0"/>
          <w:marTop w:val="0"/>
          <w:marBottom w:val="0"/>
          <w:divBdr>
            <w:top w:val="none" w:sz="0" w:space="0" w:color="auto"/>
            <w:left w:val="none" w:sz="0" w:space="0" w:color="auto"/>
            <w:bottom w:val="none" w:sz="0" w:space="0" w:color="auto"/>
            <w:right w:val="none" w:sz="0" w:space="0" w:color="auto"/>
          </w:divBdr>
        </w:div>
        <w:div w:id="112939796">
          <w:marLeft w:val="480"/>
          <w:marRight w:val="0"/>
          <w:marTop w:val="0"/>
          <w:marBottom w:val="0"/>
          <w:divBdr>
            <w:top w:val="none" w:sz="0" w:space="0" w:color="auto"/>
            <w:left w:val="none" w:sz="0" w:space="0" w:color="auto"/>
            <w:bottom w:val="none" w:sz="0" w:space="0" w:color="auto"/>
            <w:right w:val="none" w:sz="0" w:space="0" w:color="auto"/>
          </w:divBdr>
        </w:div>
        <w:div w:id="1338340600">
          <w:marLeft w:val="480"/>
          <w:marRight w:val="0"/>
          <w:marTop w:val="0"/>
          <w:marBottom w:val="0"/>
          <w:divBdr>
            <w:top w:val="none" w:sz="0" w:space="0" w:color="auto"/>
            <w:left w:val="none" w:sz="0" w:space="0" w:color="auto"/>
            <w:bottom w:val="none" w:sz="0" w:space="0" w:color="auto"/>
            <w:right w:val="none" w:sz="0" w:space="0" w:color="auto"/>
          </w:divBdr>
        </w:div>
        <w:div w:id="1960061934">
          <w:marLeft w:val="480"/>
          <w:marRight w:val="0"/>
          <w:marTop w:val="0"/>
          <w:marBottom w:val="0"/>
          <w:divBdr>
            <w:top w:val="none" w:sz="0" w:space="0" w:color="auto"/>
            <w:left w:val="none" w:sz="0" w:space="0" w:color="auto"/>
            <w:bottom w:val="none" w:sz="0" w:space="0" w:color="auto"/>
            <w:right w:val="none" w:sz="0" w:space="0" w:color="auto"/>
          </w:divBdr>
        </w:div>
        <w:div w:id="1360005362">
          <w:marLeft w:val="480"/>
          <w:marRight w:val="0"/>
          <w:marTop w:val="0"/>
          <w:marBottom w:val="0"/>
          <w:divBdr>
            <w:top w:val="none" w:sz="0" w:space="0" w:color="auto"/>
            <w:left w:val="none" w:sz="0" w:space="0" w:color="auto"/>
            <w:bottom w:val="none" w:sz="0" w:space="0" w:color="auto"/>
            <w:right w:val="none" w:sz="0" w:space="0" w:color="auto"/>
          </w:divBdr>
        </w:div>
        <w:div w:id="949317585">
          <w:marLeft w:val="480"/>
          <w:marRight w:val="0"/>
          <w:marTop w:val="0"/>
          <w:marBottom w:val="0"/>
          <w:divBdr>
            <w:top w:val="none" w:sz="0" w:space="0" w:color="auto"/>
            <w:left w:val="none" w:sz="0" w:space="0" w:color="auto"/>
            <w:bottom w:val="none" w:sz="0" w:space="0" w:color="auto"/>
            <w:right w:val="none" w:sz="0" w:space="0" w:color="auto"/>
          </w:divBdr>
        </w:div>
        <w:div w:id="1169440852">
          <w:marLeft w:val="480"/>
          <w:marRight w:val="0"/>
          <w:marTop w:val="0"/>
          <w:marBottom w:val="0"/>
          <w:divBdr>
            <w:top w:val="none" w:sz="0" w:space="0" w:color="auto"/>
            <w:left w:val="none" w:sz="0" w:space="0" w:color="auto"/>
            <w:bottom w:val="none" w:sz="0" w:space="0" w:color="auto"/>
            <w:right w:val="none" w:sz="0" w:space="0" w:color="auto"/>
          </w:divBdr>
        </w:div>
        <w:div w:id="1966033557">
          <w:marLeft w:val="480"/>
          <w:marRight w:val="0"/>
          <w:marTop w:val="0"/>
          <w:marBottom w:val="0"/>
          <w:divBdr>
            <w:top w:val="none" w:sz="0" w:space="0" w:color="auto"/>
            <w:left w:val="none" w:sz="0" w:space="0" w:color="auto"/>
            <w:bottom w:val="none" w:sz="0" w:space="0" w:color="auto"/>
            <w:right w:val="none" w:sz="0" w:space="0" w:color="auto"/>
          </w:divBdr>
        </w:div>
        <w:div w:id="1278875435">
          <w:marLeft w:val="480"/>
          <w:marRight w:val="0"/>
          <w:marTop w:val="0"/>
          <w:marBottom w:val="0"/>
          <w:divBdr>
            <w:top w:val="none" w:sz="0" w:space="0" w:color="auto"/>
            <w:left w:val="none" w:sz="0" w:space="0" w:color="auto"/>
            <w:bottom w:val="none" w:sz="0" w:space="0" w:color="auto"/>
            <w:right w:val="none" w:sz="0" w:space="0" w:color="auto"/>
          </w:divBdr>
        </w:div>
        <w:div w:id="1615867653">
          <w:marLeft w:val="480"/>
          <w:marRight w:val="0"/>
          <w:marTop w:val="0"/>
          <w:marBottom w:val="0"/>
          <w:divBdr>
            <w:top w:val="none" w:sz="0" w:space="0" w:color="auto"/>
            <w:left w:val="none" w:sz="0" w:space="0" w:color="auto"/>
            <w:bottom w:val="none" w:sz="0" w:space="0" w:color="auto"/>
            <w:right w:val="none" w:sz="0" w:space="0" w:color="auto"/>
          </w:divBdr>
        </w:div>
        <w:div w:id="1468548011">
          <w:marLeft w:val="480"/>
          <w:marRight w:val="0"/>
          <w:marTop w:val="0"/>
          <w:marBottom w:val="0"/>
          <w:divBdr>
            <w:top w:val="none" w:sz="0" w:space="0" w:color="auto"/>
            <w:left w:val="none" w:sz="0" w:space="0" w:color="auto"/>
            <w:bottom w:val="none" w:sz="0" w:space="0" w:color="auto"/>
            <w:right w:val="none" w:sz="0" w:space="0" w:color="auto"/>
          </w:divBdr>
        </w:div>
        <w:div w:id="378896225">
          <w:marLeft w:val="480"/>
          <w:marRight w:val="0"/>
          <w:marTop w:val="0"/>
          <w:marBottom w:val="0"/>
          <w:divBdr>
            <w:top w:val="none" w:sz="0" w:space="0" w:color="auto"/>
            <w:left w:val="none" w:sz="0" w:space="0" w:color="auto"/>
            <w:bottom w:val="none" w:sz="0" w:space="0" w:color="auto"/>
            <w:right w:val="none" w:sz="0" w:space="0" w:color="auto"/>
          </w:divBdr>
        </w:div>
        <w:div w:id="1289513827">
          <w:marLeft w:val="480"/>
          <w:marRight w:val="0"/>
          <w:marTop w:val="0"/>
          <w:marBottom w:val="0"/>
          <w:divBdr>
            <w:top w:val="none" w:sz="0" w:space="0" w:color="auto"/>
            <w:left w:val="none" w:sz="0" w:space="0" w:color="auto"/>
            <w:bottom w:val="none" w:sz="0" w:space="0" w:color="auto"/>
            <w:right w:val="none" w:sz="0" w:space="0" w:color="auto"/>
          </w:divBdr>
        </w:div>
        <w:div w:id="1584217061">
          <w:marLeft w:val="480"/>
          <w:marRight w:val="0"/>
          <w:marTop w:val="0"/>
          <w:marBottom w:val="0"/>
          <w:divBdr>
            <w:top w:val="none" w:sz="0" w:space="0" w:color="auto"/>
            <w:left w:val="none" w:sz="0" w:space="0" w:color="auto"/>
            <w:bottom w:val="none" w:sz="0" w:space="0" w:color="auto"/>
            <w:right w:val="none" w:sz="0" w:space="0" w:color="auto"/>
          </w:divBdr>
        </w:div>
        <w:div w:id="1283265899">
          <w:marLeft w:val="480"/>
          <w:marRight w:val="0"/>
          <w:marTop w:val="0"/>
          <w:marBottom w:val="0"/>
          <w:divBdr>
            <w:top w:val="none" w:sz="0" w:space="0" w:color="auto"/>
            <w:left w:val="none" w:sz="0" w:space="0" w:color="auto"/>
            <w:bottom w:val="none" w:sz="0" w:space="0" w:color="auto"/>
            <w:right w:val="none" w:sz="0" w:space="0" w:color="auto"/>
          </w:divBdr>
        </w:div>
        <w:div w:id="995033566">
          <w:marLeft w:val="480"/>
          <w:marRight w:val="0"/>
          <w:marTop w:val="0"/>
          <w:marBottom w:val="0"/>
          <w:divBdr>
            <w:top w:val="none" w:sz="0" w:space="0" w:color="auto"/>
            <w:left w:val="none" w:sz="0" w:space="0" w:color="auto"/>
            <w:bottom w:val="none" w:sz="0" w:space="0" w:color="auto"/>
            <w:right w:val="none" w:sz="0" w:space="0" w:color="auto"/>
          </w:divBdr>
        </w:div>
        <w:div w:id="485780710">
          <w:marLeft w:val="480"/>
          <w:marRight w:val="0"/>
          <w:marTop w:val="0"/>
          <w:marBottom w:val="0"/>
          <w:divBdr>
            <w:top w:val="none" w:sz="0" w:space="0" w:color="auto"/>
            <w:left w:val="none" w:sz="0" w:space="0" w:color="auto"/>
            <w:bottom w:val="none" w:sz="0" w:space="0" w:color="auto"/>
            <w:right w:val="none" w:sz="0" w:space="0" w:color="auto"/>
          </w:divBdr>
        </w:div>
        <w:div w:id="1285110836">
          <w:marLeft w:val="480"/>
          <w:marRight w:val="0"/>
          <w:marTop w:val="0"/>
          <w:marBottom w:val="0"/>
          <w:divBdr>
            <w:top w:val="none" w:sz="0" w:space="0" w:color="auto"/>
            <w:left w:val="none" w:sz="0" w:space="0" w:color="auto"/>
            <w:bottom w:val="none" w:sz="0" w:space="0" w:color="auto"/>
            <w:right w:val="none" w:sz="0" w:space="0" w:color="auto"/>
          </w:divBdr>
        </w:div>
        <w:div w:id="975792249">
          <w:marLeft w:val="480"/>
          <w:marRight w:val="0"/>
          <w:marTop w:val="0"/>
          <w:marBottom w:val="0"/>
          <w:divBdr>
            <w:top w:val="none" w:sz="0" w:space="0" w:color="auto"/>
            <w:left w:val="none" w:sz="0" w:space="0" w:color="auto"/>
            <w:bottom w:val="none" w:sz="0" w:space="0" w:color="auto"/>
            <w:right w:val="none" w:sz="0" w:space="0" w:color="auto"/>
          </w:divBdr>
        </w:div>
        <w:div w:id="553925771">
          <w:marLeft w:val="480"/>
          <w:marRight w:val="0"/>
          <w:marTop w:val="0"/>
          <w:marBottom w:val="0"/>
          <w:divBdr>
            <w:top w:val="none" w:sz="0" w:space="0" w:color="auto"/>
            <w:left w:val="none" w:sz="0" w:space="0" w:color="auto"/>
            <w:bottom w:val="none" w:sz="0" w:space="0" w:color="auto"/>
            <w:right w:val="none" w:sz="0" w:space="0" w:color="auto"/>
          </w:divBdr>
        </w:div>
        <w:div w:id="1066418958">
          <w:marLeft w:val="480"/>
          <w:marRight w:val="0"/>
          <w:marTop w:val="0"/>
          <w:marBottom w:val="0"/>
          <w:divBdr>
            <w:top w:val="none" w:sz="0" w:space="0" w:color="auto"/>
            <w:left w:val="none" w:sz="0" w:space="0" w:color="auto"/>
            <w:bottom w:val="none" w:sz="0" w:space="0" w:color="auto"/>
            <w:right w:val="none" w:sz="0" w:space="0" w:color="auto"/>
          </w:divBdr>
        </w:div>
        <w:div w:id="330958301">
          <w:marLeft w:val="480"/>
          <w:marRight w:val="0"/>
          <w:marTop w:val="0"/>
          <w:marBottom w:val="0"/>
          <w:divBdr>
            <w:top w:val="none" w:sz="0" w:space="0" w:color="auto"/>
            <w:left w:val="none" w:sz="0" w:space="0" w:color="auto"/>
            <w:bottom w:val="none" w:sz="0" w:space="0" w:color="auto"/>
            <w:right w:val="none" w:sz="0" w:space="0" w:color="auto"/>
          </w:divBdr>
        </w:div>
        <w:div w:id="1930583171">
          <w:marLeft w:val="480"/>
          <w:marRight w:val="0"/>
          <w:marTop w:val="0"/>
          <w:marBottom w:val="0"/>
          <w:divBdr>
            <w:top w:val="none" w:sz="0" w:space="0" w:color="auto"/>
            <w:left w:val="none" w:sz="0" w:space="0" w:color="auto"/>
            <w:bottom w:val="none" w:sz="0" w:space="0" w:color="auto"/>
            <w:right w:val="none" w:sz="0" w:space="0" w:color="auto"/>
          </w:divBdr>
        </w:div>
      </w:divsChild>
    </w:div>
    <w:div w:id="704326425">
      <w:bodyDiv w:val="1"/>
      <w:marLeft w:val="0"/>
      <w:marRight w:val="0"/>
      <w:marTop w:val="0"/>
      <w:marBottom w:val="0"/>
      <w:divBdr>
        <w:top w:val="none" w:sz="0" w:space="0" w:color="auto"/>
        <w:left w:val="none" w:sz="0" w:space="0" w:color="auto"/>
        <w:bottom w:val="none" w:sz="0" w:space="0" w:color="auto"/>
        <w:right w:val="none" w:sz="0" w:space="0" w:color="auto"/>
      </w:divBdr>
    </w:div>
    <w:div w:id="707678230">
      <w:bodyDiv w:val="1"/>
      <w:marLeft w:val="0"/>
      <w:marRight w:val="0"/>
      <w:marTop w:val="0"/>
      <w:marBottom w:val="0"/>
      <w:divBdr>
        <w:top w:val="none" w:sz="0" w:space="0" w:color="auto"/>
        <w:left w:val="none" w:sz="0" w:space="0" w:color="auto"/>
        <w:bottom w:val="none" w:sz="0" w:space="0" w:color="auto"/>
        <w:right w:val="none" w:sz="0" w:space="0" w:color="auto"/>
      </w:divBdr>
    </w:div>
    <w:div w:id="708994996">
      <w:bodyDiv w:val="1"/>
      <w:marLeft w:val="0"/>
      <w:marRight w:val="0"/>
      <w:marTop w:val="0"/>
      <w:marBottom w:val="0"/>
      <w:divBdr>
        <w:top w:val="none" w:sz="0" w:space="0" w:color="auto"/>
        <w:left w:val="none" w:sz="0" w:space="0" w:color="auto"/>
        <w:bottom w:val="none" w:sz="0" w:space="0" w:color="auto"/>
        <w:right w:val="none" w:sz="0" w:space="0" w:color="auto"/>
      </w:divBdr>
    </w:div>
    <w:div w:id="709377185">
      <w:bodyDiv w:val="1"/>
      <w:marLeft w:val="0"/>
      <w:marRight w:val="0"/>
      <w:marTop w:val="0"/>
      <w:marBottom w:val="0"/>
      <w:divBdr>
        <w:top w:val="none" w:sz="0" w:space="0" w:color="auto"/>
        <w:left w:val="none" w:sz="0" w:space="0" w:color="auto"/>
        <w:bottom w:val="none" w:sz="0" w:space="0" w:color="auto"/>
        <w:right w:val="none" w:sz="0" w:space="0" w:color="auto"/>
      </w:divBdr>
    </w:div>
    <w:div w:id="709843744">
      <w:bodyDiv w:val="1"/>
      <w:marLeft w:val="0"/>
      <w:marRight w:val="0"/>
      <w:marTop w:val="0"/>
      <w:marBottom w:val="0"/>
      <w:divBdr>
        <w:top w:val="none" w:sz="0" w:space="0" w:color="auto"/>
        <w:left w:val="none" w:sz="0" w:space="0" w:color="auto"/>
        <w:bottom w:val="none" w:sz="0" w:space="0" w:color="auto"/>
        <w:right w:val="none" w:sz="0" w:space="0" w:color="auto"/>
      </w:divBdr>
    </w:div>
    <w:div w:id="713433178">
      <w:bodyDiv w:val="1"/>
      <w:marLeft w:val="0"/>
      <w:marRight w:val="0"/>
      <w:marTop w:val="0"/>
      <w:marBottom w:val="0"/>
      <w:divBdr>
        <w:top w:val="none" w:sz="0" w:space="0" w:color="auto"/>
        <w:left w:val="none" w:sz="0" w:space="0" w:color="auto"/>
        <w:bottom w:val="none" w:sz="0" w:space="0" w:color="auto"/>
        <w:right w:val="none" w:sz="0" w:space="0" w:color="auto"/>
      </w:divBdr>
    </w:div>
    <w:div w:id="713694142">
      <w:bodyDiv w:val="1"/>
      <w:marLeft w:val="0"/>
      <w:marRight w:val="0"/>
      <w:marTop w:val="0"/>
      <w:marBottom w:val="0"/>
      <w:divBdr>
        <w:top w:val="none" w:sz="0" w:space="0" w:color="auto"/>
        <w:left w:val="none" w:sz="0" w:space="0" w:color="auto"/>
        <w:bottom w:val="none" w:sz="0" w:space="0" w:color="auto"/>
        <w:right w:val="none" w:sz="0" w:space="0" w:color="auto"/>
      </w:divBdr>
    </w:div>
    <w:div w:id="713890600">
      <w:bodyDiv w:val="1"/>
      <w:marLeft w:val="0"/>
      <w:marRight w:val="0"/>
      <w:marTop w:val="0"/>
      <w:marBottom w:val="0"/>
      <w:divBdr>
        <w:top w:val="none" w:sz="0" w:space="0" w:color="auto"/>
        <w:left w:val="none" w:sz="0" w:space="0" w:color="auto"/>
        <w:bottom w:val="none" w:sz="0" w:space="0" w:color="auto"/>
        <w:right w:val="none" w:sz="0" w:space="0" w:color="auto"/>
      </w:divBdr>
    </w:div>
    <w:div w:id="715203538">
      <w:bodyDiv w:val="1"/>
      <w:marLeft w:val="0"/>
      <w:marRight w:val="0"/>
      <w:marTop w:val="0"/>
      <w:marBottom w:val="0"/>
      <w:divBdr>
        <w:top w:val="none" w:sz="0" w:space="0" w:color="auto"/>
        <w:left w:val="none" w:sz="0" w:space="0" w:color="auto"/>
        <w:bottom w:val="none" w:sz="0" w:space="0" w:color="auto"/>
        <w:right w:val="none" w:sz="0" w:space="0" w:color="auto"/>
      </w:divBdr>
    </w:div>
    <w:div w:id="715545615">
      <w:bodyDiv w:val="1"/>
      <w:marLeft w:val="0"/>
      <w:marRight w:val="0"/>
      <w:marTop w:val="0"/>
      <w:marBottom w:val="0"/>
      <w:divBdr>
        <w:top w:val="none" w:sz="0" w:space="0" w:color="auto"/>
        <w:left w:val="none" w:sz="0" w:space="0" w:color="auto"/>
        <w:bottom w:val="none" w:sz="0" w:space="0" w:color="auto"/>
        <w:right w:val="none" w:sz="0" w:space="0" w:color="auto"/>
      </w:divBdr>
    </w:div>
    <w:div w:id="716010718">
      <w:bodyDiv w:val="1"/>
      <w:marLeft w:val="0"/>
      <w:marRight w:val="0"/>
      <w:marTop w:val="0"/>
      <w:marBottom w:val="0"/>
      <w:divBdr>
        <w:top w:val="none" w:sz="0" w:space="0" w:color="auto"/>
        <w:left w:val="none" w:sz="0" w:space="0" w:color="auto"/>
        <w:bottom w:val="none" w:sz="0" w:space="0" w:color="auto"/>
        <w:right w:val="none" w:sz="0" w:space="0" w:color="auto"/>
      </w:divBdr>
    </w:div>
    <w:div w:id="716471911">
      <w:bodyDiv w:val="1"/>
      <w:marLeft w:val="0"/>
      <w:marRight w:val="0"/>
      <w:marTop w:val="0"/>
      <w:marBottom w:val="0"/>
      <w:divBdr>
        <w:top w:val="none" w:sz="0" w:space="0" w:color="auto"/>
        <w:left w:val="none" w:sz="0" w:space="0" w:color="auto"/>
        <w:bottom w:val="none" w:sz="0" w:space="0" w:color="auto"/>
        <w:right w:val="none" w:sz="0" w:space="0" w:color="auto"/>
      </w:divBdr>
    </w:div>
    <w:div w:id="717045626">
      <w:bodyDiv w:val="1"/>
      <w:marLeft w:val="0"/>
      <w:marRight w:val="0"/>
      <w:marTop w:val="0"/>
      <w:marBottom w:val="0"/>
      <w:divBdr>
        <w:top w:val="none" w:sz="0" w:space="0" w:color="auto"/>
        <w:left w:val="none" w:sz="0" w:space="0" w:color="auto"/>
        <w:bottom w:val="none" w:sz="0" w:space="0" w:color="auto"/>
        <w:right w:val="none" w:sz="0" w:space="0" w:color="auto"/>
      </w:divBdr>
    </w:div>
    <w:div w:id="719941807">
      <w:bodyDiv w:val="1"/>
      <w:marLeft w:val="0"/>
      <w:marRight w:val="0"/>
      <w:marTop w:val="0"/>
      <w:marBottom w:val="0"/>
      <w:divBdr>
        <w:top w:val="none" w:sz="0" w:space="0" w:color="auto"/>
        <w:left w:val="none" w:sz="0" w:space="0" w:color="auto"/>
        <w:bottom w:val="none" w:sz="0" w:space="0" w:color="auto"/>
        <w:right w:val="none" w:sz="0" w:space="0" w:color="auto"/>
      </w:divBdr>
      <w:divsChild>
        <w:div w:id="1344818806">
          <w:marLeft w:val="480"/>
          <w:marRight w:val="0"/>
          <w:marTop w:val="0"/>
          <w:marBottom w:val="0"/>
          <w:divBdr>
            <w:top w:val="none" w:sz="0" w:space="0" w:color="auto"/>
            <w:left w:val="none" w:sz="0" w:space="0" w:color="auto"/>
            <w:bottom w:val="none" w:sz="0" w:space="0" w:color="auto"/>
            <w:right w:val="none" w:sz="0" w:space="0" w:color="auto"/>
          </w:divBdr>
        </w:div>
        <w:div w:id="899941207">
          <w:marLeft w:val="480"/>
          <w:marRight w:val="0"/>
          <w:marTop w:val="0"/>
          <w:marBottom w:val="0"/>
          <w:divBdr>
            <w:top w:val="none" w:sz="0" w:space="0" w:color="auto"/>
            <w:left w:val="none" w:sz="0" w:space="0" w:color="auto"/>
            <w:bottom w:val="none" w:sz="0" w:space="0" w:color="auto"/>
            <w:right w:val="none" w:sz="0" w:space="0" w:color="auto"/>
          </w:divBdr>
        </w:div>
        <w:div w:id="415978557">
          <w:marLeft w:val="480"/>
          <w:marRight w:val="0"/>
          <w:marTop w:val="0"/>
          <w:marBottom w:val="0"/>
          <w:divBdr>
            <w:top w:val="none" w:sz="0" w:space="0" w:color="auto"/>
            <w:left w:val="none" w:sz="0" w:space="0" w:color="auto"/>
            <w:bottom w:val="none" w:sz="0" w:space="0" w:color="auto"/>
            <w:right w:val="none" w:sz="0" w:space="0" w:color="auto"/>
          </w:divBdr>
        </w:div>
        <w:div w:id="1469515068">
          <w:marLeft w:val="480"/>
          <w:marRight w:val="0"/>
          <w:marTop w:val="0"/>
          <w:marBottom w:val="0"/>
          <w:divBdr>
            <w:top w:val="none" w:sz="0" w:space="0" w:color="auto"/>
            <w:left w:val="none" w:sz="0" w:space="0" w:color="auto"/>
            <w:bottom w:val="none" w:sz="0" w:space="0" w:color="auto"/>
            <w:right w:val="none" w:sz="0" w:space="0" w:color="auto"/>
          </w:divBdr>
        </w:div>
        <w:div w:id="1219781811">
          <w:marLeft w:val="480"/>
          <w:marRight w:val="0"/>
          <w:marTop w:val="0"/>
          <w:marBottom w:val="0"/>
          <w:divBdr>
            <w:top w:val="none" w:sz="0" w:space="0" w:color="auto"/>
            <w:left w:val="none" w:sz="0" w:space="0" w:color="auto"/>
            <w:bottom w:val="none" w:sz="0" w:space="0" w:color="auto"/>
            <w:right w:val="none" w:sz="0" w:space="0" w:color="auto"/>
          </w:divBdr>
        </w:div>
        <w:div w:id="1589192939">
          <w:marLeft w:val="480"/>
          <w:marRight w:val="0"/>
          <w:marTop w:val="0"/>
          <w:marBottom w:val="0"/>
          <w:divBdr>
            <w:top w:val="none" w:sz="0" w:space="0" w:color="auto"/>
            <w:left w:val="none" w:sz="0" w:space="0" w:color="auto"/>
            <w:bottom w:val="none" w:sz="0" w:space="0" w:color="auto"/>
            <w:right w:val="none" w:sz="0" w:space="0" w:color="auto"/>
          </w:divBdr>
        </w:div>
        <w:div w:id="1140464892">
          <w:marLeft w:val="480"/>
          <w:marRight w:val="0"/>
          <w:marTop w:val="0"/>
          <w:marBottom w:val="0"/>
          <w:divBdr>
            <w:top w:val="none" w:sz="0" w:space="0" w:color="auto"/>
            <w:left w:val="none" w:sz="0" w:space="0" w:color="auto"/>
            <w:bottom w:val="none" w:sz="0" w:space="0" w:color="auto"/>
            <w:right w:val="none" w:sz="0" w:space="0" w:color="auto"/>
          </w:divBdr>
        </w:div>
        <w:div w:id="314451813">
          <w:marLeft w:val="480"/>
          <w:marRight w:val="0"/>
          <w:marTop w:val="0"/>
          <w:marBottom w:val="0"/>
          <w:divBdr>
            <w:top w:val="none" w:sz="0" w:space="0" w:color="auto"/>
            <w:left w:val="none" w:sz="0" w:space="0" w:color="auto"/>
            <w:bottom w:val="none" w:sz="0" w:space="0" w:color="auto"/>
            <w:right w:val="none" w:sz="0" w:space="0" w:color="auto"/>
          </w:divBdr>
        </w:div>
        <w:div w:id="1511603681">
          <w:marLeft w:val="480"/>
          <w:marRight w:val="0"/>
          <w:marTop w:val="0"/>
          <w:marBottom w:val="0"/>
          <w:divBdr>
            <w:top w:val="none" w:sz="0" w:space="0" w:color="auto"/>
            <w:left w:val="none" w:sz="0" w:space="0" w:color="auto"/>
            <w:bottom w:val="none" w:sz="0" w:space="0" w:color="auto"/>
            <w:right w:val="none" w:sz="0" w:space="0" w:color="auto"/>
          </w:divBdr>
        </w:div>
        <w:div w:id="2080781717">
          <w:marLeft w:val="480"/>
          <w:marRight w:val="0"/>
          <w:marTop w:val="0"/>
          <w:marBottom w:val="0"/>
          <w:divBdr>
            <w:top w:val="none" w:sz="0" w:space="0" w:color="auto"/>
            <w:left w:val="none" w:sz="0" w:space="0" w:color="auto"/>
            <w:bottom w:val="none" w:sz="0" w:space="0" w:color="auto"/>
            <w:right w:val="none" w:sz="0" w:space="0" w:color="auto"/>
          </w:divBdr>
        </w:div>
      </w:divsChild>
    </w:div>
    <w:div w:id="720130671">
      <w:bodyDiv w:val="1"/>
      <w:marLeft w:val="0"/>
      <w:marRight w:val="0"/>
      <w:marTop w:val="0"/>
      <w:marBottom w:val="0"/>
      <w:divBdr>
        <w:top w:val="none" w:sz="0" w:space="0" w:color="auto"/>
        <w:left w:val="none" w:sz="0" w:space="0" w:color="auto"/>
        <w:bottom w:val="none" w:sz="0" w:space="0" w:color="auto"/>
        <w:right w:val="none" w:sz="0" w:space="0" w:color="auto"/>
      </w:divBdr>
      <w:divsChild>
        <w:div w:id="12148417">
          <w:marLeft w:val="480"/>
          <w:marRight w:val="0"/>
          <w:marTop w:val="0"/>
          <w:marBottom w:val="0"/>
          <w:divBdr>
            <w:top w:val="none" w:sz="0" w:space="0" w:color="auto"/>
            <w:left w:val="none" w:sz="0" w:space="0" w:color="auto"/>
            <w:bottom w:val="none" w:sz="0" w:space="0" w:color="auto"/>
            <w:right w:val="none" w:sz="0" w:space="0" w:color="auto"/>
          </w:divBdr>
        </w:div>
        <w:div w:id="884563843">
          <w:marLeft w:val="480"/>
          <w:marRight w:val="0"/>
          <w:marTop w:val="0"/>
          <w:marBottom w:val="0"/>
          <w:divBdr>
            <w:top w:val="none" w:sz="0" w:space="0" w:color="auto"/>
            <w:left w:val="none" w:sz="0" w:space="0" w:color="auto"/>
            <w:bottom w:val="none" w:sz="0" w:space="0" w:color="auto"/>
            <w:right w:val="none" w:sz="0" w:space="0" w:color="auto"/>
          </w:divBdr>
        </w:div>
        <w:div w:id="1206481119">
          <w:marLeft w:val="480"/>
          <w:marRight w:val="0"/>
          <w:marTop w:val="0"/>
          <w:marBottom w:val="0"/>
          <w:divBdr>
            <w:top w:val="none" w:sz="0" w:space="0" w:color="auto"/>
            <w:left w:val="none" w:sz="0" w:space="0" w:color="auto"/>
            <w:bottom w:val="none" w:sz="0" w:space="0" w:color="auto"/>
            <w:right w:val="none" w:sz="0" w:space="0" w:color="auto"/>
          </w:divBdr>
        </w:div>
        <w:div w:id="1217929847">
          <w:marLeft w:val="480"/>
          <w:marRight w:val="0"/>
          <w:marTop w:val="0"/>
          <w:marBottom w:val="0"/>
          <w:divBdr>
            <w:top w:val="none" w:sz="0" w:space="0" w:color="auto"/>
            <w:left w:val="none" w:sz="0" w:space="0" w:color="auto"/>
            <w:bottom w:val="none" w:sz="0" w:space="0" w:color="auto"/>
            <w:right w:val="none" w:sz="0" w:space="0" w:color="auto"/>
          </w:divBdr>
        </w:div>
        <w:div w:id="861868423">
          <w:marLeft w:val="480"/>
          <w:marRight w:val="0"/>
          <w:marTop w:val="0"/>
          <w:marBottom w:val="0"/>
          <w:divBdr>
            <w:top w:val="none" w:sz="0" w:space="0" w:color="auto"/>
            <w:left w:val="none" w:sz="0" w:space="0" w:color="auto"/>
            <w:bottom w:val="none" w:sz="0" w:space="0" w:color="auto"/>
            <w:right w:val="none" w:sz="0" w:space="0" w:color="auto"/>
          </w:divBdr>
        </w:div>
        <w:div w:id="1817994871">
          <w:marLeft w:val="480"/>
          <w:marRight w:val="0"/>
          <w:marTop w:val="0"/>
          <w:marBottom w:val="0"/>
          <w:divBdr>
            <w:top w:val="none" w:sz="0" w:space="0" w:color="auto"/>
            <w:left w:val="none" w:sz="0" w:space="0" w:color="auto"/>
            <w:bottom w:val="none" w:sz="0" w:space="0" w:color="auto"/>
            <w:right w:val="none" w:sz="0" w:space="0" w:color="auto"/>
          </w:divBdr>
        </w:div>
        <w:div w:id="377559454">
          <w:marLeft w:val="480"/>
          <w:marRight w:val="0"/>
          <w:marTop w:val="0"/>
          <w:marBottom w:val="0"/>
          <w:divBdr>
            <w:top w:val="none" w:sz="0" w:space="0" w:color="auto"/>
            <w:left w:val="none" w:sz="0" w:space="0" w:color="auto"/>
            <w:bottom w:val="none" w:sz="0" w:space="0" w:color="auto"/>
            <w:right w:val="none" w:sz="0" w:space="0" w:color="auto"/>
          </w:divBdr>
        </w:div>
        <w:div w:id="1084953108">
          <w:marLeft w:val="480"/>
          <w:marRight w:val="0"/>
          <w:marTop w:val="0"/>
          <w:marBottom w:val="0"/>
          <w:divBdr>
            <w:top w:val="none" w:sz="0" w:space="0" w:color="auto"/>
            <w:left w:val="none" w:sz="0" w:space="0" w:color="auto"/>
            <w:bottom w:val="none" w:sz="0" w:space="0" w:color="auto"/>
            <w:right w:val="none" w:sz="0" w:space="0" w:color="auto"/>
          </w:divBdr>
        </w:div>
        <w:div w:id="587269202">
          <w:marLeft w:val="480"/>
          <w:marRight w:val="0"/>
          <w:marTop w:val="0"/>
          <w:marBottom w:val="0"/>
          <w:divBdr>
            <w:top w:val="none" w:sz="0" w:space="0" w:color="auto"/>
            <w:left w:val="none" w:sz="0" w:space="0" w:color="auto"/>
            <w:bottom w:val="none" w:sz="0" w:space="0" w:color="auto"/>
            <w:right w:val="none" w:sz="0" w:space="0" w:color="auto"/>
          </w:divBdr>
        </w:div>
        <w:div w:id="1497919310">
          <w:marLeft w:val="480"/>
          <w:marRight w:val="0"/>
          <w:marTop w:val="0"/>
          <w:marBottom w:val="0"/>
          <w:divBdr>
            <w:top w:val="none" w:sz="0" w:space="0" w:color="auto"/>
            <w:left w:val="none" w:sz="0" w:space="0" w:color="auto"/>
            <w:bottom w:val="none" w:sz="0" w:space="0" w:color="auto"/>
            <w:right w:val="none" w:sz="0" w:space="0" w:color="auto"/>
          </w:divBdr>
        </w:div>
        <w:div w:id="468937984">
          <w:marLeft w:val="480"/>
          <w:marRight w:val="0"/>
          <w:marTop w:val="0"/>
          <w:marBottom w:val="0"/>
          <w:divBdr>
            <w:top w:val="none" w:sz="0" w:space="0" w:color="auto"/>
            <w:left w:val="none" w:sz="0" w:space="0" w:color="auto"/>
            <w:bottom w:val="none" w:sz="0" w:space="0" w:color="auto"/>
            <w:right w:val="none" w:sz="0" w:space="0" w:color="auto"/>
          </w:divBdr>
        </w:div>
        <w:div w:id="888808273">
          <w:marLeft w:val="480"/>
          <w:marRight w:val="0"/>
          <w:marTop w:val="0"/>
          <w:marBottom w:val="0"/>
          <w:divBdr>
            <w:top w:val="none" w:sz="0" w:space="0" w:color="auto"/>
            <w:left w:val="none" w:sz="0" w:space="0" w:color="auto"/>
            <w:bottom w:val="none" w:sz="0" w:space="0" w:color="auto"/>
            <w:right w:val="none" w:sz="0" w:space="0" w:color="auto"/>
          </w:divBdr>
        </w:div>
        <w:div w:id="2056392075">
          <w:marLeft w:val="480"/>
          <w:marRight w:val="0"/>
          <w:marTop w:val="0"/>
          <w:marBottom w:val="0"/>
          <w:divBdr>
            <w:top w:val="none" w:sz="0" w:space="0" w:color="auto"/>
            <w:left w:val="none" w:sz="0" w:space="0" w:color="auto"/>
            <w:bottom w:val="none" w:sz="0" w:space="0" w:color="auto"/>
            <w:right w:val="none" w:sz="0" w:space="0" w:color="auto"/>
          </w:divBdr>
        </w:div>
        <w:div w:id="155919622">
          <w:marLeft w:val="480"/>
          <w:marRight w:val="0"/>
          <w:marTop w:val="0"/>
          <w:marBottom w:val="0"/>
          <w:divBdr>
            <w:top w:val="none" w:sz="0" w:space="0" w:color="auto"/>
            <w:left w:val="none" w:sz="0" w:space="0" w:color="auto"/>
            <w:bottom w:val="none" w:sz="0" w:space="0" w:color="auto"/>
            <w:right w:val="none" w:sz="0" w:space="0" w:color="auto"/>
          </w:divBdr>
        </w:div>
        <w:div w:id="1725759521">
          <w:marLeft w:val="480"/>
          <w:marRight w:val="0"/>
          <w:marTop w:val="0"/>
          <w:marBottom w:val="0"/>
          <w:divBdr>
            <w:top w:val="none" w:sz="0" w:space="0" w:color="auto"/>
            <w:left w:val="none" w:sz="0" w:space="0" w:color="auto"/>
            <w:bottom w:val="none" w:sz="0" w:space="0" w:color="auto"/>
            <w:right w:val="none" w:sz="0" w:space="0" w:color="auto"/>
          </w:divBdr>
        </w:div>
        <w:div w:id="1854025083">
          <w:marLeft w:val="480"/>
          <w:marRight w:val="0"/>
          <w:marTop w:val="0"/>
          <w:marBottom w:val="0"/>
          <w:divBdr>
            <w:top w:val="none" w:sz="0" w:space="0" w:color="auto"/>
            <w:left w:val="none" w:sz="0" w:space="0" w:color="auto"/>
            <w:bottom w:val="none" w:sz="0" w:space="0" w:color="auto"/>
            <w:right w:val="none" w:sz="0" w:space="0" w:color="auto"/>
          </w:divBdr>
        </w:div>
        <w:div w:id="1494564028">
          <w:marLeft w:val="480"/>
          <w:marRight w:val="0"/>
          <w:marTop w:val="0"/>
          <w:marBottom w:val="0"/>
          <w:divBdr>
            <w:top w:val="none" w:sz="0" w:space="0" w:color="auto"/>
            <w:left w:val="none" w:sz="0" w:space="0" w:color="auto"/>
            <w:bottom w:val="none" w:sz="0" w:space="0" w:color="auto"/>
            <w:right w:val="none" w:sz="0" w:space="0" w:color="auto"/>
          </w:divBdr>
        </w:div>
        <w:div w:id="189605840">
          <w:marLeft w:val="480"/>
          <w:marRight w:val="0"/>
          <w:marTop w:val="0"/>
          <w:marBottom w:val="0"/>
          <w:divBdr>
            <w:top w:val="none" w:sz="0" w:space="0" w:color="auto"/>
            <w:left w:val="none" w:sz="0" w:space="0" w:color="auto"/>
            <w:bottom w:val="none" w:sz="0" w:space="0" w:color="auto"/>
            <w:right w:val="none" w:sz="0" w:space="0" w:color="auto"/>
          </w:divBdr>
        </w:div>
        <w:div w:id="1740516797">
          <w:marLeft w:val="480"/>
          <w:marRight w:val="0"/>
          <w:marTop w:val="0"/>
          <w:marBottom w:val="0"/>
          <w:divBdr>
            <w:top w:val="none" w:sz="0" w:space="0" w:color="auto"/>
            <w:left w:val="none" w:sz="0" w:space="0" w:color="auto"/>
            <w:bottom w:val="none" w:sz="0" w:space="0" w:color="auto"/>
            <w:right w:val="none" w:sz="0" w:space="0" w:color="auto"/>
          </w:divBdr>
        </w:div>
        <w:div w:id="931202323">
          <w:marLeft w:val="480"/>
          <w:marRight w:val="0"/>
          <w:marTop w:val="0"/>
          <w:marBottom w:val="0"/>
          <w:divBdr>
            <w:top w:val="none" w:sz="0" w:space="0" w:color="auto"/>
            <w:left w:val="none" w:sz="0" w:space="0" w:color="auto"/>
            <w:bottom w:val="none" w:sz="0" w:space="0" w:color="auto"/>
            <w:right w:val="none" w:sz="0" w:space="0" w:color="auto"/>
          </w:divBdr>
        </w:div>
        <w:div w:id="1147556478">
          <w:marLeft w:val="480"/>
          <w:marRight w:val="0"/>
          <w:marTop w:val="0"/>
          <w:marBottom w:val="0"/>
          <w:divBdr>
            <w:top w:val="none" w:sz="0" w:space="0" w:color="auto"/>
            <w:left w:val="none" w:sz="0" w:space="0" w:color="auto"/>
            <w:bottom w:val="none" w:sz="0" w:space="0" w:color="auto"/>
            <w:right w:val="none" w:sz="0" w:space="0" w:color="auto"/>
          </w:divBdr>
        </w:div>
        <w:div w:id="1238007414">
          <w:marLeft w:val="480"/>
          <w:marRight w:val="0"/>
          <w:marTop w:val="0"/>
          <w:marBottom w:val="0"/>
          <w:divBdr>
            <w:top w:val="none" w:sz="0" w:space="0" w:color="auto"/>
            <w:left w:val="none" w:sz="0" w:space="0" w:color="auto"/>
            <w:bottom w:val="none" w:sz="0" w:space="0" w:color="auto"/>
            <w:right w:val="none" w:sz="0" w:space="0" w:color="auto"/>
          </w:divBdr>
        </w:div>
        <w:div w:id="399838896">
          <w:marLeft w:val="480"/>
          <w:marRight w:val="0"/>
          <w:marTop w:val="0"/>
          <w:marBottom w:val="0"/>
          <w:divBdr>
            <w:top w:val="none" w:sz="0" w:space="0" w:color="auto"/>
            <w:left w:val="none" w:sz="0" w:space="0" w:color="auto"/>
            <w:bottom w:val="none" w:sz="0" w:space="0" w:color="auto"/>
            <w:right w:val="none" w:sz="0" w:space="0" w:color="auto"/>
          </w:divBdr>
        </w:div>
        <w:div w:id="1924338999">
          <w:marLeft w:val="480"/>
          <w:marRight w:val="0"/>
          <w:marTop w:val="0"/>
          <w:marBottom w:val="0"/>
          <w:divBdr>
            <w:top w:val="none" w:sz="0" w:space="0" w:color="auto"/>
            <w:left w:val="none" w:sz="0" w:space="0" w:color="auto"/>
            <w:bottom w:val="none" w:sz="0" w:space="0" w:color="auto"/>
            <w:right w:val="none" w:sz="0" w:space="0" w:color="auto"/>
          </w:divBdr>
        </w:div>
        <w:div w:id="1953971450">
          <w:marLeft w:val="480"/>
          <w:marRight w:val="0"/>
          <w:marTop w:val="0"/>
          <w:marBottom w:val="0"/>
          <w:divBdr>
            <w:top w:val="none" w:sz="0" w:space="0" w:color="auto"/>
            <w:left w:val="none" w:sz="0" w:space="0" w:color="auto"/>
            <w:bottom w:val="none" w:sz="0" w:space="0" w:color="auto"/>
            <w:right w:val="none" w:sz="0" w:space="0" w:color="auto"/>
          </w:divBdr>
        </w:div>
        <w:div w:id="1301569681">
          <w:marLeft w:val="480"/>
          <w:marRight w:val="0"/>
          <w:marTop w:val="0"/>
          <w:marBottom w:val="0"/>
          <w:divBdr>
            <w:top w:val="none" w:sz="0" w:space="0" w:color="auto"/>
            <w:left w:val="none" w:sz="0" w:space="0" w:color="auto"/>
            <w:bottom w:val="none" w:sz="0" w:space="0" w:color="auto"/>
            <w:right w:val="none" w:sz="0" w:space="0" w:color="auto"/>
          </w:divBdr>
        </w:div>
        <w:div w:id="1130392449">
          <w:marLeft w:val="480"/>
          <w:marRight w:val="0"/>
          <w:marTop w:val="0"/>
          <w:marBottom w:val="0"/>
          <w:divBdr>
            <w:top w:val="none" w:sz="0" w:space="0" w:color="auto"/>
            <w:left w:val="none" w:sz="0" w:space="0" w:color="auto"/>
            <w:bottom w:val="none" w:sz="0" w:space="0" w:color="auto"/>
            <w:right w:val="none" w:sz="0" w:space="0" w:color="auto"/>
          </w:divBdr>
        </w:div>
        <w:div w:id="1786850101">
          <w:marLeft w:val="480"/>
          <w:marRight w:val="0"/>
          <w:marTop w:val="0"/>
          <w:marBottom w:val="0"/>
          <w:divBdr>
            <w:top w:val="none" w:sz="0" w:space="0" w:color="auto"/>
            <w:left w:val="none" w:sz="0" w:space="0" w:color="auto"/>
            <w:bottom w:val="none" w:sz="0" w:space="0" w:color="auto"/>
            <w:right w:val="none" w:sz="0" w:space="0" w:color="auto"/>
          </w:divBdr>
        </w:div>
        <w:div w:id="617490935">
          <w:marLeft w:val="480"/>
          <w:marRight w:val="0"/>
          <w:marTop w:val="0"/>
          <w:marBottom w:val="0"/>
          <w:divBdr>
            <w:top w:val="none" w:sz="0" w:space="0" w:color="auto"/>
            <w:left w:val="none" w:sz="0" w:space="0" w:color="auto"/>
            <w:bottom w:val="none" w:sz="0" w:space="0" w:color="auto"/>
            <w:right w:val="none" w:sz="0" w:space="0" w:color="auto"/>
          </w:divBdr>
        </w:div>
        <w:div w:id="83234108">
          <w:marLeft w:val="480"/>
          <w:marRight w:val="0"/>
          <w:marTop w:val="0"/>
          <w:marBottom w:val="0"/>
          <w:divBdr>
            <w:top w:val="none" w:sz="0" w:space="0" w:color="auto"/>
            <w:left w:val="none" w:sz="0" w:space="0" w:color="auto"/>
            <w:bottom w:val="none" w:sz="0" w:space="0" w:color="auto"/>
            <w:right w:val="none" w:sz="0" w:space="0" w:color="auto"/>
          </w:divBdr>
        </w:div>
        <w:div w:id="897478595">
          <w:marLeft w:val="480"/>
          <w:marRight w:val="0"/>
          <w:marTop w:val="0"/>
          <w:marBottom w:val="0"/>
          <w:divBdr>
            <w:top w:val="none" w:sz="0" w:space="0" w:color="auto"/>
            <w:left w:val="none" w:sz="0" w:space="0" w:color="auto"/>
            <w:bottom w:val="none" w:sz="0" w:space="0" w:color="auto"/>
            <w:right w:val="none" w:sz="0" w:space="0" w:color="auto"/>
          </w:divBdr>
        </w:div>
        <w:div w:id="968511951">
          <w:marLeft w:val="480"/>
          <w:marRight w:val="0"/>
          <w:marTop w:val="0"/>
          <w:marBottom w:val="0"/>
          <w:divBdr>
            <w:top w:val="none" w:sz="0" w:space="0" w:color="auto"/>
            <w:left w:val="none" w:sz="0" w:space="0" w:color="auto"/>
            <w:bottom w:val="none" w:sz="0" w:space="0" w:color="auto"/>
            <w:right w:val="none" w:sz="0" w:space="0" w:color="auto"/>
          </w:divBdr>
        </w:div>
        <w:div w:id="351223178">
          <w:marLeft w:val="480"/>
          <w:marRight w:val="0"/>
          <w:marTop w:val="0"/>
          <w:marBottom w:val="0"/>
          <w:divBdr>
            <w:top w:val="none" w:sz="0" w:space="0" w:color="auto"/>
            <w:left w:val="none" w:sz="0" w:space="0" w:color="auto"/>
            <w:bottom w:val="none" w:sz="0" w:space="0" w:color="auto"/>
            <w:right w:val="none" w:sz="0" w:space="0" w:color="auto"/>
          </w:divBdr>
        </w:div>
        <w:div w:id="1651983691">
          <w:marLeft w:val="480"/>
          <w:marRight w:val="0"/>
          <w:marTop w:val="0"/>
          <w:marBottom w:val="0"/>
          <w:divBdr>
            <w:top w:val="none" w:sz="0" w:space="0" w:color="auto"/>
            <w:left w:val="none" w:sz="0" w:space="0" w:color="auto"/>
            <w:bottom w:val="none" w:sz="0" w:space="0" w:color="auto"/>
            <w:right w:val="none" w:sz="0" w:space="0" w:color="auto"/>
          </w:divBdr>
        </w:div>
        <w:div w:id="1597977478">
          <w:marLeft w:val="480"/>
          <w:marRight w:val="0"/>
          <w:marTop w:val="0"/>
          <w:marBottom w:val="0"/>
          <w:divBdr>
            <w:top w:val="none" w:sz="0" w:space="0" w:color="auto"/>
            <w:left w:val="none" w:sz="0" w:space="0" w:color="auto"/>
            <w:bottom w:val="none" w:sz="0" w:space="0" w:color="auto"/>
            <w:right w:val="none" w:sz="0" w:space="0" w:color="auto"/>
          </w:divBdr>
        </w:div>
        <w:div w:id="968244915">
          <w:marLeft w:val="480"/>
          <w:marRight w:val="0"/>
          <w:marTop w:val="0"/>
          <w:marBottom w:val="0"/>
          <w:divBdr>
            <w:top w:val="none" w:sz="0" w:space="0" w:color="auto"/>
            <w:left w:val="none" w:sz="0" w:space="0" w:color="auto"/>
            <w:bottom w:val="none" w:sz="0" w:space="0" w:color="auto"/>
            <w:right w:val="none" w:sz="0" w:space="0" w:color="auto"/>
          </w:divBdr>
        </w:div>
        <w:div w:id="1773623477">
          <w:marLeft w:val="480"/>
          <w:marRight w:val="0"/>
          <w:marTop w:val="0"/>
          <w:marBottom w:val="0"/>
          <w:divBdr>
            <w:top w:val="none" w:sz="0" w:space="0" w:color="auto"/>
            <w:left w:val="none" w:sz="0" w:space="0" w:color="auto"/>
            <w:bottom w:val="none" w:sz="0" w:space="0" w:color="auto"/>
            <w:right w:val="none" w:sz="0" w:space="0" w:color="auto"/>
          </w:divBdr>
        </w:div>
        <w:div w:id="1055658847">
          <w:marLeft w:val="480"/>
          <w:marRight w:val="0"/>
          <w:marTop w:val="0"/>
          <w:marBottom w:val="0"/>
          <w:divBdr>
            <w:top w:val="none" w:sz="0" w:space="0" w:color="auto"/>
            <w:left w:val="none" w:sz="0" w:space="0" w:color="auto"/>
            <w:bottom w:val="none" w:sz="0" w:space="0" w:color="auto"/>
            <w:right w:val="none" w:sz="0" w:space="0" w:color="auto"/>
          </w:divBdr>
        </w:div>
        <w:div w:id="1065181883">
          <w:marLeft w:val="480"/>
          <w:marRight w:val="0"/>
          <w:marTop w:val="0"/>
          <w:marBottom w:val="0"/>
          <w:divBdr>
            <w:top w:val="none" w:sz="0" w:space="0" w:color="auto"/>
            <w:left w:val="none" w:sz="0" w:space="0" w:color="auto"/>
            <w:bottom w:val="none" w:sz="0" w:space="0" w:color="auto"/>
            <w:right w:val="none" w:sz="0" w:space="0" w:color="auto"/>
          </w:divBdr>
        </w:div>
        <w:div w:id="873886375">
          <w:marLeft w:val="480"/>
          <w:marRight w:val="0"/>
          <w:marTop w:val="0"/>
          <w:marBottom w:val="0"/>
          <w:divBdr>
            <w:top w:val="none" w:sz="0" w:space="0" w:color="auto"/>
            <w:left w:val="none" w:sz="0" w:space="0" w:color="auto"/>
            <w:bottom w:val="none" w:sz="0" w:space="0" w:color="auto"/>
            <w:right w:val="none" w:sz="0" w:space="0" w:color="auto"/>
          </w:divBdr>
        </w:div>
      </w:divsChild>
    </w:div>
    <w:div w:id="721753834">
      <w:bodyDiv w:val="1"/>
      <w:marLeft w:val="0"/>
      <w:marRight w:val="0"/>
      <w:marTop w:val="0"/>
      <w:marBottom w:val="0"/>
      <w:divBdr>
        <w:top w:val="none" w:sz="0" w:space="0" w:color="auto"/>
        <w:left w:val="none" w:sz="0" w:space="0" w:color="auto"/>
        <w:bottom w:val="none" w:sz="0" w:space="0" w:color="auto"/>
        <w:right w:val="none" w:sz="0" w:space="0" w:color="auto"/>
      </w:divBdr>
    </w:div>
    <w:div w:id="722600625">
      <w:bodyDiv w:val="1"/>
      <w:marLeft w:val="0"/>
      <w:marRight w:val="0"/>
      <w:marTop w:val="0"/>
      <w:marBottom w:val="0"/>
      <w:divBdr>
        <w:top w:val="none" w:sz="0" w:space="0" w:color="auto"/>
        <w:left w:val="none" w:sz="0" w:space="0" w:color="auto"/>
        <w:bottom w:val="none" w:sz="0" w:space="0" w:color="auto"/>
        <w:right w:val="none" w:sz="0" w:space="0" w:color="auto"/>
      </w:divBdr>
    </w:div>
    <w:div w:id="723915365">
      <w:bodyDiv w:val="1"/>
      <w:marLeft w:val="0"/>
      <w:marRight w:val="0"/>
      <w:marTop w:val="0"/>
      <w:marBottom w:val="0"/>
      <w:divBdr>
        <w:top w:val="none" w:sz="0" w:space="0" w:color="auto"/>
        <w:left w:val="none" w:sz="0" w:space="0" w:color="auto"/>
        <w:bottom w:val="none" w:sz="0" w:space="0" w:color="auto"/>
        <w:right w:val="none" w:sz="0" w:space="0" w:color="auto"/>
      </w:divBdr>
      <w:divsChild>
        <w:div w:id="2001889329">
          <w:marLeft w:val="480"/>
          <w:marRight w:val="0"/>
          <w:marTop w:val="0"/>
          <w:marBottom w:val="0"/>
          <w:divBdr>
            <w:top w:val="none" w:sz="0" w:space="0" w:color="auto"/>
            <w:left w:val="none" w:sz="0" w:space="0" w:color="auto"/>
            <w:bottom w:val="none" w:sz="0" w:space="0" w:color="auto"/>
            <w:right w:val="none" w:sz="0" w:space="0" w:color="auto"/>
          </w:divBdr>
        </w:div>
        <w:div w:id="870149407">
          <w:marLeft w:val="480"/>
          <w:marRight w:val="0"/>
          <w:marTop w:val="0"/>
          <w:marBottom w:val="0"/>
          <w:divBdr>
            <w:top w:val="none" w:sz="0" w:space="0" w:color="auto"/>
            <w:left w:val="none" w:sz="0" w:space="0" w:color="auto"/>
            <w:bottom w:val="none" w:sz="0" w:space="0" w:color="auto"/>
            <w:right w:val="none" w:sz="0" w:space="0" w:color="auto"/>
          </w:divBdr>
        </w:div>
        <w:div w:id="1758088958">
          <w:marLeft w:val="480"/>
          <w:marRight w:val="0"/>
          <w:marTop w:val="0"/>
          <w:marBottom w:val="0"/>
          <w:divBdr>
            <w:top w:val="none" w:sz="0" w:space="0" w:color="auto"/>
            <w:left w:val="none" w:sz="0" w:space="0" w:color="auto"/>
            <w:bottom w:val="none" w:sz="0" w:space="0" w:color="auto"/>
            <w:right w:val="none" w:sz="0" w:space="0" w:color="auto"/>
          </w:divBdr>
        </w:div>
        <w:div w:id="173418072">
          <w:marLeft w:val="480"/>
          <w:marRight w:val="0"/>
          <w:marTop w:val="0"/>
          <w:marBottom w:val="0"/>
          <w:divBdr>
            <w:top w:val="none" w:sz="0" w:space="0" w:color="auto"/>
            <w:left w:val="none" w:sz="0" w:space="0" w:color="auto"/>
            <w:bottom w:val="none" w:sz="0" w:space="0" w:color="auto"/>
            <w:right w:val="none" w:sz="0" w:space="0" w:color="auto"/>
          </w:divBdr>
        </w:div>
        <w:div w:id="2145343035">
          <w:marLeft w:val="480"/>
          <w:marRight w:val="0"/>
          <w:marTop w:val="0"/>
          <w:marBottom w:val="0"/>
          <w:divBdr>
            <w:top w:val="none" w:sz="0" w:space="0" w:color="auto"/>
            <w:left w:val="none" w:sz="0" w:space="0" w:color="auto"/>
            <w:bottom w:val="none" w:sz="0" w:space="0" w:color="auto"/>
            <w:right w:val="none" w:sz="0" w:space="0" w:color="auto"/>
          </w:divBdr>
        </w:div>
        <w:div w:id="918641346">
          <w:marLeft w:val="480"/>
          <w:marRight w:val="0"/>
          <w:marTop w:val="0"/>
          <w:marBottom w:val="0"/>
          <w:divBdr>
            <w:top w:val="none" w:sz="0" w:space="0" w:color="auto"/>
            <w:left w:val="none" w:sz="0" w:space="0" w:color="auto"/>
            <w:bottom w:val="none" w:sz="0" w:space="0" w:color="auto"/>
            <w:right w:val="none" w:sz="0" w:space="0" w:color="auto"/>
          </w:divBdr>
        </w:div>
        <w:div w:id="1750079291">
          <w:marLeft w:val="480"/>
          <w:marRight w:val="0"/>
          <w:marTop w:val="0"/>
          <w:marBottom w:val="0"/>
          <w:divBdr>
            <w:top w:val="none" w:sz="0" w:space="0" w:color="auto"/>
            <w:left w:val="none" w:sz="0" w:space="0" w:color="auto"/>
            <w:bottom w:val="none" w:sz="0" w:space="0" w:color="auto"/>
            <w:right w:val="none" w:sz="0" w:space="0" w:color="auto"/>
          </w:divBdr>
        </w:div>
        <w:div w:id="894312650">
          <w:marLeft w:val="480"/>
          <w:marRight w:val="0"/>
          <w:marTop w:val="0"/>
          <w:marBottom w:val="0"/>
          <w:divBdr>
            <w:top w:val="none" w:sz="0" w:space="0" w:color="auto"/>
            <w:left w:val="none" w:sz="0" w:space="0" w:color="auto"/>
            <w:bottom w:val="none" w:sz="0" w:space="0" w:color="auto"/>
            <w:right w:val="none" w:sz="0" w:space="0" w:color="auto"/>
          </w:divBdr>
        </w:div>
        <w:div w:id="1740248229">
          <w:marLeft w:val="480"/>
          <w:marRight w:val="0"/>
          <w:marTop w:val="0"/>
          <w:marBottom w:val="0"/>
          <w:divBdr>
            <w:top w:val="none" w:sz="0" w:space="0" w:color="auto"/>
            <w:left w:val="none" w:sz="0" w:space="0" w:color="auto"/>
            <w:bottom w:val="none" w:sz="0" w:space="0" w:color="auto"/>
            <w:right w:val="none" w:sz="0" w:space="0" w:color="auto"/>
          </w:divBdr>
        </w:div>
        <w:div w:id="366294220">
          <w:marLeft w:val="480"/>
          <w:marRight w:val="0"/>
          <w:marTop w:val="0"/>
          <w:marBottom w:val="0"/>
          <w:divBdr>
            <w:top w:val="none" w:sz="0" w:space="0" w:color="auto"/>
            <w:left w:val="none" w:sz="0" w:space="0" w:color="auto"/>
            <w:bottom w:val="none" w:sz="0" w:space="0" w:color="auto"/>
            <w:right w:val="none" w:sz="0" w:space="0" w:color="auto"/>
          </w:divBdr>
        </w:div>
        <w:div w:id="25108552">
          <w:marLeft w:val="480"/>
          <w:marRight w:val="0"/>
          <w:marTop w:val="0"/>
          <w:marBottom w:val="0"/>
          <w:divBdr>
            <w:top w:val="none" w:sz="0" w:space="0" w:color="auto"/>
            <w:left w:val="none" w:sz="0" w:space="0" w:color="auto"/>
            <w:bottom w:val="none" w:sz="0" w:space="0" w:color="auto"/>
            <w:right w:val="none" w:sz="0" w:space="0" w:color="auto"/>
          </w:divBdr>
        </w:div>
        <w:div w:id="1855223686">
          <w:marLeft w:val="480"/>
          <w:marRight w:val="0"/>
          <w:marTop w:val="0"/>
          <w:marBottom w:val="0"/>
          <w:divBdr>
            <w:top w:val="none" w:sz="0" w:space="0" w:color="auto"/>
            <w:left w:val="none" w:sz="0" w:space="0" w:color="auto"/>
            <w:bottom w:val="none" w:sz="0" w:space="0" w:color="auto"/>
            <w:right w:val="none" w:sz="0" w:space="0" w:color="auto"/>
          </w:divBdr>
        </w:div>
        <w:div w:id="2142838979">
          <w:marLeft w:val="480"/>
          <w:marRight w:val="0"/>
          <w:marTop w:val="0"/>
          <w:marBottom w:val="0"/>
          <w:divBdr>
            <w:top w:val="none" w:sz="0" w:space="0" w:color="auto"/>
            <w:left w:val="none" w:sz="0" w:space="0" w:color="auto"/>
            <w:bottom w:val="none" w:sz="0" w:space="0" w:color="auto"/>
            <w:right w:val="none" w:sz="0" w:space="0" w:color="auto"/>
          </w:divBdr>
        </w:div>
        <w:div w:id="2103253424">
          <w:marLeft w:val="480"/>
          <w:marRight w:val="0"/>
          <w:marTop w:val="0"/>
          <w:marBottom w:val="0"/>
          <w:divBdr>
            <w:top w:val="none" w:sz="0" w:space="0" w:color="auto"/>
            <w:left w:val="none" w:sz="0" w:space="0" w:color="auto"/>
            <w:bottom w:val="none" w:sz="0" w:space="0" w:color="auto"/>
            <w:right w:val="none" w:sz="0" w:space="0" w:color="auto"/>
          </w:divBdr>
        </w:div>
        <w:div w:id="2011058564">
          <w:marLeft w:val="480"/>
          <w:marRight w:val="0"/>
          <w:marTop w:val="0"/>
          <w:marBottom w:val="0"/>
          <w:divBdr>
            <w:top w:val="none" w:sz="0" w:space="0" w:color="auto"/>
            <w:left w:val="none" w:sz="0" w:space="0" w:color="auto"/>
            <w:bottom w:val="none" w:sz="0" w:space="0" w:color="auto"/>
            <w:right w:val="none" w:sz="0" w:space="0" w:color="auto"/>
          </w:divBdr>
        </w:div>
        <w:div w:id="1128359456">
          <w:marLeft w:val="480"/>
          <w:marRight w:val="0"/>
          <w:marTop w:val="0"/>
          <w:marBottom w:val="0"/>
          <w:divBdr>
            <w:top w:val="none" w:sz="0" w:space="0" w:color="auto"/>
            <w:left w:val="none" w:sz="0" w:space="0" w:color="auto"/>
            <w:bottom w:val="none" w:sz="0" w:space="0" w:color="auto"/>
            <w:right w:val="none" w:sz="0" w:space="0" w:color="auto"/>
          </w:divBdr>
        </w:div>
        <w:div w:id="1835997441">
          <w:marLeft w:val="480"/>
          <w:marRight w:val="0"/>
          <w:marTop w:val="0"/>
          <w:marBottom w:val="0"/>
          <w:divBdr>
            <w:top w:val="none" w:sz="0" w:space="0" w:color="auto"/>
            <w:left w:val="none" w:sz="0" w:space="0" w:color="auto"/>
            <w:bottom w:val="none" w:sz="0" w:space="0" w:color="auto"/>
            <w:right w:val="none" w:sz="0" w:space="0" w:color="auto"/>
          </w:divBdr>
        </w:div>
        <w:div w:id="1038237807">
          <w:marLeft w:val="480"/>
          <w:marRight w:val="0"/>
          <w:marTop w:val="0"/>
          <w:marBottom w:val="0"/>
          <w:divBdr>
            <w:top w:val="none" w:sz="0" w:space="0" w:color="auto"/>
            <w:left w:val="none" w:sz="0" w:space="0" w:color="auto"/>
            <w:bottom w:val="none" w:sz="0" w:space="0" w:color="auto"/>
            <w:right w:val="none" w:sz="0" w:space="0" w:color="auto"/>
          </w:divBdr>
        </w:div>
        <w:div w:id="2104034824">
          <w:marLeft w:val="480"/>
          <w:marRight w:val="0"/>
          <w:marTop w:val="0"/>
          <w:marBottom w:val="0"/>
          <w:divBdr>
            <w:top w:val="none" w:sz="0" w:space="0" w:color="auto"/>
            <w:left w:val="none" w:sz="0" w:space="0" w:color="auto"/>
            <w:bottom w:val="none" w:sz="0" w:space="0" w:color="auto"/>
            <w:right w:val="none" w:sz="0" w:space="0" w:color="auto"/>
          </w:divBdr>
        </w:div>
        <w:div w:id="1556357527">
          <w:marLeft w:val="480"/>
          <w:marRight w:val="0"/>
          <w:marTop w:val="0"/>
          <w:marBottom w:val="0"/>
          <w:divBdr>
            <w:top w:val="none" w:sz="0" w:space="0" w:color="auto"/>
            <w:left w:val="none" w:sz="0" w:space="0" w:color="auto"/>
            <w:bottom w:val="none" w:sz="0" w:space="0" w:color="auto"/>
            <w:right w:val="none" w:sz="0" w:space="0" w:color="auto"/>
          </w:divBdr>
        </w:div>
        <w:div w:id="964896028">
          <w:marLeft w:val="480"/>
          <w:marRight w:val="0"/>
          <w:marTop w:val="0"/>
          <w:marBottom w:val="0"/>
          <w:divBdr>
            <w:top w:val="none" w:sz="0" w:space="0" w:color="auto"/>
            <w:left w:val="none" w:sz="0" w:space="0" w:color="auto"/>
            <w:bottom w:val="none" w:sz="0" w:space="0" w:color="auto"/>
            <w:right w:val="none" w:sz="0" w:space="0" w:color="auto"/>
          </w:divBdr>
        </w:div>
        <w:div w:id="733702756">
          <w:marLeft w:val="480"/>
          <w:marRight w:val="0"/>
          <w:marTop w:val="0"/>
          <w:marBottom w:val="0"/>
          <w:divBdr>
            <w:top w:val="none" w:sz="0" w:space="0" w:color="auto"/>
            <w:left w:val="none" w:sz="0" w:space="0" w:color="auto"/>
            <w:bottom w:val="none" w:sz="0" w:space="0" w:color="auto"/>
            <w:right w:val="none" w:sz="0" w:space="0" w:color="auto"/>
          </w:divBdr>
        </w:div>
        <w:div w:id="468717554">
          <w:marLeft w:val="480"/>
          <w:marRight w:val="0"/>
          <w:marTop w:val="0"/>
          <w:marBottom w:val="0"/>
          <w:divBdr>
            <w:top w:val="none" w:sz="0" w:space="0" w:color="auto"/>
            <w:left w:val="none" w:sz="0" w:space="0" w:color="auto"/>
            <w:bottom w:val="none" w:sz="0" w:space="0" w:color="auto"/>
            <w:right w:val="none" w:sz="0" w:space="0" w:color="auto"/>
          </w:divBdr>
        </w:div>
        <w:div w:id="882523273">
          <w:marLeft w:val="480"/>
          <w:marRight w:val="0"/>
          <w:marTop w:val="0"/>
          <w:marBottom w:val="0"/>
          <w:divBdr>
            <w:top w:val="none" w:sz="0" w:space="0" w:color="auto"/>
            <w:left w:val="none" w:sz="0" w:space="0" w:color="auto"/>
            <w:bottom w:val="none" w:sz="0" w:space="0" w:color="auto"/>
            <w:right w:val="none" w:sz="0" w:space="0" w:color="auto"/>
          </w:divBdr>
        </w:div>
        <w:div w:id="1891913061">
          <w:marLeft w:val="480"/>
          <w:marRight w:val="0"/>
          <w:marTop w:val="0"/>
          <w:marBottom w:val="0"/>
          <w:divBdr>
            <w:top w:val="none" w:sz="0" w:space="0" w:color="auto"/>
            <w:left w:val="none" w:sz="0" w:space="0" w:color="auto"/>
            <w:bottom w:val="none" w:sz="0" w:space="0" w:color="auto"/>
            <w:right w:val="none" w:sz="0" w:space="0" w:color="auto"/>
          </w:divBdr>
        </w:div>
        <w:div w:id="1070418616">
          <w:marLeft w:val="480"/>
          <w:marRight w:val="0"/>
          <w:marTop w:val="0"/>
          <w:marBottom w:val="0"/>
          <w:divBdr>
            <w:top w:val="none" w:sz="0" w:space="0" w:color="auto"/>
            <w:left w:val="none" w:sz="0" w:space="0" w:color="auto"/>
            <w:bottom w:val="none" w:sz="0" w:space="0" w:color="auto"/>
            <w:right w:val="none" w:sz="0" w:space="0" w:color="auto"/>
          </w:divBdr>
        </w:div>
        <w:div w:id="22833069">
          <w:marLeft w:val="480"/>
          <w:marRight w:val="0"/>
          <w:marTop w:val="0"/>
          <w:marBottom w:val="0"/>
          <w:divBdr>
            <w:top w:val="none" w:sz="0" w:space="0" w:color="auto"/>
            <w:left w:val="none" w:sz="0" w:space="0" w:color="auto"/>
            <w:bottom w:val="none" w:sz="0" w:space="0" w:color="auto"/>
            <w:right w:val="none" w:sz="0" w:space="0" w:color="auto"/>
          </w:divBdr>
        </w:div>
        <w:div w:id="148712325">
          <w:marLeft w:val="480"/>
          <w:marRight w:val="0"/>
          <w:marTop w:val="0"/>
          <w:marBottom w:val="0"/>
          <w:divBdr>
            <w:top w:val="none" w:sz="0" w:space="0" w:color="auto"/>
            <w:left w:val="none" w:sz="0" w:space="0" w:color="auto"/>
            <w:bottom w:val="none" w:sz="0" w:space="0" w:color="auto"/>
            <w:right w:val="none" w:sz="0" w:space="0" w:color="auto"/>
          </w:divBdr>
        </w:div>
        <w:div w:id="630787945">
          <w:marLeft w:val="480"/>
          <w:marRight w:val="0"/>
          <w:marTop w:val="0"/>
          <w:marBottom w:val="0"/>
          <w:divBdr>
            <w:top w:val="none" w:sz="0" w:space="0" w:color="auto"/>
            <w:left w:val="none" w:sz="0" w:space="0" w:color="auto"/>
            <w:bottom w:val="none" w:sz="0" w:space="0" w:color="auto"/>
            <w:right w:val="none" w:sz="0" w:space="0" w:color="auto"/>
          </w:divBdr>
        </w:div>
        <w:div w:id="915750877">
          <w:marLeft w:val="480"/>
          <w:marRight w:val="0"/>
          <w:marTop w:val="0"/>
          <w:marBottom w:val="0"/>
          <w:divBdr>
            <w:top w:val="none" w:sz="0" w:space="0" w:color="auto"/>
            <w:left w:val="none" w:sz="0" w:space="0" w:color="auto"/>
            <w:bottom w:val="none" w:sz="0" w:space="0" w:color="auto"/>
            <w:right w:val="none" w:sz="0" w:space="0" w:color="auto"/>
          </w:divBdr>
        </w:div>
        <w:div w:id="752092559">
          <w:marLeft w:val="480"/>
          <w:marRight w:val="0"/>
          <w:marTop w:val="0"/>
          <w:marBottom w:val="0"/>
          <w:divBdr>
            <w:top w:val="none" w:sz="0" w:space="0" w:color="auto"/>
            <w:left w:val="none" w:sz="0" w:space="0" w:color="auto"/>
            <w:bottom w:val="none" w:sz="0" w:space="0" w:color="auto"/>
            <w:right w:val="none" w:sz="0" w:space="0" w:color="auto"/>
          </w:divBdr>
        </w:div>
        <w:div w:id="1007250923">
          <w:marLeft w:val="480"/>
          <w:marRight w:val="0"/>
          <w:marTop w:val="0"/>
          <w:marBottom w:val="0"/>
          <w:divBdr>
            <w:top w:val="none" w:sz="0" w:space="0" w:color="auto"/>
            <w:left w:val="none" w:sz="0" w:space="0" w:color="auto"/>
            <w:bottom w:val="none" w:sz="0" w:space="0" w:color="auto"/>
            <w:right w:val="none" w:sz="0" w:space="0" w:color="auto"/>
          </w:divBdr>
        </w:div>
        <w:div w:id="1832063415">
          <w:marLeft w:val="480"/>
          <w:marRight w:val="0"/>
          <w:marTop w:val="0"/>
          <w:marBottom w:val="0"/>
          <w:divBdr>
            <w:top w:val="none" w:sz="0" w:space="0" w:color="auto"/>
            <w:left w:val="none" w:sz="0" w:space="0" w:color="auto"/>
            <w:bottom w:val="none" w:sz="0" w:space="0" w:color="auto"/>
            <w:right w:val="none" w:sz="0" w:space="0" w:color="auto"/>
          </w:divBdr>
        </w:div>
        <w:div w:id="778332768">
          <w:marLeft w:val="480"/>
          <w:marRight w:val="0"/>
          <w:marTop w:val="0"/>
          <w:marBottom w:val="0"/>
          <w:divBdr>
            <w:top w:val="none" w:sz="0" w:space="0" w:color="auto"/>
            <w:left w:val="none" w:sz="0" w:space="0" w:color="auto"/>
            <w:bottom w:val="none" w:sz="0" w:space="0" w:color="auto"/>
            <w:right w:val="none" w:sz="0" w:space="0" w:color="auto"/>
          </w:divBdr>
        </w:div>
        <w:div w:id="45687631">
          <w:marLeft w:val="480"/>
          <w:marRight w:val="0"/>
          <w:marTop w:val="0"/>
          <w:marBottom w:val="0"/>
          <w:divBdr>
            <w:top w:val="none" w:sz="0" w:space="0" w:color="auto"/>
            <w:left w:val="none" w:sz="0" w:space="0" w:color="auto"/>
            <w:bottom w:val="none" w:sz="0" w:space="0" w:color="auto"/>
            <w:right w:val="none" w:sz="0" w:space="0" w:color="auto"/>
          </w:divBdr>
        </w:div>
        <w:div w:id="750007240">
          <w:marLeft w:val="480"/>
          <w:marRight w:val="0"/>
          <w:marTop w:val="0"/>
          <w:marBottom w:val="0"/>
          <w:divBdr>
            <w:top w:val="none" w:sz="0" w:space="0" w:color="auto"/>
            <w:left w:val="none" w:sz="0" w:space="0" w:color="auto"/>
            <w:bottom w:val="none" w:sz="0" w:space="0" w:color="auto"/>
            <w:right w:val="none" w:sz="0" w:space="0" w:color="auto"/>
          </w:divBdr>
        </w:div>
        <w:div w:id="65498882">
          <w:marLeft w:val="480"/>
          <w:marRight w:val="0"/>
          <w:marTop w:val="0"/>
          <w:marBottom w:val="0"/>
          <w:divBdr>
            <w:top w:val="none" w:sz="0" w:space="0" w:color="auto"/>
            <w:left w:val="none" w:sz="0" w:space="0" w:color="auto"/>
            <w:bottom w:val="none" w:sz="0" w:space="0" w:color="auto"/>
            <w:right w:val="none" w:sz="0" w:space="0" w:color="auto"/>
          </w:divBdr>
        </w:div>
        <w:div w:id="1276983497">
          <w:marLeft w:val="480"/>
          <w:marRight w:val="0"/>
          <w:marTop w:val="0"/>
          <w:marBottom w:val="0"/>
          <w:divBdr>
            <w:top w:val="none" w:sz="0" w:space="0" w:color="auto"/>
            <w:left w:val="none" w:sz="0" w:space="0" w:color="auto"/>
            <w:bottom w:val="none" w:sz="0" w:space="0" w:color="auto"/>
            <w:right w:val="none" w:sz="0" w:space="0" w:color="auto"/>
          </w:divBdr>
        </w:div>
        <w:div w:id="571962281">
          <w:marLeft w:val="480"/>
          <w:marRight w:val="0"/>
          <w:marTop w:val="0"/>
          <w:marBottom w:val="0"/>
          <w:divBdr>
            <w:top w:val="none" w:sz="0" w:space="0" w:color="auto"/>
            <w:left w:val="none" w:sz="0" w:space="0" w:color="auto"/>
            <w:bottom w:val="none" w:sz="0" w:space="0" w:color="auto"/>
            <w:right w:val="none" w:sz="0" w:space="0" w:color="auto"/>
          </w:divBdr>
        </w:div>
        <w:div w:id="1462766058">
          <w:marLeft w:val="480"/>
          <w:marRight w:val="0"/>
          <w:marTop w:val="0"/>
          <w:marBottom w:val="0"/>
          <w:divBdr>
            <w:top w:val="none" w:sz="0" w:space="0" w:color="auto"/>
            <w:left w:val="none" w:sz="0" w:space="0" w:color="auto"/>
            <w:bottom w:val="none" w:sz="0" w:space="0" w:color="auto"/>
            <w:right w:val="none" w:sz="0" w:space="0" w:color="auto"/>
          </w:divBdr>
        </w:div>
        <w:div w:id="1762532677">
          <w:marLeft w:val="480"/>
          <w:marRight w:val="0"/>
          <w:marTop w:val="0"/>
          <w:marBottom w:val="0"/>
          <w:divBdr>
            <w:top w:val="none" w:sz="0" w:space="0" w:color="auto"/>
            <w:left w:val="none" w:sz="0" w:space="0" w:color="auto"/>
            <w:bottom w:val="none" w:sz="0" w:space="0" w:color="auto"/>
            <w:right w:val="none" w:sz="0" w:space="0" w:color="auto"/>
          </w:divBdr>
        </w:div>
        <w:div w:id="1896232152">
          <w:marLeft w:val="480"/>
          <w:marRight w:val="0"/>
          <w:marTop w:val="0"/>
          <w:marBottom w:val="0"/>
          <w:divBdr>
            <w:top w:val="none" w:sz="0" w:space="0" w:color="auto"/>
            <w:left w:val="none" w:sz="0" w:space="0" w:color="auto"/>
            <w:bottom w:val="none" w:sz="0" w:space="0" w:color="auto"/>
            <w:right w:val="none" w:sz="0" w:space="0" w:color="auto"/>
          </w:divBdr>
        </w:div>
        <w:div w:id="1712147538">
          <w:marLeft w:val="480"/>
          <w:marRight w:val="0"/>
          <w:marTop w:val="0"/>
          <w:marBottom w:val="0"/>
          <w:divBdr>
            <w:top w:val="none" w:sz="0" w:space="0" w:color="auto"/>
            <w:left w:val="none" w:sz="0" w:space="0" w:color="auto"/>
            <w:bottom w:val="none" w:sz="0" w:space="0" w:color="auto"/>
            <w:right w:val="none" w:sz="0" w:space="0" w:color="auto"/>
          </w:divBdr>
        </w:div>
        <w:div w:id="2068145888">
          <w:marLeft w:val="480"/>
          <w:marRight w:val="0"/>
          <w:marTop w:val="0"/>
          <w:marBottom w:val="0"/>
          <w:divBdr>
            <w:top w:val="none" w:sz="0" w:space="0" w:color="auto"/>
            <w:left w:val="none" w:sz="0" w:space="0" w:color="auto"/>
            <w:bottom w:val="none" w:sz="0" w:space="0" w:color="auto"/>
            <w:right w:val="none" w:sz="0" w:space="0" w:color="auto"/>
          </w:divBdr>
        </w:div>
        <w:div w:id="1297878985">
          <w:marLeft w:val="480"/>
          <w:marRight w:val="0"/>
          <w:marTop w:val="0"/>
          <w:marBottom w:val="0"/>
          <w:divBdr>
            <w:top w:val="none" w:sz="0" w:space="0" w:color="auto"/>
            <w:left w:val="none" w:sz="0" w:space="0" w:color="auto"/>
            <w:bottom w:val="none" w:sz="0" w:space="0" w:color="auto"/>
            <w:right w:val="none" w:sz="0" w:space="0" w:color="auto"/>
          </w:divBdr>
        </w:div>
      </w:divsChild>
    </w:div>
    <w:div w:id="732973078">
      <w:bodyDiv w:val="1"/>
      <w:marLeft w:val="0"/>
      <w:marRight w:val="0"/>
      <w:marTop w:val="0"/>
      <w:marBottom w:val="0"/>
      <w:divBdr>
        <w:top w:val="none" w:sz="0" w:space="0" w:color="auto"/>
        <w:left w:val="none" w:sz="0" w:space="0" w:color="auto"/>
        <w:bottom w:val="none" w:sz="0" w:space="0" w:color="auto"/>
        <w:right w:val="none" w:sz="0" w:space="0" w:color="auto"/>
      </w:divBdr>
    </w:div>
    <w:div w:id="734427081">
      <w:bodyDiv w:val="1"/>
      <w:marLeft w:val="0"/>
      <w:marRight w:val="0"/>
      <w:marTop w:val="0"/>
      <w:marBottom w:val="0"/>
      <w:divBdr>
        <w:top w:val="none" w:sz="0" w:space="0" w:color="auto"/>
        <w:left w:val="none" w:sz="0" w:space="0" w:color="auto"/>
        <w:bottom w:val="none" w:sz="0" w:space="0" w:color="auto"/>
        <w:right w:val="none" w:sz="0" w:space="0" w:color="auto"/>
      </w:divBdr>
      <w:divsChild>
        <w:div w:id="963849163">
          <w:marLeft w:val="480"/>
          <w:marRight w:val="0"/>
          <w:marTop w:val="0"/>
          <w:marBottom w:val="0"/>
          <w:divBdr>
            <w:top w:val="none" w:sz="0" w:space="0" w:color="auto"/>
            <w:left w:val="none" w:sz="0" w:space="0" w:color="auto"/>
            <w:bottom w:val="none" w:sz="0" w:space="0" w:color="auto"/>
            <w:right w:val="none" w:sz="0" w:space="0" w:color="auto"/>
          </w:divBdr>
        </w:div>
        <w:div w:id="735661586">
          <w:marLeft w:val="480"/>
          <w:marRight w:val="0"/>
          <w:marTop w:val="0"/>
          <w:marBottom w:val="0"/>
          <w:divBdr>
            <w:top w:val="none" w:sz="0" w:space="0" w:color="auto"/>
            <w:left w:val="none" w:sz="0" w:space="0" w:color="auto"/>
            <w:bottom w:val="none" w:sz="0" w:space="0" w:color="auto"/>
            <w:right w:val="none" w:sz="0" w:space="0" w:color="auto"/>
          </w:divBdr>
        </w:div>
        <w:div w:id="830562572">
          <w:marLeft w:val="480"/>
          <w:marRight w:val="0"/>
          <w:marTop w:val="0"/>
          <w:marBottom w:val="0"/>
          <w:divBdr>
            <w:top w:val="none" w:sz="0" w:space="0" w:color="auto"/>
            <w:left w:val="none" w:sz="0" w:space="0" w:color="auto"/>
            <w:bottom w:val="none" w:sz="0" w:space="0" w:color="auto"/>
            <w:right w:val="none" w:sz="0" w:space="0" w:color="auto"/>
          </w:divBdr>
        </w:div>
        <w:div w:id="1088235859">
          <w:marLeft w:val="480"/>
          <w:marRight w:val="0"/>
          <w:marTop w:val="0"/>
          <w:marBottom w:val="0"/>
          <w:divBdr>
            <w:top w:val="none" w:sz="0" w:space="0" w:color="auto"/>
            <w:left w:val="none" w:sz="0" w:space="0" w:color="auto"/>
            <w:bottom w:val="none" w:sz="0" w:space="0" w:color="auto"/>
            <w:right w:val="none" w:sz="0" w:space="0" w:color="auto"/>
          </w:divBdr>
        </w:div>
        <w:div w:id="1756243253">
          <w:marLeft w:val="480"/>
          <w:marRight w:val="0"/>
          <w:marTop w:val="0"/>
          <w:marBottom w:val="0"/>
          <w:divBdr>
            <w:top w:val="none" w:sz="0" w:space="0" w:color="auto"/>
            <w:left w:val="none" w:sz="0" w:space="0" w:color="auto"/>
            <w:bottom w:val="none" w:sz="0" w:space="0" w:color="auto"/>
            <w:right w:val="none" w:sz="0" w:space="0" w:color="auto"/>
          </w:divBdr>
        </w:div>
        <w:div w:id="2113624240">
          <w:marLeft w:val="480"/>
          <w:marRight w:val="0"/>
          <w:marTop w:val="0"/>
          <w:marBottom w:val="0"/>
          <w:divBdr>
            <w:top w:val="none" w:sz="0" w:space="0" w:color="auto"/>
            <w:left w:val="none" w:sz="0" w:space="0" w:color="auto"/>
            <w:bottom w:val="none" w:sz="0" w:space="0" w:color="auto"/>
            <w:right w:val="none" w:sz="0" w:space="0" w:color="auto"/>
          </w:divBdr>
        </w:div>
        <w:div w:id="116871426">
          <w:marLeft w:val="480"/>
          <w:marRight w:val="0"/>
          <w:marTop w:val="0"/>
          <w:marBottom w:val="0"/>
          <w:divBdr>
            <w:top w:val="none" w:sz="0" w:space="0" w:color="auto"/>
            <w:left w:val="none" w:sz="0" w:space="0" w:color="auto"/>
            <w:bottom w:val="none" w:sz="0" w:space="0" w:color="auto"/>
            <w:right w:val="none" w:sz="0" w:space="0" w:color="auto"/>
          </w:divBdr>
        </w:div>
        <w:div w:id="1539851538">
          <w:marLeft w:val="480"/>
          <w:marRight w:val="0"/>
          <w:marTop w:val="0"/>
          <w:marBottom w:val="0"/>
          <w:divBdr>
            <w:top w:val="none" w:sz="0" w:space="0" w:color="auto"/>
            <w:left w:val="none" w:sz="0" w:space="0" w:color="auto"/>
            <w:bottom w:val="none" w:sz="0" w:space="0" w:color="auto"/>
            <w:right w:val="none" w:sz="0" w:space="0" w:color="auto"/>
          </w:divBdr>
        </w:div>
        <w:div w:id="1334147370">
          <w:marLeft w:val="480"/>
          <w:marRight w:val="0"/>
          <w:marTop w:val="0"/>
          <w:marBottom w:val="0"/>
          <w:divBdr>
            <w:top w:val="none" w:sz="0" w:space="0" w:color="auto"/>
            <w:left w:val="none" w:sz="0" w:space="0" w:color="auto"/>
            <w:bottom w:val="none" w:sz="0" w:space="0" w:color="auto"/>
            <w:right w:val="none" w:sz="0" w:space="0" w:color="auto"/>
          </w:divBdr>
        </w:div>
        <w:div w:id="2025743993">
          <w:marLeft w:val="480"/>
          <w:marRight w:val="0"/>
          <w:marTop w:val="0"/>
          <w:marBottom w:val="0"/>
          <w:divBdr>
            <w:top w:val="none" w:sz="0" w:space="0" w:color="auto"/>
            <w:left w:val="none" w:sz="0" w:space="0" w:color="auto"/>
            <w:bottom w:val="none" w:sz="0" w:space="0" w:color="auto"/>
            <w:right w:val="none" w:sz="0" w:space="0" w:color="auto"/>
          </w:divBdr>
        </w:div>
        <w:div w:id="1490713603">
          <w:marLeft w:val="480"/>
          <w:marRight w:val="0"/>
          <w:marTop w:val="0"/>
          <w:marBottom w:val="0"/>
          <w:divBdr>
            <w:top w:val="none" w:sz="0" w:space="0" w:color="auto"/>
            <w:left w:val="none" w:sz="0" w:space="0" w:color="auto"/>
            <w:bottom w:val="none" w:sz="0" w:space="0" w:color="auto"/>
            <w:right w:val="none" w:sz="0" w:space="0" w:color="auto"/>
          </w:divBdr>
        </w:div>
        <w:div w:id="861086258">
          <w:marLeft w:val="480"/>
          <w:marRight w:val="0"/>
          <w:marTop w:val="0"/>
          <w:marBottom w:val="0"/>
          <w:divBdr>
            <w:top w:val="none" w:sz="0" w:space="0" w:color="auto"/>
            <w:left w:val="none" w:sz="0" w:space="0" w:color="auto"/>
            <w:bottom w:val="none" w:sz="0" w:space="0" w:color="auto"/>
            <w:right w:val="none" w:sz="0" w:space="0" w:color="auto"/>
          </w:divBdr>
        </w:div>
        <w:div w:id="1869758262">
          <w:marLeft w:val="480"/>
          <w:marRight w:val="0"/>
          <w:marTop w:val="0"/>
          <w:marBottom w:val="0"/>
          <w:divBdr>
            <w:top w:val="none" w:sz="0" w:space="0" w:color="auto"/>
            <w:left w:val="none" w:sz="0" w:space="0" w:color="auto"/>
            <w:bottom w:val="none" w:sz="0" w:space="0" w:color="auto"/>
            <w:right w:val="none" w:sz="0" w:space="0" w:color="auto"/>
          </w:divBdr>
        </w:div>
        <w:div w:id="450561580">
          <w:marLeft w:val="480"/>
          <w:marRight w:val="0"/>
          <w:marTop w:val="0"/>
          <w:marBottom w:val="0"/>
          <w:divBdr>
            <w:top w:val="none" w:sz="0" w:space="0" w:color="auto"/>
            <w:left w:val="none" w:sz="0" w:space="0" w:color="auto"/>
            <w:bottom w:val="none" w:sz="0" w:space="0" w:color="auto"/>
            <w:right w:val="none" w:sz="0" w:space="0" w:color="auto"/>
          </w:divBdr>
        </w:div>
        <w:div w:id="1602882667">
          <w:marLeft w:val="480"/>
          <w:marRight w:val="0"/>
          <w:marTop w:val="0"/>
          <w:marBottom w:val="0"/>
          <w:divBdr>
            <w:top w:val="none" w:sz="0" w:space="0" w:color="auto"/>
            <w:left w:val="none" w:sz="0" w:space="0" w:color="auto"/>
            <w:bottom w:val="none" w:sz="0" w:space="0" w:color="auto"/>
            <w:right w:val="none" w:sz="0" w:space="0" w:color="auto"/>
          </w:divBdr>
        </w:div>
        <w:div w:id="2003967830">
          <w:marLeft w:val="480"/>
          <w:marRight w:val="0"/>
          <w:marTop w:val="0"/>
          <w:marBottom w:val="0"/>
          <w:divBdr>
            <w:top w:val="none" w:sz="0" w:space="0" w:color="auto"/>
            <w:left w:val="none" w:sz="0" w:space="0" w:color="auto"/>
            <w:bottom w:val="none" w:sz="0" w:space="0" w:color="auto"/>
            <w:right w:val="none" w:sz="0" w:space="0" w:color="auto"/>
          </w:divBdr>
        </w:div>
      </w:divsChild>
    </w:div>
    <w:div w:id="736130380">
      <w:bodyDiv w:val="1"/>
      <w:marLeft w:val="0"/>
      <w:marRight w:val="0"/>
      <w:marTop w:val="0"/>
      <w:marBottom w:val="0"/>
      <w:divBdr>
        <w:top w:val="none" w:sz="0" w:space="0" w:color="auto"/>
        <w:left w:val="none" w:sz="0" w:space="0" w:color="auto"/>
        <w:bottom w:val="none" w:sz="0" w:space="0" w:color="auto"/>
        <w:right w:val="none" w:sz="0" w:space="0" w:color="auto"/>
      </w:divBdr>
    </w:div>
    <w:div w:id="737552896">
      <w:bodyDiv w:val="1"/>
      <w:marLeft w:val="0"/>
      <w:marRight w:val="0"/>
      <w:marTop w:val="0"/>
      <w:marBottom w:val="0"/>
      <w:divBdr>
        <w:top w:val="none" w:sz="0" w:space="0" w:color="auto"/>
        <w:left w:val="none" w:sz="0" w:space="0" w:color="auto"/>
        <w:bottom w:val="none" w:sz="0" w:space="0" w:color="auto"/>
        <w:right w:val="none" w:sz="0" w:space="0" w:color="auto"/>
      </w:divBdr>
    </w:div>
    <w:div w:id="739984880">
      <w:bodyDiv w:val="1"/>
      <w:marLeft w:val="0"/>
      <w:marRight w:val="0"/>
      <w:marTop w:val="0"/>
      <w:marBottom w:val="0"/>
      <w:divBdr>
        <w:top w:val="none" w:sz="0" w:space="0" w:color="auto"/>
        <w:left w:val="none" w:sz="0" w:space="0" w:color="auto"/>
        <w:bottom w:val="none" w:sz="0" w:space="0" w:color="auto"/>
        <w:right w:val="none" w:sz="0" w:space="0" w:color="auto"/>
      </w:divBdr>
    </w:div>
    <w:div w:id="741755280">
      <w:bodyDiv w:val="1"/>
      <w:marLeft w:val="0"/>
      <w:marRight w:val="0"/>
      <w:marTop w:val="0"/>
      <w:marBottom w:val="0"/>
      <w:divBdr>
        <w:top w:val="none" w:sz="0" w:space="0" w:color="auto"/>
        <w:left w:val="none" w:sz="0" w:space="0" w:color="auto"/>
        <w:bottom w:val="none" w:sz="0" w:space="0" w:color="auto"/>
        <w:right w:val="none" w:sz="0" w:space="0" w:color="auto"/>
      </w:divBdr>
      <w:divsChild>
        <w:div w:id="774714753">
          <w:marLeft w:val="480"/>
          <w:marRight w:val="0"/>
          <w:marTop w:val="0"/>
          <w:marBottom w:val="0"/>
          <w:divBdr>
            <w:top w:val="none" w:sz="0" w:space="0" w:color="auto"/>
            <w:left w:val="none" w:sz="0" w:space="0" w:color="auto"/>
            <w:bottom w:val="none" w:sz="0" w:space="0" w:color="auto"/>
            <w:right w:val="none" w:sz="0" w:space="0" w:color="auto"/>
          </w:divBdr>
        </w:div>
        <w:div w:id="867916022">
          <w:marLeft w:val="480"/>
          <w:marRight w:val="0"/>
          <w:marTop w:val="0"/>
          <w:marBottom w:val="0"/>
          <w:divBdr>
            <w:top w:val="none" w:sz="0" w:space="0" w:color="auto"/>
            <w:left w:val="none" w:sz="0" w:space="0" w:color="auto"/>
            <w:bottom w:val="none" w:sz="0" w:space="0" w:color="auto"/>
            <w:right w:val="none" w:sz="0" w:space="0" w:color="auto"/>
          </w:divBdr>
        </w:div>
        <w:div w:id="1864593539">
          <w:marLeft w:val="480"/>
          <w:marRight w:val="0"/>
          <w:marTop w:val="0"/>
          <w:marBottom w:val="0"/>
          <w:divBdr>
            <w:top w:val="none" w:sz="0" w:space="0" w:color="auto"/>
            <w:left w:val="none" w:sz="0" w:space="0" w:color="auto"/>
            <w:bottom w:val="none" w:sz="0" w:space="0" w:color="auto"/>
            <w:right w:val="none" w:sz="0" w:space="0" w:color="auto"/>
          </w:divBdr>
        </w:div>
        <w:div w:id="2106683441">
          <w:marLeft w:val="480"/>
          <w:marRight w:val="0"/>
          <w:marTop w:val="0"/>
          <w:marBottom w:val="0"/>
          <w:divBdr>
            <w:top w:val="none" w:sz="0" w:space="0" w:color="auto"/>
            <w:left w:val="none" w:sz="0" w:space="0" w:color="auto"/>
            <w:bottom w:val="none" w:sz="0" w:space="0" w:color="auto"/>
            <w:right w:val="none" w:sz="0" w:space="0" w:color="auto"/>
          </w:divBdr>
        </w:div>
        <w:div w:id="681205826">
          <w:marLeft w:val="480"/>
          <w:marRight w:val="0"/>
          <w:marTop w:val="0"/>
          <w:marBottom w:val="0"/>
          <w:divBdr>
            <w:top w:val="none" w:sz="0" w:space="0" w:color="auto"/>
            <w:left w:val="none" w:sz="0" w:space="0" w:color="auto"/>
            <w:bottom w:val="none" w:sz="0" w:space="0" w:color="auto"/>
            <w:right w:val="none" w:sz="0" w:space="0" w:color="auto"/>
          </w:divBdr>
        </w:div>
        <w:div w:id="1974948236">
          <w:marLeft w:val="480"/>
          <w:marRight w:val="0"/>
          <w:marTop w:val="0"/>
          <w:marBottom w:val="0"/>
          <w:divBdr>
            <w:top w:val="none" w:sz="0" w:space="0" w:color="auto"/>
            <w:left w:val="none" w:sz="0" w:space="0" w:color="auto"/>
            <w:bottom w:val="none" w:sz="0" w:space="0" w:color="auto"/>
            <w:right w:val="none" w:sz="0" w:space="0" w:color="auto"/>
          </w:divBdr>
        </w:div>
        <w:div w:id="288242879">
          <w:marLeft w:val="480"/>
          <w:marRight w:val="0"/>
          <w:marTop w:val="0"/>
          <w:marBottom w:val="0"/>
          <w:divBdr>
            <w:top w:val="none" w:sz="0" w:space="0" w:color="auto"/>
            <w:left w:val="none" w:sz="0" w:space="0" w:color="auto"/>
            <w:bottom w:val="none" w:sz="0" w:space="0" w:color="auto"/>
            <w:right w:val="none" w:sz="0" w:space="0" w:color="auto"/>
          </w:divBdr>
        </w:div>
        <w:div w:id="161316104">
          <w:marLeft w:val="480"/>
          <w:marRight w:val="0"/>
          <w:marTop w:val="0"/>
          <w:marBottom w:val="0"/>
          <w:divBdr>
            <w:top w:val="none" w:sz="0" w:space="0" w:color="auto"/>
            <w:left w:val="none" w:sz="0" w:space="0" w:color="auto"/>
            <w:bottom w:val="none" w:sz="0" w:space="0" w:color="auto"/>
            <w:right w:val="none" w:sz="0" w:space="0" w:color="auto"/>
          </w:divBdr>
        </w:div>
        <w:div w:id="1173836571">
          <w:marLeft w:val="480"/>
          <w:marRight w:val="0"/>
          <w:marTop w:val="0"/>
          <w:marBottom w:val="0"/>
          <w:divBdr>
            <w:top w:val="none" w:sz="0" w:space="0" w:color="auto"/>
            <w:left w:val="none" w:sz="0" w:space="0" w:color="auto"/>
            <w:bottom w:val="none" w:sz="0" w:space="0" w:color="auto"/>
            <w:right w:val="none" w:sz="0" w:space="0" w:color="auto"/>
          </w:divBdr>
        </w:div>
        <w:div w:id="1627925143">
          <w:marLeft w:val="480"/>
          <w:marRight w:val="0"/>
          <w:marTop w:val="0"/>
          <w:marBottom w:val="0"/>
          <w:divBdr>
            <w:top w:val="none" w:sz="0" w:space="0" w:color="auto"/>
            <w:left w:val="none" w:sz="0" w:space="0" w:color="auto"/>
            <w:bottom w:val="none" w:sz="0" w:space="0" w:color="auto"/>
            <w:right w:val="none" w:sz="0" w:space="0" w:color="auto"/>
          </w:divBdr>
        </w:div>
        <w:div w:id="2034844208">
          <w:marLeft w:val="480"/>
          <w:marRight w:val="0"/>
          <w:marTop w:val="0"/>
          <w:marBottom w:val="0"/>
          <w:divBdr>
            <w:top w:val="none" w:sz="0" w:space="0" w:color="auto"/>
            <w:left w:val="none" w:sz="0" w:space="0" w:color="auto"/>
            <w:bottom w:val="none" w:sz="0" w:space="0" w:color="auto"/>
            <w:right w:val="none" w:sz="0" w:space="0" w:color="auto"/>
          </w:divBdr>
        </w:div>
        <w:div w:id="1271470563">
          <w:marLeft w:val="480"/>
          <w:marRight w:val="0"/>
          <w:marTop w:val="0"/>
          <w:marBottom w:val="0"/>
          <w:divBdr>
            <w:top w:val="none" w:sz="0" w:space="0" w:color="auto"/>
            <w:left w:val="none" w:sz="0" w:space="0" w:color="auto"/>
            <w:bottom w:val="none" w:sz="0" w:space="0" w:color="auto"/>
            <w:right w:val="none" w:sz="0" w:space="0" w:color="auto"/>
          </w:divBdr>
        </w:div>
        <w:div w:id="840387323">
          <w:marLeft w:val="480"/>
          <w:marRight w:val="0"/>
          <w:marTop w:val="0"/>
          <w:marBottom w:val="0"/>
          <w:divBdr>
            <w:top w:val="none" w:sz="0" w:space="0" w:color="auto"/>
            <w:left w:val="none" w:sz="0" w:space="0" w:color="auto"/>
            <w:bottom w:val="none" w:sz="0" w:space="0" w:color="auto"/>
            <w:right w:val="none" w:sz="0" w:space="0" w:color="auto"/>
          </w:divBdr>
        </w:div>
        <w:div w:id="810295261">
          <w:marLeft w:val="480"/>
          <w:marRight w:val="0"/>
          <w:marTop w:val="0"/>
          <w:marBottom w:val="0"/>
          <w:divBdr>
            <w:top w:val="none" w:sz="0" w:space="0" w:color="auto"/>
            <w:left w:val="none" w:sz="0" w:space="0" w:color="auto"/>
            <w:bottom w:val="none" w:sz="0" w:space="0" w:color="auto"/>
            <w:right w:val="none" w:sz="0" w:space="0" w:color="auto"/>
          </w:divBdr>
        </w:div>
        <w:div w:id="1910656002">
          <w:marLeft w:val="480"/>
          <w:marRight w:val="0"/>
          <w:marTop w:val="0"/>
          <w:marBottom w:val="0"/>
          <w:divBdr>
            <w:top w:val="none" w:sz="0" w:space="0" w:color="auto"/>
            <w:left w:val="none" w:sz="0" w:space="0" w:color="auto"/>
            <w:bottom w:val="none" w:sz="0" w:space="0" w:color="auto"/>
            <w:right w:val="none" w:sz="0" w:space="0" w:color="auto"/>
          </w:divBdr>
        </w:div>
        <w:div w:id="2039308348">
          <w:marLeft w:val="480"/>
          <w:marRight w:val="0"/>
          <w:marTop w:val="0"/>
          <w:marBottom w:val="0"/>
          <w:divBdr>
            <w:top w:val="none" w:sz="0" w:space="0" w:color="auto"/>
            <w:left w:val="none" w:sz="0" w:space="0" w:color="auto"/>
            <w:bottom w:val="none" w:sz="0" w:space="0" w:color="auto"/>
            <w:right w:val="none" w:sz="0" w:space="0" w:color="auto"/>
          </w:divBdr>
        </w:div>
        <w:div w:id="2127692230">
          <w:marLeft w:val="480"/>
          <w:marRight w:val="0"/>
          <w:marTop w:val="0"/>
          <w:marBottom w:val="0"/>
          <w:divBdr>
            <w:top w:val="none" w:sz="0" w:space="0" w:color="auto"/>
            <w:left w:val="none" w:sz="0" w:space="0" w:color="auto"/>
            <w:bottom w:val="none" w:sz="0" w:space="0" w:color="auto"/>
            <w:right w:val="none" w:sz="0" w:space="0" w:color="auto"/>
          </w:divBdr>
        </w:div>
        <w:div w:id="119032004">
          <w:marLeft w:val="480"/>
          <w:marRight w:val="0"/>
          <w:marTop w:val="0"/>
          <w:marBottom w:val="0"/>
          <w:divBdr>
            <w:top w:val="none" w:sz="0" w:space="0" w:color="auto"/>
            <w:left w:val="none" w:sz="0" w:space="0" w:color="auto"/>
            <w:bottom w:val="none" w:sz="0" w:space="0" w:color="auto"/>
            <w:right w:val="none" w:sz="0" w:space="0" w:color="auto"/>
          </w:divBdr>
        </w:div>
        <w:div w:id="509371543">
          <w:marLeft w:val="480"/>
          <w:marRight w:val="0"/>
          <w:marTop w:val="0"/>
          <w:marBottom w:val="0"/>
          <w:divBdr>
            <w:top w:val="none" w:sz="0" w:space="0" w:color="auto"/>
            <w:left w:val="none" w:sz="0" w:space="0" w:color="auto"/>
            <w:bottom w:val="none" w:sz="0" w:space="0" w:color="auto"/>
            <w:right w:val="none" w:sz="0" w:space="0" w:color="auto"/>
          </w:divBdr>
        </w:div>
        <w:div w:id="441002328">
          <w:marLeft w:val="480"/>
          <w:marRight w:val="0"/>
          <w:marTop w:val="0"/>
          <w:marBottom w:val="0"/>
          <w:divBdr>
            <w:top w:val="none" w:sz="0" w:space="0" w:color="auto"/>
            <w:left w:val="none" w:sz="0" w:space="0" w:color="auto"/>
            <w:bottom w:val="none" w:sz="0" w:space="0" w:color="auto"/>
            <w:right w:val="none" w:sz="0" w:space="0" w:color="auto"/>
          </w:divBdr>
        </w:div>
        <w:div w:id="997928007">
          <w:marLeft w:val="480"/>
          <w:marRight w:val="0"/>
          <w:marTop w:val="0"/>
          <w:marBottom w:val="0"/>
          <w:divBdr>
            <w:top w:val="none" w:sz="0" w:space="0" w:color="auto"/>
            <w:left w:val="none" w:sz="0" w:space="0" w:color="auto"/>
            <w:bottom w:val="none" w:sz="0" w:space="0" w:color="auto"/>
            <w:right w:val="none" w:sz="0" w:space="0" w:color="auto"/>
          </w:divBdr>
        </w:div>
        <w:div w:id="728891708">
          <w:marLeft w:val="480"/>
          <w:marRight w:val="0"/>
          <w:marTop w:val="0"/>
          <w:marBottom w:val="0"/>
          <w:divBdr>
            <w:top w:val="none" w:sz="0" w:space="0" w:color="auto"/>
            <w:left w:val="none" w:sz="0" w:space="0" w:color="auto"/>
            <w:bottom w:val="none" w:sz="0" w:space="0" w:color="auto"/>
            <w:right w:val="none" w:sz="0" w:space="0" w:color="auto"/>
          </w:divBdr>
        </w:div>
        <w:div w:id="1573153573">
          <w:marLeft w:val="480"/>
          <w:marRight w:val="0"/>
          <w:marTop w:val="0"/>
          <w:marBottom w:val="0"/>
          <w:divBdr>
            <w:top w:val="none" w:sz="0" w:space="0" w:color="auto"/>
            <w:left w:val="none" w:sz="0" w:space="0" w:color="auto"/>
            <w:bottom w:val="none" w:sz="0" w:space="0" w:color="auto"/>
            <w:right w:val="none" w:sz="0" w:space="0" w:color="auto"/>
          </w:divBdr>
        </w:div>
        <w:div w:id="384454857">
          <w:marLeft w:val="480"/>
          <w:marRight w:val="0"/>
          <w:marTop w:val="0"/>
          <w:marBottom w:val="0"/>
          <w:divBdr>
            <w:top w:val="none" w:sz="0" w:space="0" w:color="auto"/>
            <w:left w:val="none" w:sz="0" w:space="0" w:color="auto"/>
            <w:bottom w:val="none" w:sz="0" w:space="0" w:color="auto"/>
            <w:right w:val="none" w:sz="0" w:space="0" w:color="auto"/>
          </w:divBdr>
        </w:div>
        <w:div w:id="1520466682">
          <w:marLeft w:val="480"/>
          <w:marRight w:val="0"/>
          <w:marTop w:val="0"/>
          <w:marBottom w:val="0"/>
          <w:divBdr>
            <w:top w:val="none" w:sz="0" w:space="0" w:color="auto"/>
            <w:left w:val="none" w:sz="0" w:space="0" w:color="auto"/>
            <w:bottom w:val="none" w:sz="0" w:space="0" w:color="auto"/>
            <w:right w:val="none" w:sz="0" w:space="0" w:color="auto"/>
          </w:divBdr>
        </w:div>
        <w:div w:id="1765035037">
          <w:marLeft w:val="480"/>
          <w:marRight w:val="0"/>
          <w:marTop w:val="0"/>
          <w:marBottom w:val="0"/>
          <w:divBdr>
            <w:top w:val="none" w:sz="0" w:space="0" w:color="auto"/>
            <w:left w:val="none" w:sz="0" w:space="0" w:color="auto"/>
            <w:bottom w:val="none" w:sz="0" w:space="0" w:color="auto"/>
            <w:right w:val="none" w:sz="0" w:space="0" w:color="auto"/>
          </w:divBdr>
        </w:div>
        <w:div w:id="307901506">
          <w:marLeft w:val="480"/>
          <w:marRight w:val="0"/>
          <w:marTop w:val="0"/>
          <w:marBottom w:val="0"/>
          <w:divBdr>
            <w:top w:val="none" w:sz="0" w:space="0" w:color="auto"/>
            <w:left w:val="none" w:sz="0" w:space="0" w:color="auto"/>
            <w:bottom w:val="none" w:sz="0" w:space="0" w:color="auto"/>
            <w:right w:val="none" w:sz="0" w:space="0" w:color="auto"/>
          </w:divBdr>
        </w:div>
        <w:div w:id="1597210054">
          <w:marLeft w:val="480"/>
          <w:marRight w:val="0"/>
          <w:marTop w:val="0"/>
          <w:marBottom w:val="0"/>
          <w:divBdr>
            <w:top w:val="none" w:sz="0" w:space="0" w:color="auto"/>
            <w:left w:val="none" w:sz="0" w:space="0" w:color="auto"/>
            <w:bottom w:val="none" w:sz="0" w:space="0" w:color="auto"/>
            <w:right w:val="none" w:sz="0" w:space="0" w:color="auto"/>
          </w:divBdr>
        </w:div>
        <w:div w:id="998003546">
          <w:marLeft w:val="480"/>
          <w:marRight w:val="0"/>
          <w:marTop w:val="0"/>
          <w:marBottom w:val="0"/>
          <w:divBdr>
            <w:top w:val="none" w:sz="0" w:space="0" w:color="auto"/>
            <w:left w:val="none" w:sz="0" w:space="0" w:color="auto"/>
            <w:bottom w:val="none" w:sz="0" w:space="0" w:color="auto"/>
            <w:right w:val="none" w:sz="0" w:space="0" w:color="auto"/>
          </w:divBdr>
        </w:div>
        <w:div w:id="944115153">
          <w:marLeft w:val="480"/>
          <w:marRight w:val="0"/>
          <w:marTop w:val="0"/>
          <w:marBottom w:val="0"/>
          <w:divBdr>
            <w:top w:val="none" w:sz="0" w:space="0" w:color="auto"/>
            <w:left w:val="none" w:sz="0" w:space="0" w:color="auto"/>
            <w:bottom w:val="none" w:sz="0" w:space="0" w:color="auto"/>
            <w:right w:val="none" w:sz="0" w:space="0" w:color="auto"/>
          </w:divBdr>
        </w:div>
        <w:div w:id="246039848">
          <w:marLeft w:val="480"/>
          <w:marRight w:val="0"/>
          <w:marTop w:val="0"/>
          <w:marBottom w:val="0"/>
          <w:divBdr>
            <w:top w:val="none" w:sz="0" w:space="0" w:color="auto"/>
            <w:left w:val="none" w:sz="0" w:space="0" w:color="auto"/>
            <w:bottom w:val="none" w:sz="0" w:space="0" w:color="auto"/>
            <w:right w:val="none" w:sz="0" w:space="0" w:color="auto"/>
          </w:divBdr>
        </w:div>
      </w:divsChild>
    </w:div>
    <w:div w:id="747994223">
      <w:bodyDiv w:val="1"/>
      <w:marLeft w:val="0"/>
      <w:marRight w:val="0"/>
      <w:marTop w:val="0"/>
      <w:marBottom w:val="0"/>
      <w:divBdr>
        <w:top w:val="none" w:sz="0" w:space="0" w:color="auto"/>
        <w:left w:val="none" w:sz="0" w:space="0" w:color="auto"/>
        <w:bottom w:val="none" w:sz="0" w:space="0" w:color="auto"/>
        <w:right w:val="none" w:sz="0" w:space="0" w:color="auto"/>
      </w:divBdr>
    </w:div>
    <w:div w:id="750351934">
      <w:bodyDiv w:val="1"/>
      <w:marLeft w:val="0"/>
      <w:marRight w:val="0"/>
      <w:marTop w:val="0"/>
      <w:marBottom w:val="0"/>
      <w:divBdr>
        <w:top w:val="none" w:sz="0" w:space="0" w:color="auto"/>
        <w:left w:val="none" w:sz="0" w:space="0" w:color="auto"/>
        <w:bottom w:val="none" w:sz="0" w:space="0" w:color="auto"/>
        <w:right w:val="none" w:sz="0" w:space="0" w:color="auto"/>
      </w:divBdr>
    </w:div>
    <w:div w:id="752360227">
      <w:bodyDiv w:val="1"/>
      <w:marLeft w:val="0"/>
      <w:marRight w:val="0"/>
      <w:marTop w:val="0"/>
      <w:marBottom w:val="0"/>
      <w:divBdr>
        <w:top w:val="none" w:sz="0" w:space="0" w:color="auto"/>
        <w:left w:val="none" w:sz="0" w:space="0" w:color="auto"/>
        <w:bottom w:val="none" w:sz="0" w:space="0" w:color="auto"/>
        <w:right w:val="none" w:sz="0" w:space="0" w:color="auto"/>
      </w:divBdr>
    </w:div>
    <w:div w:id="752900752">
      <w:bodyDiv w:val="1"/>
      <w:marLeft w:val="0"/>
      <w:marRight w:val="0"/>
      <w:marTop w:val="0"/>
      <w:marBottom w:val="0"/>
      <w:divBdr>
        <w:top w:val="none" w:sz="0" w:space="0" w:color="auto"/>
        <w:left w:val="none" w:sz="0" w:space="0" w:color="auto"/>
        <w:bottom w:val="none" w:sz="0" w:space="0" w:color="auto"/>
        <w:right w:val="none" w:sz="0" w:space="0" w:color="auto"/>
      </w:divBdr>
    </w:div>
    <w:div w:id="754521474">
      <w:bodyDiv w:val="1"/>
      <w:marLeft w:val="0"/>
      <w:marRight w:val="0"/>
      <w:marTop w:val="0"/>
      <w:marBottom w:val="0"/>
      <w:divBdr>
        <w:top w:val="none" w:sz="0" w:space="0" w:color="auto"/>
        <w:left w:val="none" w:sz="0" w:space="0" w:color="auto"/>
        <w:bottom w:val="none" w:sz="0" w:space="0" w:color="auto"/>
        <w:right w:val="none" w:sz="0" w:space="0" w:color="auto"/>
      </w:divBdr>
    </w:div>
    <w:div w:id="763114407">
      <w:bodyDiv w:val="1"/>
      <w:marLeft w:val="0"/>
      <w:marRight w:val="0"/>
      <w:marTop w:val="0"/>
      <w:marBottom w:val="0"/>
      <w:divBdr>
        <w:top w:val="none" w:sz="0" w:space="0" w:color="auto"/>
        <w:left w:val="none" w:sz="0" w:space="0" w:color="auto"/>
        <w:bottom w:val="none" w:sz="0" w:space="0" w:color="auto"/>
        <w:right w:val="none" w:sz="0" w:space="0" w:color="auto"/>
      </w:divBdr>
    </w:div>
    <w:div w:id="763578636">
      <w:bodyDiv w:val="1"/>
      <w:marLeft w:val="0"/>
      <w:marRight w:val="0"/>
      <w:marTop w:val="0"/>
      <w:marBottom w:val="0"/>
      <w:divBdr>
        <w:top w:val="none" w:sz="0" w:space="0" w:color="auto"/>
        <w:left w:val="none" w:sz="0" w:space="0" w:color="auto"/>
        <w:bottom w:val="none" w:sz="0" w:space="0" w:color="auto"/>
        <w:right w:val="none" w:sz="0" w:space="0" w:color="auto"/>
      </w:divBdr>
      <w:divsChild>
        <w:div w:id="85619233">
          <w:marLeft w:val="480"/>
          <w:marRight w:val="0"/>
          <w:marTop w:val="0"/>
          <w:marBottom w:val="0"/>
          <w:divBdr>
            <w:top w:val="none" w:sz="0" w:space="0" w:color="auto"/>
            <w:left w:val="none" w:sz="0" w:space="0" w:color="auto"/>
            <w:bottom w:val="none" w:sz="0" w:space="0" w:color="auto"/>
            <w:right w:val="none" w:sz="0" w:space="0" w:color="auto"/>
          </w:divBdr>
        </w:div>
        <w:div w:id="1986808780">
          <w:marLeft w:val="480"/>
          <w:marRight w:val="0"/>
          <w:marTop w:val="0"/>
          <w:marBottom w:val="0"/>
          <w:divBdr>
            <w:top w:val="none" w:sz="0" w:space="0" w:color="auto"/>
            <w:left w:val="none" w:sz="0" w:space="0" w:color="auto"/>
            <w:bottom w:val="none" w:sz="0" w:space="0" w:color="auto"/>
            <w:right w:val="none" w:sz="0" w:space="0" w:color="auto"/>
          </w:divBdr>
        </w:div>
        <w:div w:id="1555506383">
          <w:marLeft w:val="480"/>
          <w:marRight w:val="0"/>
          <w:marTop w:val="0"/>
          <w:marBottom w:val="0"/>
          <w:divBdr>
            <w:top w:val="none" w:sz="0" w:space="0" w:color="auto"/>
            <w:left w:val="none" w:sz="0" w:space="0" w:color="auto"/>
            <w:bottom w:val="none" w:sz="0" w:space="0" w:color="auto"/>
            <w:right w:val="none" w:sz="0" w:space="0" w:color="auto"/>
          </w:divBdr>
        </w:div>
        <w:div w:id="542795228">
          <w:marLeft w:val="480"/>
          <w:marRight w:val="0"/>
          <w:marTop w:val="0"/>
          <w:marBottom w:val="0"/>
          <w:divBdr>
            <w:top w:val="none" w:sz="0" w:space="0" w:color="auto"/>
            <w:left w:val="none" w:sz="0" w:space="0" w:color="auto"/>
            <w:bottom w:val="none" w:sz="0" w:space="0" w:color="auto"/>
            <w:right w:val="none" w:sz="0" w:space="0" w:color="auto"/>
          </w:divBdr>
        </w:div>
        <w:div w:id="1145704470">
          <w:marLeft w:val="480"/>
          <w:marRight w:val="0"/>
          <w:marTop w:val="0"/>
          <w:marBottom w:val="0"/>
          <w:divBdr>
            <w:top w:val="none" w:sz="0" w:space="0" w:color="auto"/>
            <w:left w:val="none" w:sz="0" w:space="0" w:color="auto"/>
            <w:bottom w:val="none" w:sz="0" w:space="0" w:color="auto"/>
            <w:right w:val="none" w:sz="0" w:space="0" w:color="auto"/>
          </w:divBdr>
        </w:div>
        <w:div w:id="866024596">
          <w:marLeft w:val="480"/>
          <w:marRight w:val="0"/>
          <w:marTop w:val="0"/>
          <w:marBottom w:val="0"/>
          <w:divBdr>
            <w:top w:val="none" w:sz="0" w:space="0" w:color="auto"/>
            <w:left w:val="none" w:sz="0" w:space="0" w:color="auto"/>
            <w:bottom w:val="none" w:sz="0" w:space="0" w:color="auto"/>
            <w:right w:val="none" w:sz="0" w:space="0" w:color="auto"/>
          </w:divBdr>
        </w:div>
        <w:div w:id="1442458844">
          <w:marLeft w:val="480"/>
          <w:marRight w:val="0"/>
          <w:marTop w:val="0"/>
          <w:marBottom w:val="0"/>
          <w:divBdr>
            <w:top w:val="none" w:sz="0" w:space="0" w:color="auto"/>
            <w:left w:val="none" w:sz="0" w:space="0" w:color="auto"/>
            <w:bottom w:val="none" w:sz="0" w:space="0" w:color="auto"/>
            <w:right w:val="none" w:sz="0" w:space="0" w:color="auto"/>
          </w:divBdr>
        </w:div>
        <w:div w:id="176310305">
          <w:marLeft w:val="480"/>
          <w:marRight w:val="0"/>
          <w:marTop w:val="0"/>
          <w:marBottom w:val="0"/>
          <w:divBdr>
            <w:top w:val="none" w:sz="0" w:space="0" w:color="auto"/>
            <w:left w:val="none" w:sz="0" w:space="0" w:color="auto"/>
            <w:bottom w:val="none" w:sz="0" w:space="0" w:color="auto"/>
            <w:right w:val="none" w:sz="0" w:space="0" w:color="auto"/>
          </w:divBdr>
        </w:div>
        <w:div w:id="1106921832">
          <w:marLeft w:val="480"/>
          <w:marRight w:val="0"/>
          <w:marTop w:val="0"/>
          <w:marBottom w:val="0"/>
          <w:divBdr>
            <w:top w:val="none" w:sz="0" w:space="0" w:color="auto"/>
            <w:left w:val="none" w:sz="0" w:space="0" w:color="auto"/>
            <w:bottom w:val="none" w:sz="0" w:space="0" w:color="auto"/>
            <w:right w:val="none" w:sz="0" w:space="0" w:color="auto"/>
          </w:divBdr>
        </w:div>
        <w:div w:id="1094591900">
          <w:marLeft w:val="480"/>
          <w:marRight w:val="0"/>
          <w:marTop w:val="0"/>
          <w:marBottom w:val="0"/>
          <w:divBdr>
            <w:top w:val="none" w:sz="0" w:space="0" w:color="auto"/>
            <w:left w:val="none" w:sz="0" w:space="0" w:color="auto"/>
            <w:bottom w:val="none" w:sz="0" w:space="0" w:color="auto"/>
            <w:right w:val="none" w:sz="0" w:space="0" w:color="auto"/>
          </w:divBdr>
        </w:div>
        <w:div w:id="1521120699">
          <w:marLeft w:val="480"/>
          <w:marRight w:val="0"/>
          <w:marTop w:val="0"/>
          <w:marBottom w:val="0"/>
          <w:divBdr>
            <w:top w:val="none" w:sz="0" w:space="0" w:color="auto"/>
            <w:left w:val="none" w:sz="0" w:space="0" w:color="auto"/>
            <w:bottom w:val="none" w:sz="0" w:space="0" w:color="auto"/>
            <w:right w:val="none" w:sz="0" w:space="0" w:color="auto"/>
          </w:divBdr>
        </w:div>
        <w:div w:id="990446377">
          <w:marLeft w:val="480"/>
          <w:marRight w:val="0"/>
          <w:marTop w:val="0"/>
          <w:marBottom w:val="0"/>
          <w:divBdr>
            <w:top w:val="none" w:sz="0" w:space="0" w:color="auto"/>
            <w:left w:val="none" w:sz="0" w:space="0" w:color="auto"/>
            <w:bottom w:val="none" w:sz="0" w:space="0" w:color="auto"/>
            <w:right w:val="none" w:sz="0" w:space="0" w:color="auto"/>
          </w:divBdr>
        </w:div>
        <w:div w:id="1457336825">
          <w:marLeft w:val="480"/>
          <w:marRight w:val="0"/>
          <w:marTop w:val="0"/>
          <w:marBottom w:val="0"/>
          <w:divBdr>
            <w:top w:val="none" w:sz="0" w:space="0" w:color="auto"/>
            <w:left w:val="none" w:sz="0" w:space="0" w:color="auto"/>
            <w:bottom w:val="none" w:sz="0" w:space="0" w:color="auto"/>
            <w:right w:val="none" w:sz="0" w:space="0" w:color="auto"/>
          </w:divBdr>
        </w:div>
        <w:div w:id="1170414632">
          <w:marLeft w:val="480"/>
          <w:marRight w:val="0"/>
          <w:marTop w:val="0"/>
          <w:marBottom w:val="0"/>
          <w:divBdr>
            <w:top w:val="none" w:sz="0" w:space="0" w:color="auto"/>
            <w:left w:val="none" w:sz="0" w:space="0" w:color="auto"/>
            <w:bottom w:val="none" w:sz="0" w:space="0" w:color="auto"/>
            <w:right w:val="none" w:sz="0" w:space="0" w:color="auto"/>
          </w:divBdr>
        </w:div>
        <w:div w:id="732579799">
          <w:marLeft w:val="480"/>
          <w:marRight w:val="0"/>
          <w:marTop w:val="0"/>
          <w:marBottom w:val="0"/>
          <w:divBdr>
            <w:top w:val="none" w:sz="0" w:space="0" w:color="auto"/>
            <w:left w:val="none" w:sz="0" w:space="0" w:color="auto"/>
            <w:bottom w:val="none" w:sz="0" w:space="0" w:color="auto"/>
            <w:right w:val="none" w:sz="0" w:space="0" w:color="auto"/>
          </w:divBdr>
        </w:div>
        <w:div w:id="467670467">
          <w:marLeft w:val="480"/>
          <w:marRight w:val="0"/>
          <w:marTop w:val="0"/>
          <w:marBottom w:val="0"/>
          <w:divBdr>
            <w:top w:val="none" w:sz="0" w:space="0" w:color="auto"/>
            <w:left w:val="none" w:sz="0" w:space="0" w:color="auto"/>
            <w:bottom w:val="none" w:sz="0" w:space="0" w:color="auto"/>
            <w:right w:val="none" w:sz="0" w:space="0" w:color="auto"/>
          </w:divBdr>
        </w:div>
        <w:div w:id="1580871522">
          <w:marLeft w:val="480"/>
          <w:marRight w:val="0"/>
          <w:marTop w:val="0"/>
          <w:marBottom w:val="0"/>
          <w:divBdr>
            <w:top w:val="none" w:sz="0" w:space="0" w:color="auto"/>
            <w:left w:val="none" w:sz="0" w:space="0" w:color="auto"/>
            <w:bottom w:val="none" w:sz="0" w:space="0" w:color="auto"/>
            <w:right w:val="none" w:sz="0" w:space="0" w:color="auto"/>
          </w:divBdr>
        </w:div>
        <w:div w:id="1462729329">
          <w:marLeft w:val="480"/>
          <w:marRight w:val="0"/>
          <w:marTop w:val="0"/>
          <w:marBottom w:val="0"/>
          <w:divBdr>
            <w:top w:val="none" w:sz="0" w:space="0" w:color="auto"/>
            <w:left w:val="none" w:sz="0" w:space="0" w:color="auto"/>
            <w:bottom w:val="none" w:sz="0" w:space="0" w:color="auto"/>
            <w:right w:val="none" w:sz="0" w:space="0" w:color="auto"/>
          </w:divBdr>
        </w:div>
        <w:div w:id="2048606247">
          <w:marLeft w:val="480"/>
          <w:marRight w:val="0"/>
          <w:marTop w:val="0"/>
          <w:marBottom w:val="0"/>
          <w:divBdr>
            <w:top w:val="none" w:sz="0" w:space="0" w:color="auto"/>
            <w:left w:val="none" w:sz="0" w:space="0" w:color="auto"/>
            <w:bottom w:val="none" w:sz="0" w:space="0" w:color="auto"/>
            <w:right w:val="none" w:sz="0" w:space="0" w:color="auto"/>
          </w:divBdr>
        </w:div>
        <w:div w:id="1043092744">
          <w:marLeft w:val="480"/>
          <w:marRight w:val="0"/>
          <w:marTop w:val="0"/>
          <w:marBottom w:val="0"/>
          <w:divBdr>
            <w:top w:val="none" w:sz="0" w:space="0" w:color="auto"/>
            <w:left w:val="none" w:sz="0" w:space="0" w:color="auto"/>
            <w:bottom w:val="none" w:sz="0" w:space="0" w:color="auto"/>
            <w:right w:val="none" w:sz="0" w:space="0" w:color="auto"/>
          </w:divBdr>
        </w:div>
        <w:div w:id="731461670">
          <w:marLeft w:val="480"/>
          <w:marRight w:val="0"/>
          <w:marTop w:val="0"/>
          <w:marBottom w:val="0"/>
          <w:divBdr>
            <w:top w:val="none" w:sz="0" w:space="0" w:color="auto"/>
            <w:left w:val="none" w:sz="0" w:space="0" w:color="auto"/>
            <w:bottom w:val="none" w:sz="0" w:space="0" w:color="auto"/>
            <w:right w:val="none" w:sz="0" w:space="0" w:color="auto"/>
          </w:divBdr>
        </w:div>
      </w:divsChild>
    </w:div>
    <w:div w:id="766196121">
      <w:bodyDiv w:val="1"/>
      <w:marLeft w:val="0"/>
      <w:marRight w:val="0"/>
      <w:marTop w:val="0"/>
      <w:marBottom w:val="0"/>
      <w:divBdr>
        <w:top w:val="none" w:sz="0" w:space="0" w:color="auto"/>
        <w:left w:val="none" w:sz="0" w:space="0" w:color="auto"/>
        <w:bottom w:val="none" w:sz="0" w:space="0" w:color="auto"/>
        <w:right w:val="none" w:sz="0" w:space="0" w:color="auto"/>
      </w:divBdr>
    </w:div>
    <w:div w:id="767894986">
      <w:bodyDiv w:val="1"/>
      <w:marLeft w:val="0"/>
      <w:marRight w:val="0"/>
      <w:marTop w:val="0"/>
      <w:marBottom w:val="0"/>
      <w:divBdr>
        <w:top w:val="none" w:sz="0" w:space="0" w:color="auto"/>
        <w:left w:val="none" w:sz="0" w:space="0" w:color="auto"/>
        <w:bottom w:val="none" w:sz="0" w:space="0" w:color="auto"/>
        <w:right w:val="none" w:sz="0" w:space="0" w:color="auto"/>
      </w:divBdr>
    </w:div>
    <w:div w:id="768699525">
      <w:bodyDiv w:val="1"/>
      <w:marLeft w:val="0"/>
      <w:marRight w:val="0"/>
      <w:marTop w:val="0"/>
      <w:marBottom w:val="0"/>
      <w:divBdr>
        <w:top w:val="none" w:sz="0" w:space="0" w:color="auto"/>
        <w:left w:val="none" w:sz="0" w:space="0" w:color="auto"/>
        <w:bottom w:val="none" w:sz="0" w:space="0" w:color="auto"/>
        <w:right w:val="none" w:sz="0" w:space="0" w:color="auto"/>
      </w:divBdr>
    </w:div>
    <w:div w:id="769818421">
      <w:bodyDiv w:val="1"/>
      <w:marLeft w:val="0"/>
      <w:marRight w:val="0"/>
      <w:marTop w:val="0"/>
      <w:marBottom w:val="0"/>
      <w:divBdr>
        <w:top w:val="none" w:sz="0" w:space="0" w:color="auto"/>
        <w:left w:val="none" w:sz="0" w:space="0" w:color="auto"/>
        <w:bottom w:val="none" w:sz="0" w:space="0" w:color="auto"/>
        <w:right w:val="none" w:sz="0" w:space="0" w:color="auto"/>
      </w:divBdr>
    </w:div>
    <w:div w:id="771321623">
      <w:bodyDiv w:val="1"/>
      <w:marLeft w:val="0"/>
      <w:marRight w:val="0"/>
      <w:marTop w:val="0"/>
      <w:marBottom w:val="0"/>
      <w:divBdr>
        <w:top w:val="none" w:sz="0" w:space="0" w:color="auto"/>
        <w:left w:val="none" w:sz="0" w:space="0" w:color="auto"/>
        <w:bottom w:val="none" w:sz="0" w:space="0" w:color="auto"/>
        <w:right w:val="none" w:sz="0" w:space="0" w:color="auto"/>
      </w:divBdr>
    </w:div>
    <w:div w:id="777531024">
      <w:bodyDiv w:val="1"/>
      <w:marLeft w:val="0"/>
      <w:marRight w:val="0"/>
      <w:marTop w:val="0"/>
      <w:marBottom w:val="0"/>
      <w:divBdr>
        <w:top w:val="none" w:sz="0" w:space="0" w:color="auto"/>
        <w:left w:val="none" w:sz="0" w:space="0" w:color="auto"/>
        <w:bottom w:val="none" w:sz="0" w:space="0" w:color="auto"/>
        <w:right w:val="none" w:sz="0" w:space="0" w:color="auto"/>
      </w:divBdr>
    </w:div>
    <w:div w:id="778377635">
      <w:bodyDiv w:val="1"/>
      <w:marLeft w:val="0"/>
      <w:marRight w:val="0"/>
      <w:marTop w:val="0"/>
      <w:marBottom w:val="0"/>
      <w:divBdr>
        <w:top w:val="none" w:sz="0" w:space="0" w:color="auto"/>
        <w:left w:val="none" w:sz="0" w:space="0" w:color="auto"/>
        <w:bottom w:val="none" w:sz="0" w:space="0" w:color="auto"/>
        <w:right w:val="none" w:sz="0" w:space="0" w:color="auto"/>
      </w:divBdr>
      <w:divsChild>
        <w:div w:id="83112387">
          <w:marLeft w:val="480"/>
          <w:marRight w:val="0"/>
          <w:marTop w:val="0"/>
          <w:marBottom w:val="0"/>
          <w:divBdr>
            <w:top w:val="none" w:sz="0" w:space="0" w:color="auto"/>
            <w:left w:val="none" w:sz="0" w:space="0" w:color="auto"/>
            <w:bottom w:val="none" w:sz="0" w:space="0" w:color="auto"/>
            <w:right w:val="none" w:sz="0" w:space="0" w:color="auto"/>
          </w:divBdr>
        </w:div>
        <w:div w:id="496113075">
          <w:marLeft w:val="480"/>
          <w:marRight w:val="0"/>
          <w:marTop w:val="0"/>
          <w:marBottom w:val="0"/>
          <w:divBdr>
            <w:top w:val="none" w:sz="0" w:space="0" w:color="auto"/>
            <w:left w:val="none" w:sz="0" w:space="0" w:color="auto"/>
            <w:bottom w:val="none" w:sz="0" w:space="0" w:color="auto"/>
            <w:right w:val="none" w:sz="0" w:space="0" w:color="auto"/>
          </w:divBdr>
        </w:div>
        <w:div w:id="1893105649">
          <w:marLeft w:val="480"/>
          <w:marRight w:val="0"/>
          <w:marTop w:val="0"/>
          <w:marBottom w:val="0"/>
          <w:divBdr>
            <w:top w:val="none" w:sz="0" w:space="0" w:color="auto"/>
            <w:left w:val="none" w:sz="0" w:space="0" w:color="auto"/>
            <w:bottom w:val="none" w:sz="0" w:space="0" w:color="auto"/>
            <w:right w:val="none" w:sz="0" w:space="0" w:color="auto"/>
          </w:divBdr>
        </w:div>
        <w:div w:id="1978994276">
          <w:marLeft w:val="480"/>
          <w:marRight w:val="0"/>
          <w:marTop w:val="0"/>
          <w:marBottom w:val="0"/>
          <w:divBdr>
            <w:top w:val="none" w:sz="0" w:space="0" w:color="auto"/>
            <w:left w:val="none" w:sz="0" w:space="0" w:color="auto"/>
            <w:bottom w:val="none" w:sz="0" w:space="0" w:color="auto"/>
            <w:right w:val="none" w:sz="0" w:space="0" w:color="auto"/>
          </w:divBdr>
        </w:div>
        <w:div w:id="216430206">
          <w:marLeft w:val="480"/>
          <w:marRight w:val="0"/>
          <w:marTop w:val="0"/>
          <w:marBottom w:val="0"/>
          <w:divBdr>
            <w:top w:val="none" w:sz="0" w:space="0" w:color="auto"/>
            <w:left w:val="none" w:sz="0" w:space="0" w:color="auto"/>
            <w:bottom w:val="none" w:sz="0" w:space="0" w:color="auto"/>
            <w:right w:val="none" w:sz="0" w:space="0" w:color="auto"/>
          </w:divBdr>
        </w:div>
        <w:div w:id="1786998398">
          <w:marLeft w:val="480"/>
          <w:marRight w:val="0"/>
          <w:marTop w:val="0"/>
          <w:marBottom w:val="0"/>
          <w:divBdr>
            <w:top w:val="none" w:sz="0" w:space="0" w:color="auto"/>
            <w:left w:val="none" w:sz="0" w:space="0" w:color="auto"/>
            <w:bottom w:val="none" w:sz="0" w:space="0" w:color="auto"/>
            <w:right w:val="none" w:sz="0" w:space="0" w:color="auto"/>
          </w:divBdr>
        </w:div>
        <w:div w:id="1999115971">
          <w:marLeft w:val="480"/>
          <w:marRight w:val="0"/>
          <w:marTop w:val="0"/>
          <w:marBottom w:val="0"/>
          <w:divBdr>
            <w:top w:val="none" w:sz="0" w:space="0" w:color="auto"/>
            <w:left w:val="none" w:sz="0" w:space="0" w:color="auto"/>
            <w:bottom w:val="none" w:sz="0" w:space="0" w:color="auto"/>
            <w:right w:val="none" w:sz="0" w:space="0" w:color="auto"/>
          </w:divBdr>
        </w:div>
        <w:div w:id="1297644992">
          <w:marLeft w:val="480"/>
          <w:marRight w:val="0"/>
          <w:marTop w:val="0"/>
          <w:marBottom w:val="0"/>
          <w:divBdr>
            <w:top w:val="none" w:sz="0" w:space="0" w:color="auto"/>
            <w:left w:val="none" w:sz="0" w:space="0" w:color="auto"/>
            <w:bottom w:val="none" w:sz="0" w:space="0" w:color="auto"/>
            <w:right w:val="none" w:sz="0" w:space="0" w:color="auto"/>
          </w:divBdr>
        </w:div>
        <w:div w:id="1285841565">
          <w:marLeft w:val="480"/>
          <w:marRight w:val="0"/>
          <w:marTop w:val="0"/>
          <w:marBottom w:val="0"/>
          <w:divBdr>
            <w:top w:val="none" w:sz="0" w:space="0" w:color="auto"/>
            <w:left w:val="none" w:sz="0" w:space="0" w:color="auto"/>
            <w:bottom w:val="none" w:sz="0" w:space="0" w:color="auto"/>
            <w:right w:val="none" w:sz="0" w:space="0" w:color="auto"/>
          </w:divBdr>
        </w:div>
        <w:div w:id="1320427694">
          <w:marLeft w:val="480"/>
          <w:marRight w:val="0"/>
          <w:marTop w:val="0"/>
          <w:marBottom w:val="0"/>
          <w:divBdr>
            <w:top w:val="none" w:sz="0" w:space="0" w:color="auto"/>
            <w:left w:val="none" w:sz="0" w:space="0" w:color="auto"/>
            <w:bottom w:val="none" w:sz="0" w:space="0" w:color="auto"/>
            <w:right w:val="none" w:sz="0" w:space="0" w:color="auto"/>
          </w:divBdr>
        </w:div>
        <w:div w:id="1283344557">
          <w:marLeft w:val="480"/>
          <w:marRight w:val="0"/>
          <w:marTop w:val="0"/>
          <w:marBottom w:val="0"/>
          <w:divBdr>
            <w:top w:val="none" w:sz="0" w:space="0" w:color="auto"/>
            <w:left w:val="none" w:sz="0" w:space="0" w:color="auto"/>
            <w:bottom w:val="none" w:sz="0" w:space="0" w:color="auto"/>
            <w:right w:val="none" w:sz="0" w:space="0" w:color="auto"/>
          </w:divBdr>
        </w:div>
      </w:divsChild>
    </w:div>
    <w:div w:id="778914253">
      <w:bodyDiv w:val="1"/>
      <w:marLeft w:val="0"/>
      <w:marRight w:val="0"/>
      <w:marTop w:val="0"/>
      <w:marBottom w:val="0"/>
      <w:divBdr>
        <w:top w:val="none" w:sz="0" w:space="0" w:color="auto"/>
        <w:left w:val="none" w:sz="0" w:space="0" w:color="auto"/>
        <w:bottom w:val="none" w:sz="0" w:space="0" w:color="auto"/>
        <w:right w:val="none" w:sz="0" w:space="0" w:color="auto"/>
      </w:divBdr>
    </w:div>
    <w:div w:id="778987250">
      <w:bodyDiv w:val="1"/>
      <w:marLeft w:val="0"/>
      <w:marRight w:val="0"/>
      <w:marTop w:val="0"/>
      <w:marBottom w:val="0"/>
      <w:divBdr>
        <w:top w:val="none" w:sz="0" w:space="0" w:color="auto"/>
        <w:left w:val="none" w:sz="0" w:space="0" w:color="auto"/>
        <w:bottom w:val="none" w:sz="0" w:space="0" w:color="auto"/>
        <w:right w:val="none" w:sz="0" w:space="0" w:color="auto"/>
      </w:divBdr>
    </w:div>
    <w:div w:id="779379953">
      <w:bodyDiv w:val="1"/>
      <w:marLeft w:val="0"/>
      <w:marRight w:val="0"/>
      <w:marTop w:val="0"/>
      <w:marBottom w:val="0"/>
      <w:divBdr>
        <w:top w:val="none" w:sz="0" w:space="0" w:color="auto"/>
        <w:left w:val="none" w:sz="0" w:space="0" w:color="auto"/>
        <w:bottom w:val="none" w:sz="0" w:space="0" w:color="auto"/>
        <w:right w:val="none" w:sz="0" w:space="0" w:color="auto"/>
      </w:divBdr>
    </w:div>
    <w:div w:id="780614679">
      <w:bodyDiv w:val="1"/>
      <w:marLeft w:val="0"/>
      <w:marRight w:val="0"/>
      <w:marTop w:val="0"/>
      <w:marBottom w:val="0"/>
      <w:divBdr>
        <w:top w:val="none" w:sz="0" w:space="0" w:color="auto"/>
        <w:left w:val="none" w:sz="0" w:space="0" w:color="auto"/>
        <w:bottom w:val="none" w:sz="0" w:space="0" w:color="auto"/>
        <w:right w:val="none" w:sz="0" w:space="0" w:color="auto"/>
      </w:divBdr>
    </w:div>
    <w:div w:id="781149365">
      <w:bodyDiv w:val="1"/>
      <w:marLeft w:val="0"/>
      <w:marRight w:val="0"/>
      <w:marTop w:val="0"/>
      <w:marBottom w:val="0"/>
      <w:divBdr>
        <w:top w:val="none" w:sz="0" w:space="0" w:color="auto"/>
        <w:left w:val="none" w:sz="0" w:space="0" w:color="auto"/>
        <w:bottom w:val="none" w:sz="0" w:space="0" w:color="auto"/>
        <w:right w:val="none" w:sz="0" w:space="0" w:color="auto"/>
      </w:divBdr>
    </w:div>
    <w:div w:id="782117873">
      <w:bodyDiv w:val="1"/>
      <w:marLeft w:val="0"/>
      <w:marRight w:val="0"/>
      <w:marTop w:val="0"/>
      <w:marBottom w:val="0"/>
      <w:divBdr>
        <w:top w:val="none" w:sz="0" w:space="0" w:color="auto"/>
        <w:left w:val="none" w:sz="0" w:space="0" w:color="auto"/>
        <w:bottom w:val="none" w:sz="0" w:space="0" w:color="auto"/>
        <w:right w:val="none" w:sz="0" w:space="0" w:color="auto"/>
      </w:divBdr>
    </w:div>
    <w:div w:id="782379879">
      <w:bodyDiv w:val="1"/>
      <w:marLeft w:val="0"/>
      <w:marRight w:val="0"/>
      <w:marTop w:val="0"/>
      <w:marBottom w:val="0"/>
      <w:divBdr>
        <w:top w:val="none" w:sz="0" w:space="0" w:color="auto"/>
        <w:left w:val="none" w:sz="0" w:space="0" w:color="auto"/>
        <w:bottom w:val="none" w:sz="0" w:space="0" w:color="auto"/>
        <w:right w:val="none" w:sz="0" w:space="0" w:color="auto"/>
      </w:divBdr>
    </w:div>
    <w:div w:id="783115106">
      <w:bodyDiv w:val="1"/>
      <w:marLeft w:val="0"/>
      <w:marRight w:val="0"/>
      <w:marTop w:val="0"/>
      <w:marBottom w:val="0"/>
      <w:divBdr>
        <w:top w:val="none" w:sz="0" w:space="0" w:color="auto"/>
        <w:left w:val="none" w:sz="0" w:space="0" w:color="auto"/>
        <w:bottom w:val="none" w:sz="0" w:space="0" w:color="auto"/>
        <w:right w:val="none" w:sz="0" w:space="0" w:color="auto"/>
      </w:divBdr>
    </w:div>
    <w:div w:id="785467957">
      <w:bodyDiv w:val="1"/>
      <w:marLeft w:val="0"/>
      <w:marRight w:val="0"/>
      <w:marTop w:val="0"/>
      <w:marBottom w:val="0"/>
      <w:divBdr>
        <w:top w:val="none" w:sz="0" w:space="0" w:color="auto"/>
        <w:left w:val="none" w:sz="0" w:space="0" w:color="auto"/>
        <w:bottom w:val="none" w:sz="0" w:space="0" w:color="auto"/>
        <w:right w:val="none" w:sz="0" w:space="0" w:color="auto"/>
      </w:divBdr>
    </w:div>
    <w:div w:id="785849794">
      <w:bodyDiv w:val="1"/>
      <w:marLeft w:val="0"/>
      <w:marRight w:val="0"/>
      <w:marTop w:val="0"/>
      <w:marBottom w:val="0"/>
      <w:divBdr>
        <w:top w:val="none" w:sz="0" w:space="0" w:color="auto"/>
        <w:left w:val="none" w:sz="0" w:space="0" w:color="auto"/>
        <w:bottom w:val="none" w:sz="0" w:space="0" w:color="auto"/>
        <w:right w:val="none" w:sz="0" w:space="0" w:color="auto"/>
      </w:divBdr>
    </w:div>
    <w:div w:id="789281753">
      <w:bodyDiv w:val="1"/>
      <w:marLeft w:val="0"/>
      <w:marRight w:val="0"/>
      <w:marTop w:val="0"/>
      <w:marBottom w:val="0"/>
      <w:divBdr>
        <w:top w:val="none" w:sz="0" w:space="0" w:color="auto"/>
        <w:left w:val="none" w:sz="0" w:space="0" w:color="auto"/>
        <w:bottom w:val="none" w:sz="0" w:space="0" w:color="auto"/>
        <w:right w:val="none" w:sz="0" w:space="0" w:color="auto"/>
      </w:divBdr>
    </w:div>
    <w:div w:id="791098779">
      <w:bodyDiv w:val="1"/>
      <w:marLeft w:val="0"/>
      <w:marRight w:val="0"/>
      <w:marTop w:val="0"/>
      <w:marBottom w:val="0"/>
      <w:divBdr>
        <w:top w:val="none" w:sz="0" w:space="0" w:color="auto"/>
        <w:left w:val="none" w:sz="0" w:space="0" w:color="auto"/>
        <w:bottom w:val="none" w:sz="0" w:space="0" w:color="auto"/>
        <w:right w:val="none" w:sz="0" w:space="0" w:color="auto"/>
      </w:divBdr>
    </w:div>
    <w:div w:id="792557333">
      <w:bodyDiv w:val="1"/>
      <w:marLeft w:val="0"/>
      <w:marRight w:val="0"/>
      <w:marTop w:val="0"/>
      <w:marBottom w:val="0"/>
      <w:divBdr>
        <w:top w:val="none" w:sz="0" w:space="0" w:color="auto"/>
        <w:left w:val="none" w:sz="0" w:space="0" w:color="auto"/>
        <w:bottom w:val="none" w:sz="0" w:space="0" w:color="auto"/>
        <w:right w:val="none" w:sz="0" w:space="0" w:color="auto"/>
      </w:divBdr>
    </w:div>
    <w:div w:id="794102761">
      <w:bodyDiv w:val="1"/>
      <w:marLeft w:val="0"/>
      <w:marRight w:val="0"/>
      <w:marTop w:val="0"/>
      <w:marBottom w:val="0"/>
      <w:divBdr>
        <w:top w:val="none" w:sz="0" w:space="0" w:color="auto"/>
        <w:left w:val="none" w:sz="0" w:space="0" w:color="auto"/>
        <w:bottom w:val="none" w:sz="0" w:space="0" w:color="auto"/>
        <w:right w:val="none" w:sz="0" w:space="0" w:color="auto"/>
      </w:divBdr>
    </w:div>
    <w:div w:id="794712815">
      <w:bodyDiv w:val="1"/>
      <w:marLeft w:val="0"/>
      <w:marRight w:val="0"/>
      <w:marTop w:val="0"/>
      <w:marBottom w:val="0"/>
      <w:divBdr>
        <w:top w:val="none" w:sz="0" w:space="0" w:color="auto"/>
        <w:left w:val="none" w:sz="0" w:space="0" w:color="auto"/>
        <w:bottom w:val="none" w:sz="0" w:space="0" w:color="auto"/>
        <w:right w:val="none" w:sz="0" w:space="0" w:color="auto"/>
      </w:divBdr>
    </w:div>
    <w:div w:id="797069398">
      <w:bodyDiv w:val="1"/>
      <w:marLeft w:val="0"/>
      <w:marRight w:val="0"/>
      <w:marTop w:val="0"/>
      <w:marBottom w:val="0"/>
      <w:divBdr>
        <w:top w:val="none" w:sz="0" w:space="0" w:color="auto"/>
        <w:left w:val="none" w:sz="0" w:space="0" w:color="auto"/>
        <w:bottom w:val="none" w:sz="0" w:space="0" w:color="auto"/>
        <w:right w:val="none" w:sz="0" w:space="0" w:color="auto"/>
      </w:divBdr>
    </w:div>
    <w:div w:id="801195730">
      <w:bodyDiv w:val="1"/>
      <w:marLeft w:val="0"/>
      <w:marRight w:val="0"/>
      <w:marTop w:val="0"/>
      <w:marBottom w:val="0"/>
      <w:divBdr>
        <w:top w:val="none" w:sz="0" w:space="0" w:color="auto"/>
        <w:left w:val="none" w:sz="0" w:space="0" w:color="auto"/>
        <w:bottom w:val="none" w:sz="0" w:space="0" w:color="auto"/>
        <w:right w:val="none" w:sz="0" w:space="0" w:color="auto"/>
      </w:divBdr>
    </w:div>
    <w:div w:id="803161350">
      <w:bodyDiv w:val="1"/>
      <w:marLeft w:val="0"/>
      <w:marRight w:val="0"/>
      <w:marTop w:val="0"/>
      <w:marBottom w:val="0"/>
      <w:divBdr>
        <w:top w:val="none" w:sz="0" w:space="0" w:color="auto"/>
        <w:left w:val="none" w:sz="0" w:space="0" w:color="auto"/>
        <w:bottom w:val="none" w:sz="0" w:space="0" w:color="auto"/>
        <w:right w:val="none" w:sz="0" w:space="0" w:color="auto"/>
      </w:divBdr>
    </w:div>
    <w:div w:id="804086083">
      <w:bodyDiv w:val="1"/>
      <w:marLeft w:val="0"/>
      <w:marRight w:val="0"/>
      <w:marTop w:val="0"/>
      <w:marBottom w:val="0"/>
      <w:divBdr>
        <w:top w:val="none" w:sz="0" w:space="0" w:color="auto"/>
        <w:left w:val="none" w:sz="0" w:space="0" w:color="auto"/>
        <w:bottom w:val="none" w:sz="0" w:space="0" w:color="auto"/>
        <w:right w:val="none" w:sz="0" w:space="0" w:color="auto"/>
      </w:divBdr>
    </w:div>
    <w:div w:id="812791018">
      <w:bodyDiv w:val="1"/>
      <w:marLeft w:val="0"/>
      <w:marRight w:val="0"/>
      <w:marTop w:val="0"/>
      <w:marBottom w:val="0"/>
      <w:divBdr>
        <w:top w:val="none" w:sz="0" w:space="0" w:color="auto"/>
        <w:left w:val="none" w:sz="0" w:space="0" w:color="auto"/>
        <w:bottom w:val="none" w:sz="0" w:space="0" w:color="auto"/>
        <w:right w:val="none" w:sz="0" w:space="0" w:color="auto"/>
      </w:divBdr>
    </w:div>
    <w:div w:id="814837532">
      <w:bodyDiv w:val="1"/>
      <w:marLeft w:val="0"/>
      <w:marRight w:val="0"/>
      <w:marTop w:val="0"/>
      <w:marBottom w:val="0"/>
      <w:divBdr>
        <w:top w:val="none" w:sz="0" w:space="0" w:color="auto"/>
        <w:left w:val="none" w:sz="0" w:space="0" w:color="auto"/>
        <w:bottom w:val="none" w:sz="0" w:space="0" w:color="auto"/>
        <w:right w:val="none" w:sz="0" w:space="0" w:color="auto"/>
      </w:divBdr>
      <w:divsChild>
        <w:div w:id="237978019">
          <w:marLeft w:val="480"/>
          <w:marRight w:val="0"/>
          <w:marTop w:val="0"/>
          <w:marBottom w:val="0"/>
          <w:divBdr>
            <w:top w:val="none" w:sz="0" w:space="0" w:color="auto"/>
            <w:left w:val="none" w:sz="0" w:space="0" w:color="auto"/>
            <w:bottom w:val="none" w:sz="0" w:space="0" w:color="auto"/>
            <w:right w:val="none" w:sz="0" w:space="0" w:color="auto"/>
          </w:divBdr>
        </w:div>
        <w:div w:id="420494712">
          <w:marLeft w:val="480"/>
          <w:marRight w:val="0"/>
          <w:marTop w:val="0"/>
          <w:marBottom w:val="0"/>
          <w:divBdr>
            <w:top w:val="none" w:sz="0" w:space="0" w:color="auto"/>
            <w:left w:val="none" w:sz="0" w:space="0" w:color="auto"/>
            <w:bottom w:val="none" w:sz="0" w:space="0" w:color="auto"/>
            <w:right w:val="none" w:sz="0" w:space="0" w:color="auto"/>
          </w:divBdr>
        </w:div>
        <w:div w:id="884565948">
          <w:marLeft w:val="480"/>
          <w:marRight w:val="0"/>
          <w:marTop w:val="0"/>
          <w:marBottom w:val="0"/>
          <w:divBdr>
            <w:top w:val="none" w:sz="0" w:space="0" w:color="auto"/>
            <w:left w:val="none" w:sz="0" w:space="0" w:color="auto"/>
            <w:bottom w:val="none" w:sz="0" w:space="0" w:color="auto"/>
            <w:right w:val="none" w:sz="0" w:space="0" w:color="auto"/>
          </w:divBdr>
        </w:div>
        <w:div w:id="834877830">
          <w:marLeft w:val="480"/>
          <w:marRight w:val="0"/>
          <w:marTop w:val="0"/>
          <w:marBottom w:val="0"/>
          <w:divBdr>
            <w:top w:val="none" w:sz="0" w:space="0" w:color="auto"/>
            <w:left w:val="none" w:sz="0" w:space="0" w:color="auto"/>
            <w:bottom w:val="none" w:sz="0" w:space="0" w:color="auto"/>
            <w:right w:val="none" w:sz="0" w:space="0" w:color="auto"/>
          </w:divBdr>
        </w:div>
        <w:div w:id="1547644010">
          <w:marLeft w:val="480"/>
          <w:marRight w:val="0"/>
          <w:marTop w:val="0"/>
          <w:marBottom w:val="0"/>
          <w:divBdr>
            <w:top w:val="none" w:sz="0" w:space="0" w:color="auto"/>
            <w:left w:val="none" w:sz="0" w:space="0" w:color="auto"/>
            <w:bottom w:val="none" w:sz="0" w:space="0" w:color="auto"/>
            <w:right w:val="none" w:sz="0" w:space="0" w:color="auto"/>
          </w:divBdr>
        </w:div>
        <w:div w:id="45568517">
          <w:marLeft w:val="480"/>
          <w:marRight w:val="0"/>
          <w:marTop w:val="0"/>
          <w:marBottom w:val="0"/>
          <w:divBdr>
            <w:top w:val="none" w:sz="0" w:space="0" w:color="auto"/>
            <w:left w:val="none" w:sz="0" w:space="0" w:color="auto"/>
            <w:bottom w:val="none" w:sz="0" w:space="0" w:color="auto"/>
            <w:right w:val="none" w:sz="0" w:space="0" w:color="auto"/>
          </w:divBdr>
        </w:div>
        <w:div w:id="626862207">
          <w:marLeft w:val="480"/>
          <w:marRight w:val="0"/>
          <w:marTop w:val="0"/>
          <w:marBottom w:val="0"/>
          <w:divBdr>
            <w:top w:val="none" w:sz="0" w:space="0" w:color="auto"/>
            <w:left w:val="none" w:sz="0" w:space="0" w:color="auto"/>
            <w:bottom w:val="none" w:sz="0" w:space="0" w:color="auto"/>
            <w:right w:val="none" w:sz="0" w:space="0" w:color="auto"/>
          </w:divBdr>
        </w:div>
        <w:div w:id="799878494">
          <w:marLeft w:val="480"/>
          <w:marRight w:val="0"/>
          <w:marTop w:val="0"/>
          <w:marBottom w:val="0"/>
          <w:divBdr>
            <w:top w:val="none" w:sz="0" w:space="0" w:color="auto"/>
            <w:left w:val="none" w:sz="0" w:space="0" w:color="auto"/>
            <w:bottom w:val="none" w:sz="0" w:space="0" w:color="auto"/>
            <w:right w:val="none" w:sz="0" w:space="0" w:color="auto"/>
          </w:divBdr>
        </w:div>
        <w:div w:id="244002127">
          <w:marLeft w:val="480"/>
          <w:marRight w:val="0"/>
          <w:marTop w:val="0"/>
          <w:marBottom w:val="0"/>
          <w:divBdr>
            <w:top w:val="none" w:sz="0" w:space="0" w:color="auto"/>
            <w:left w:val="none" w:sz="0" w:space="0" w:color="auto"/>
            <w:bottom w:val="none" w:sz="0" w:space="0" w:color="auto"/>
            <w:right w:val="none" w:sz="0" w:space="0" w:color="auto"/>
          </w:divBdr>
        </w:div>
        <w:div w:id="1104228275">
          <w:marLeft w:val="480"/>
          <w:marRight w:val="0"/>
          <w:marTop w:val="0"/>
          <w:marBottom w:val="0"/>
          <w:divBdr>
            <w:top w:val="none" w:sz="0" w:space="0" w:color="auto"/>
            <w:left w:val="none" w:sz="0" w:space="0" w:color="auto"/>
            <w:bottom w:val="none" w:sz="0" w:space="0" w:color="auto"/>
            <w:right w:val="none" w:sz="0" w:space="0" w:color="auto"/>
          </w:divBdr>
        </w:div>
        <w:div w:id="189881783">
          <w:marLeft w:val="480"/>
          <w:marRight w:val="0"/>
          <w:marTop w:val="0"/>
          <w:marBottom w:val="0"/>
          <w:divBdr>
            <w:top w:val="none" w:sz="0" w:space="0" w:color="auto"/>
            <w:left w:val="none" w:sz="0" w:space="0" w:color="auto"/>
            <w:bottom w:val="none" w:sz="0" w:space="0" w:color="auto"/>
            <w:right w:val="none" w:sz="0" w:space="0" w:color="auto"/>
          </w:divBdr>
        </w:div>
        <w:div w:id="1401711470">
          <w:marLeft w:val="480"/>
          <w:marRight w:val="0"/>
          <w:marTop w:val="0"/>
          <w:marBottom w:val="0"/>
          <w:divBdr>
            <w:top w:val="none" w:sz="0" w:space="0" w:color="auto"/>
            <w:left w:val="none" w:sz="0" w:space="0" w:color="auto"/>
            <w:bottom w:val="none" w:sz="0" w:space="0" w:color="auto"/>
            <w:right w:val="none" w:sz="0" w:space="0" w:color="auto"/>
          </w:divBdr>
        </w:div>
        <w:div w:id="187303971">
          <w:marLeft w:val="480"/>
          <w:marRight w:val="0"/>
          <w:marTop w:val="0"/>
          <w:marBottom w:val="0"/>
          <w:divBdr>
            <w:top w:val="none" w:sz="0" w:space="0" w:color="auto"/>
            <w:left w:val="none" w:sz="0" w:space="0" w:color="auto"/>
            <w:bottom w:val="none" w:sz="0" w:space="0" w:color="auto"/>
            <w:right w:val="none" w:sz="0" w:space="0" w:color="auto"/>
          </w:divBdr>
        </w:div>
        <w:div w:id="1123621041">
          <w:marLeft w:val="480"/>
          <w:marRight w:val="0"/>
          <w:marTop w:val="0"/>
          <w:marBottom w:val="0"/>
          <w:divBdr>
            <w:top w:val="none" w:sz="0" w:space="0" w:color="auto"/>
            <w:left w:val="none" w:sz="0" w:space="0" w:color="auto"/>
            <w:bottom w:val="none" w:sz="0" w:space="0" w:color="auto"/>
            <w:right w:val="none" w:sz="0" w:space="0" w:color="auto"/>
          </w:divBdr>
        </w:div>
        <w:div w:id="1082406581">
          <w:marLeft w:val="480"/>
          <w:marRight w:val="0"/>
          <w:marTop w:val="0"/>
          <w:marBottom w:val="0"/>
          <w:divBdr>
            <w:top w:val="none" w:sz="0" w:space="0" w:color="auto"/>
            <w:left w:val="none" w:sz="0" w:space="0" w:color="auto"/>
            <w:bottom w:val="none" w:sz="0" w:space="0" w:color="auto"/>
            <w:right w:val="none" w:sz="0" w:space="0" w:color="auto"/>
          </w:divBdr>
        </w:div>
        <w:div w:id="1315840786">
          <w:marLeft w:val="480"/>
          <w:marRight w:val="0"/>
          <w:marTop w:val="0"/>
          <w:marBottom w:val="0"/>
          <w:divBdr>
            <w:top w:val="none" w:sz="0" w:space="0" w:color="auto"/>
            <w:left w:val="none" w:sz="0" w:space="0" w:color="auto"/>
            <w:bottom w:val="none" w:sz="0" w:space="0" w:color="auto"/>
            <w:right w:val="none" w:sz="0" w:space="0" w:color="auto"/>
          </w:divBdr>
        </w:div>
        <w:div w:id="1773478866">
          <w:marLeft w:val="480"/>
          <w:marRight w:val="0"/>
          <w:marTop w:val="0"/>
          <w:marBottom w:val="0"/>
          <w:divBdr>
            <w:top w:val="none" w:sz="0" w:space="0" w:color="auto"/>
            <w:left w:val="none" w:sz="0" w:space="0" w:color="auto"/>
            <w:bottom w:val="none" w:sz="0" w:space="0" w:color="auto"/>
            <w:right w:val="none" w:sz="0" w:space="0" w:color="auto"/>
          </w:divBdr>
        </w:div>
        <w:div w:id="910969856">
          <w:marLeft w:val="480"/>
          <w:marRight w:val="0"/>
          <w:marTop w:val="0"/>
          <w:marBottom w:val="0"/>
          <w:divBdr>
            <w:top w:val="none" w:sz="0" w:space="0" w:color="auto"/>
            <w:left w:val="none" w:sz="0" w:space="0" w:color="auto"/>
            <w:bottom w:val="none" w:sz="0" w:space="0" w:color="auto"/>
            <w:right w:val="none" w:sz="0" w:space="0" w:color="auto"/>
          </w:divBdr>
        </w:div>
        <w:div w:id="884949035">
          <w:marLeft w:val="480"/>
          <w:marRight w:val="0"/>
          <w:marTop w:val="0"/>
          <w:marBottom w:val="0"/>
          <w:divBdr>
            <w:top w:val="none" w:sz="0" w:space="0" w:color="auto"/>
            <w:left w:val="none" w:sz="0" w:space="0" w:color="auto"/>
            <w:bottom w:val="none" w:sz="0" w:space="0" w:color="auto"/>
            <w:right w:val="none" w:sz="0" w:space="0" w:color="auto"/>
          </w:divBdr>
        </w:div>
        <w:div w:id="1001616966">
          <w:marLeft w:val="480"/>
          <w:marRight w:val="0"/>
          <w:marTop w:val="0"/>
          <w:marBottom w:val="0"/>
          <w:divBdr>
            <w:top w:val="none" w:sz="0" w:space="0" w:color="auto"/>
            <w:left w:val="none" w:sz="0" w:space="0" w:color="auto"/>
            <w:bottom w:val="none" w:sz="0" w:space="0" w:color="auto"/>
            <w:right w:val="none" w:sz="0" w:space="0" w:color="auto"/>
          </w:divBdr>
        </w:div>
        <w:div w:id="357659851">
          <w:marLeft w:val="480"/>
          <w:marRight w:val="0"/>
          <w:marTop w:val="0"/>
          <w:marBottom w:val="0"/>
          <w:divBdr>
            <w:top w:val="none" w:sz="0" w:space="0" w:color="auto"/>
            <w:left w:val="none" w:sz="0" w:space="0" w:color="auto"/>
            <w:bottom w:val="none" w:sz="0" w:space="0" w:color="auto"/>
            <w:right w:val="none" w:sz="0" w:space="0" w:color="auto"/>
          </w:divBdr>
        </w:div>
        <w:div w:id="893274260">
          <w:marLeft w:val="480"/>
          <w:marRight w:val="0"/>
          <w:marTop w:val="0"/>
          <w:marBottom w:val="0"/>
          <w:divBdr>
            <w:top w:val="none" w:sz="0" w:space="0" w:color="auto"/>
            <w:left w:val="none" w:sz="0" w:space="0" w:color="auto"/>
            <w:bottom w:val="none" w:sz="0" w:space="0" w:color="auto"/>
            <w:right w:val="none" w:sz="0" w:space="0" w:color="auto"/>
          </w:divBdr>
        </w:div>
        <w:div w:id="1826505243">
          <w:marLeft w:val="480"/>
          <w:marRight w:val="0"/>
          <w:marTop w:val="0"/>
          <w:marBottom w:val="0"/>
          <w:divBdr>
            <w:top w:val="none" w:sz="0" w:space="0" w:color="auto"/>
            <w:left w:val="none" w:sz="0" w:space="0" w:color="auto"/>
            <w:bottom w:val="none" w:sz="0" w:space="0" w:color="auto"/>
            <w:right w:val="none" w:sz="0" w:space="0" w:color="auto"/>
          </w:divBdr>
        </w:div>
        <w:div w:id="867371365">
          <w:marLeft w:val="480"/>
          <w:marRight w:val="0"/>
          <w:marTop w:val="0"/>
          <w:marBottom w:val="0"/>
          <w:divBdr>
            <w:top w:val="none" w:sz="0" w:space="0" w:color="auto"/>
            <w:left w:val="none" w:sz="0" w:space="0" w:color="auto"/>
            <w:bottom w:val="none" w:sz="0" w:space="0" w:color="auto"/>
            <w:right w:val="none" w:sz="0" w:space="0" w:color="auto"/>
          </w:divBdr>
        </w:div>
        <w:div w:id="1854568584">
          <w:marLeft w:val="480"/>
          <w:marRight w:val="0"/>
          <w:marTop w:val="0"/>
          <w:marBottom w:val="0"/>
          <w:divBdr>
            <w:top w:val="none" w:sz="0" w:space="0" w:color="auto"/>
            <w:left w:val="none" w:sz="0" w:space="0" w:color="auto"/>
            <w:bottom w:val="none" w:sz="0" w:space="0" w:color="auto"/>
            <w:right w:val="none" w:sz="0" w:space="0" w:color="auto"/>
          </w:divBdr>
        </w:div>
        <w:div w:id="909778721">
          <w:marLeft w:val="480"/>
          <w:marRight w:val="0"/>
          <w:marTop w:val="0"/>
          <w:marBottom w:val="0"/>
          <w:divBdr>
            <w:top w:val="none" w:sz="0" w:space="0" w:color="auto"/>
            <w:left w:val="none" w:sz="0" w:space="0" w:color="auto"/>
            <w:bottom w:val="none" w:sz="0" w:space="0" w:color="auto"/>
            <w:right w:val="none" w:sz="0" w:space="0" w:color="auto"/>
          </w:divBdr>
        </w:div>
        <w:div w:id="1020276297">
          <w:marLeft w:val="480"/>
          <w:marRight w:val="0"/>
          <w:marTop w:val="0"/>
          <w:marBottom w:val="0"/>
          <w:divBdr>
            <w:top w:val="none" w:sz="0" w:space="0" w:color="auto"/>
            <w:left w:val="none" w:sz="0" w:space="0" w:color="auto"/>
            <w:bottom w:val="none" w:sz="0" w:space="0" w:color="auto"/>
            <w:right w:val="none" w:sz="0" w:space="0" w:color="auto"/>
          </w:divBdr>
        </w:div>
        <w:div w:id="1320035277">
          <w:marLeft w:val="480"/>
          <w:marRight w:val="0"/>
          <w:marTop w:val="0"/>
          <w:marBottom w:val="0"/>
          <w:divBdr>
            <w:top w:val="none" w:sz="0" w:space="0" w:color="auto"/>
            <w:left w:val="none" w:sz="0" w:space="0" w:color="auto"/>
            <w:bottom w:val="none" w:sz="0" w:space="0" w:color="auto"/>
            <w:right w:val="none" w:sz="0" w:space="0" w:color="auto"/>
          </w:divBdr>
        </w:div>
        <w:div w:id="259333737">
          <w:marLeft w:val="480"/>
          <w:marRight w:val="0"/>
          <w:marTop w:val="0"/>
          <w:marBottom w:val="0"/>
          <w:divBdr>
            <w:top w:val="none" w:sz="0" w:space="0" w:color="auto"/>
            <w:left w:val="none" w:sz="0" w:space="0" w:color="auto"/>
            <w:bottom w:val="none" w:sz="0" w:space="0" w:color="auto"/>
            <w:right w:val="none" w:sz="0" w:space="0" w:color="auto"/>
          </w:divBdr>
        </w:div>
        <w:div w:id="674264161">
          <w:marLeft w:val="480"/>
          <w:marRight w:val="0"/>
          <w:marTop w:val="0"/>
          <w:marBottom w:val="0"/>
          <w:divBdr>
            <w:top w:val="none" w:sz="0" w:space="0" w:color="auto"/>
            <w:left w:val="none" w:sz="0" w:space="0" w:color="auto"/>
            <w:bottom w:val="none" w:sz="0" w:space="0" w:color="auto"/>
            <w:right w:val="none" w:sz="0" w:space="0" w:color="auto"/>
          </w:divBdr>
        </w:div>
        <w:div w:id="1506163375">
          <w:marLeft w:val="480"/>
          <w:marRight w:val="0"/>
          <w:marTop w:val="0"/>
          <w:marBottom w:val="0"/>
          <w:divBdr>
            <w:top w:val="none" w:sz="0" w:space="0" w:color="auto"/>
            <w:left w:val="none" w:sz="0" w:space="0" w:color="auto"/>
            <w:bottom w:val="none" w:sz="0" w:space="0" w:color="auto"/>
            <w:right w:val="none" w:sz="0" w:space="0" w:color="auto"/>
          </w:divBdr>
        </w:div>
        <w:div w:id="1916086007">
          <w:marLeft w:val="480"/>
          <w:marRight w:val="0"/>
          <w:marTop w:val="0"/>
          <w:marBottom w:val="0"/>
          <w:divBdr>
            <w:top w:val="none" w:sz="0" w:space="0" w:color="auto"/>
            <w:left w:val="none" w:sz="0" w:space="0" w:color="auto"/>
            <w:bottom w:val="none" w:sz="0" w:space="0" w:color="auto"/>
            <w:right w:val="none" w:sz="0" w:space="0" w:color="auto"/>
          </w:divBdr>
        </w:div>
        <w:div w:id="1807311051">
          <w:marLeft w:val="480"/>
          <w:marRight w:val="0"/>
          <w:marTop w:val="0"/>
          <w:marBottom w:val="0"/>
          <w:divBdr>
            <w:top w:val="none" w:sz="0" w:space="0" w:color="auto"/>
            <w:left w:val="none" w:sz="0" w:space="0" w:color="auto"/>
            <w:bottom w:val="none" w:sz="0" w:space="0" w:color="auto"/>
            <w:right w:val="none" w:sz="0" w:space="0" w:color="auto"/>
          </w:divBdr>
        </w:div>
        <w:div w:id="1762557418">
          <w:marLeft w:val="480"/>
          <w:marRight w:val="0"/>
          <w:marTop w:val="0"/>
          <w:marBottom w:val="0"/>
          <w:divBdr>
            <w:top w:val="none" w:sz="0" w:space="0" w:color="auto"/>
            <w:left w:val="none" w:sz="0" w:space="0" w:color="auto"/>
            <w:bottom w:val="none" w:sz="0" w:space="0" w:color="auto"/>
            <w:right w:val="none" w:sz="0" w:space="0" w:color="auto"/>
          </w:divBdr>
        </w:div>
        <w:div w:id="889268959">
          <w:marLeft w:val="480"/>
          <w:marRight w:val="0"/>
          <w:marTop w:val="0"/>
          <w:marBottom w:val="0"/>
          <w:divBdr>
            <w:top w:val="none" w:sz="0" w:space="0" w:color="auto"/>
            <w:left w:val="none" w:sz="0" w:space="0" w:color="auto"/>
            <w:bottom w:val="none" w:sz="0" w:space="0" w:color="auto"/>
            <w:right w:val="none" w:sz="0" w:space="0" w:color="auto"/>
          </w:divBdr>
        </w:div>
        <w:div w:id="1114524131">
          <w:marLeft w:val="480"/>
          <w:marRight w:val="0"/>
          <w:marTop w:val="0"/>
          <w:marBottom w:val="0"/>
          <w:divBdr>
            <w:top w:val="none" w:sz="0" w:space="0" w:color="auto"/>
            <w:left w:val="none" w:sz="0" w:space="0" w:color="auto"/>
            <w:bottom w:val="none" w:sz="0" w:space="0" w:color="auto"/>
            <w:right w:val="none" w:sz="0" w:space="0" w:color="auto"/>
          </w:divBdr>
        </w:div>
      </w:divsChild>
    </w:div>
    <w:div w:id="816071373">
      <w:bodyDiv w:val="1"/>
      <w:marLeft w:val="0"/>
      <w:marRight w:val="0"/>
      <w:marTop w:val="0"/>
      <w:marBottom w:val="0"/>
      <w:divBdr>
        <w:top w:val="none" w:sz="0" w:space="0" w:color="auto"/>
        <w:left w:val="none" w:sz="0" w:space="0" w:color="auto"/>
        <w:bottom w:val="none" w:sz="0" w:space="0" w:color="auto"/>
        <w:right w:val="none" w:sz="0" w:space="0" w:color="auto"/>
      </w:divBdr>
    </w:div>
    <w:div w:id="817457336">
      <w:bodyDiv w:val="1"/>
      <w:marLeft w:val="0"/>
      <w:marRight w:val="0"/>
      <w:marTop w:val="0"/>
      <w:marBottom w:val="0"/>
      <w:divBdr>
        <w:top w:val="none" w:sz="0" w:space="0" w:color="auto"/>
        <w:left w:val="none" w:sz="0" w:space="0" w:color="auto"/>
        <w:bottom w:val="none" w:sz="0" w:space="0" w:color="auto"/>
        <w:right w:val="none" w:sz="0" w:space="0" w:color="auto"/>
      </w:divBdr>
    </w:div>
    <w:div w:id="818039281">
      <w:bodyDiv w:val="1"/>
      <w:marLeft w:val="0"/>
      <w:marRight w:val="0"/>
      <w:marTop w:val="0"/>
      <w:marBottom w:val="0"/>
      <w:divBdr>
        <w:top w:val="none" w:sz="0" w:space="0" w:color="auto"/>
        <w:left w:val="none" w:sz="0" w:space="0" w:color="auto"/>
        <w:bottom w:val="none" w:sz="0" w:space="0" w:color="auto"/>
        <w:right w:val="none" w:sz="0" w:space="0" w:color="auto"/>
      </w:divBdr>
    </w:div>
    <w:div w:id="820928015">
      <w:bodyDiv w:val="1"/>
      <w:marLeft w:val="0"/>
      <w:marRight w:val="0"/>
      <w:marTop w:val="0"/>
      <w:marBottom w:val="0"/>
      <w:divBdr>
        <w:top w:val="none" w:sz="0" w:space="0" w:color="auto"/>
        <w:left w:val="none" w:sz="0" w:space="0" w:color="auto"/>
        <w:bottom w:val="none" w:sz="0" w:space="0" w:color="auto"/>
        <w:right w:val="none" w:sz="0" w:space="0" w:color="auto"/>
      </w:divBdr>
    </w:div>
    <w:div w:id="821581694">
      <w:bodyDiv w:val="1"/>
      <w:marLeft w:val="0"/>
      <w:marRight w:val="0"/>
      <w:marTop w:val="0"/>
      <w:marBottom w:val="0"/>
      <w:divBdr>
        <w:top w:val="none" w:sz="0" w:space="0" w:color="auto"/>
        <w:left w:val="none" w:sz="0" w:space="0" w:color="auto"/>
        <w:bottom w:val="none" w:sz="0" w:space="0" w:color="auto"/>
        <w:right w:val="none" w:sz="0" w:space="0" w:color="auto"/>
      </w:divBdr>
    </w:div>
    <w:div w:id="837162112">
      <w:bodyDiv w:val="1"/>
      <w:marLeft w:val="0"/>
      <w:marRight w:val="0"/>
      <w:marTop w:val="0"/>
      <w:marBottom w:val="0"/>
      <w:divBdr>
        <w:top w:val="none" w:sz="0" w:space="0" w:color="auto"/>
        <w:left w:val="none" w:sz="0" w:space="0" w:color="auto"/>
        <w:bottom w:val="none" w:sz="0" w:space="0" w:color="auto"/>
        <w:right w:val="none" w:sz="0" w:space="0" w:color="auto"/>
      </w:divBdr>
    </w:div>
    <w:div w:id="838078809">
      <w:bodyDiv w:val="1"/>
      <w:marLeft w:val="0"/>
      <w:marRight w:val="0"/>
      <w:marTop w:val="0"/>
      <w:marBottom w:val="0"/>
      <w:divBdr>
        <w:top w:val="none" w:sz="0" w:space="0" w:color="auto"/>
        <w:left w:val="none" w:sz="0" w:space="0" w:color="auto"/>
        <w:bottom w:val="none" w:sz="0" w:space="0" w:color="auto"/>
        <w:right w:val="none" w:sz="0" w:space="0" w:color="auto"/>
      </w:divBdr>
    </w:div>
    <w:div w:id="838931337">
      <w:bodyDiv w:val="1"/>
      <w:marLeft w:val="0"/>
      <w:marRight w:val="0"/>
      <w:marTop w:val="0"/>
      <w:marBottom w:val="0"/>
      <w:divBdr>
        <w:top w:val="none" w:sz="0" w:space="0" w:color="auto"/>
        <w:left w:val="none" w:sz="0" w:space="0" w:color="auto"/>
        <w:bottom w:val="none" w:sz="0" w:space="0" w:color="auto"/>
        <w:right w:val="none" w:sz="0" w:space="0" w:color="auto"/>
      </w:divBdr>
    </w:div>
    <w:div w:id="841431001">
      <w:bodyDiv w:val="1"/>
      <w:marLeft w:val="0"/>
      <w:marRight w:val="0"/>
      <w:marTop w:val="0"/>
      <w:marBottom w:val="0"/>
      <w:divBdr>
        <w:top w:val="none" w:sz="0" w:space="0" w:color="auto"/>
        <w:left w:val="none" w:sz="0" w:space="0" w:color="auto"/>
        <w:bottom w:val="none" w:sz="0" w:space="0" w:color="auto"/>
        <w:right w:val="none" w:sz="0" w:space="0" w:color="auto"/>
      </w:divBdr>
    </w:div>
    <w:div w:id="842815180">
      <w:bodyDiv w:val="1"/>
      <w:marLeft w:val="0"/>
      <w:marRight w:val="0"/>
      <w:marTop w:val="0"/>
      <w:marBottom w:val="0"/>
      <w:divBdr>
        <w:top w:val="none" w:sz="0" w:space="0" w:color="auto"/>
        <w:left w:val="none" w:sz="0" w:space="0" w:color="auto"/>
        <w:bottom w:val="none" w:sz="0" w:space="0" w:color="auto"/>
        <w:right w:val="none" w:sz="0" w:space="0" w:color="auto"/>
      </w:divBdr>
    </w:div>
    <w:div w:id="843008427">
      <w:bodyDiv w:val="1"/>
      <w:marLeft w:val="0"/>
      <w:marRight w:val="0"/>
      <w:marTop w:val="0"/>
      <w:marBottom w:val="0"/>
      <w:divBdr>
        <w:top w:val="none" w:sz="0" w:space="0" w:color="auto"/>
        <w:left w:val="none" w:sz="0" w:space="0" w:color="auto"/>
        <w:bottom w:val="none" w:sz="0" w:space="0" w:color="auto"/>
        <w:right w:val="none" w:sz="0" w:space="0" w:color="auto"/>
      </w:divBdr>
    </w:div>
    <w:div w:id="843666341">
      <w:bodyDiv w:val="1"/>
      <w:marLeft w:val="0"/>
      <w:marRight w:val="0"/>
      <w:marTop w:val="0"/>
      <w:marBottom w:val="0"/>
      <w:divBdr>
        <w:top w:val="none" w:sz="0" w:space="0" w:color="auto"/>
        <w:left w:val="none" w:sz="0" w:space="0" w:color="auto"/>
        <w:bottom w:val="none" w:sz="0" w:space="0" w:color="auto"/>
        <w:right w:val="none" w:sz="0" w:space="0" w:color="auto"/>
      </w:divBdr>
    </w:div>
    <w:div w:id="848174678">
      <w:bodyDiv w:val="1"/>
      <w:marLeft w:val="0"/>
      <w:marRight w:val="0"/>
      <w:marTop w:val="0"/>
      <w:marBottom w:val="0"/>
      <w:divBdr>
        <w:top w:val="none" w:sz="0" w:space="0" w:color="auto"/>
        <w:left w:val="none" w:sz="0" w:space="0" w:color="auto"/>
        <w:bottom w:val="none" w:sz="0" w:space="0" w:color="auto"/>
        <w:right w:val="none" w:sz="0" w:space="0" w:color="auto"/>
      </w:divBdr>
    </w:div>
    <w:div w:id="851339491">
      <w:bodyDiv w:val="1"/>
      <w:marLeft w:val="0"/>
      <w:marRight w:val="0"/>
      <w:marTop w:val="0"/>
      <w:marBottom w:val="0"/>
      <w:divBdr>
        <w:top w:val="none" w:sz="0" w:space="0" w:color="auto"/>
        <w:left w:val="none" w:sz="0" w:space="0" w:color="auto"/>
        <w:bottom w:val="none" w:sz="0" w:space="0" w:color="auto"/>
        <w:right w:val="none" w:sz="0" w:space="0" w:color="auto"/>
      </w:divBdr>
    </w:div>
    <w:div w:id="862550395">
      <w:bodyDiv w:val="1"/>
      <w:marLeft w:val="0"/>
      <w:marRight w:val="0"/>
      <w:marTop w:val="0"/>
      <w:marBottom w:val="0"/>
      <w:divBdr>
        <w:top w:val="none" w:sz="0" w:space="0" w:color="auto"/>
        <w:left w:val="none" w:sz="0" w:space="0" w:color="auto"/>
        <w:bottom w:val="none" w:sz="0" w:space="0" w:color="auto"/>
        <w:right w:val="none" w:sz="0" w:space="0" w:color="auto"/>
      </w:divBdr>
      <w:divsChild>
        <w:div w:id="332606646">
          <w:marLeft w:val="480"/>
          <w:marRight w:val="0"/>
          <w:marTop w:val="0"/>
          <w:marBottom w:val="0"/>
          <w:divBdr>
            <w:top w:val="none" w:sz="0" w:space="0" w:color="auto"/>
            <w:left w:val="none" w:sz="0" w:space="0" w:color="auto"/>
            <w:bottom w:val="none" w:sz="0" w:space="0" w:color="auto"/>
            <w:right w:val="none" w:sz="0" w:space="0" w:color="auto"/>
          </w:divBdr>
        </w:div>
        <w:div w:id="1542326190">
          <w:marLeft w:val="480"/>
          <w:marRight w:val="0"/>
          <w:marTop w:val="0"/>
          <w:marBottom w:val="0"/>
          <w:divBdr>
            <w:top w:val="none" w:sz="0" w:space="0" w:color="auto"/>
            <w:left w:val="none" w:sz="0" w:space="0" w:color="auto"/>
            <w:bottom w:val="none" w:sz="0" w:space="0" w:color="auto"/>
            <w:right w:val="none" w:sz="0" w:space="0" w:color="auto"/>
          </w:divBdr>
        </w:div>
        <w:div w:id="929315097">
          <w:marLeft w:val="480"/>
          <w:marRight w:val="0"/>
          <w:marTop w:val="0"/>
          <w:marBottom w:val="0"/>
          <w:divBdr>
            <w:top w:val="none" w:sz="0" w:space="0" w:color="auto"/>
            <w:left w:val="none" w:sz="0" w:space="0" w:color="auto"/>
            <w:bottom w:val="none" w:sz="0" w:space="0" w:color="auto"/>
            <w:right w:val="none" w:sz="0" w:space="0" w:color="auto"/>
          </w:divBdr>
        </w:div>
        <w:div w:id="171918994">
          <w:marLeft w:val="480"/>
          <w:marRight w:val="0"/>
          <w:marTop w:val="0"/>
          <w:marBottom w:val="0"/>
          <w:divBdr>
            <w:top w:val="none" w:sz="0" w:space="0" w:color="auto"/>
            <w:left w:val="none" w:sz="0" w:space="0" w:color="auto"/>
            <w:bottom w:val="none" w:sz="0" w:space="0" w:color="auto"/>
            <w:right w:val="none" w:sz="0" w:space="0" w:color="auto"/>
          </w:divBdr>
        </w:div>
        <w:div w:id="1602688500">
          <w:marLeft w:val="480"/>
          <w:marRight w:val="0"/>
          <w:marTop w:val="0"/>
          <w:marBottom w:val="0"/>
          <w:divBdr>
            <w:top w:val="none" w:sz="0" w:space="0" w:color="auto"/>
            <w:left w:val="none" w:sz="0" w:space="0" w:color="auto"/>
            <w:bottom w:val="none" w:sz="0" w:space="0" w:color="auto"/>
            <w:right w:val="none" w:sz="0" w:space="0" w:color="auto"/>
          </w:divBdr>
        </w:div>
        <w:div w:id="1103889046">
          <w:marLeft w:val="480"/>
          <w:marRight w:val="0"/>
          <w:marTop w:val="0"/>
          <w:marBottom w:val="0"/>
          <w:divBdr>
            <w:top w:val="none" w:sz="0" w:space="0" w:color="auto"/>
            <w:left w:val="none" w:sz="0" w:space="0" w:color="auto"/>
            <w:bottom w:val="none" w:sz="0" w:space="0" w:color="auto"/>
            <w:right w:val="none" w:sz="0" w:space="0" w:color="auto"/>
          </w:divBdr>
        </w:div>
        <w:div w:id="932396204">
          <w:marLeft w:val="480"/>
          <w:marRight w:val="0"/>
          <w:marTop w:val="0"/>
          <w:marBottom w:val="0"/>
          <w:divBdr>
            <w:top w:val="none" w:sz="0" w:space="0" w:color="auto"/>
            <w:left w:val="none" w:sz="0" w:space="0" w:color="auto"/>
            <w:bottom w:val="none" w:sz="0" w:space="0" w:color="auto"/>
            <w:right w:val="none" w:sz="0" w:space="0" w:color="auto"/>
          </w:divBdr>
        </w:div>
        <w:div w:id="870460362">
          <w:marLeft w:val="480"/>
          <w:marRight w:val="0"/>
          <w:marTop w:val="0"/>
          <w:marBottom w:val="0"/>
          <w:divBdr>
            <w:top w:val="none" w:sz="0" w:space="0" w:color="auto"/>
            <w:left w:val="none" w:sz="0" w:space="0" w:color="auto"/>
            <w:bottom w:val="none" w:sz="0" w:space="0" w:color="auto"/>
            <w:right w:val="none" w:sz="0" w:space="0" w:color="auto"/>
          </w:divBdr>
        </w:div>
        <w:div w:id="1836914882">
          <w:marLeft w:val="480"/>
          <w:marRight w:val="0"/>
          <w:marTop w:val="0"/>
          <w:marBottom w:val="0"/>
          <w:divBdr>
            <w:top w:val="none" w:sz="0" w:space="0" w:color="auto"/>
            <w:left w:val="none" w:sz="0" w:space="0" w:color="auto"/>
            <w:bottom w:val="none" w:sz="0" w:space="0" w:color="auto"/>
            <w:right w:val="none" w:sz="0" w:space="0" w:color="auto"/>
          </w:divBdr>
        </w:div>
        <w:div w:id="1286543183">
          <w:marLeft w:val="480"/>
          <w:marRight w:val="0"/>
          <w:marTop w:val="0"/>
          <w:marBottom w:val="0"/>
          <w:divBdr>
            <w:top w:val="none" w:sz="0" w:space="0" w:color="auto"/>
            <w:left w:val="none" w:sz="0" w:space="0" w:color="auto"/>
            <w:bottom w:val="none" w:sz="0" w:space="0" w:color="auto"/>
            <w:right w:val="none" w:sz="0" w:space="0" w:color="auto"/>
          </w:divBdr>
        </w:div>
        <w:div w:id="774522323">
          <w:marLeft w:val="480"/>
          <w:marRight w:val="0"/>
          <w:marTop w:val="0"/>
          <w:marBottom w:val="0"/>
          <w:divBdr>
            <w:top w:val="none" w:sz="0" w:space="0" w:color="auto"/>
            <w:left w:val="none" w:sz="0" w:space="0" w:color="auto"/>
            <w:bottom w:val="none" w:sz="0" w:space="0" w:color="auto"/>
            <w:right w:val="none" w:sz="0" w:space="0" w:color="auto"/>
          </w:divBdr>
        </w:div>
        <w:div w:id="1277982480">
          <w:marLeft w:val="480"/>
          <w:marRight w:val="0"/>
          <w:marTop w:val="0"/>
          <w:marBottom w:val="0"/>
          <w:divBdr>
            <w:top w:val="none" w:sz="0" w:space="0" w:color="auto"/>
            <w:left w:val="none" w:sz="0" w:space="0" w:color="auto"/>
            <w:bottom w:val="none" w:sz="0" w:space="0" w:color="auto"/>
            <w:right w:val="none" w:sz="0" w:space="0" w:color="auto"/>
          </w:divBdr>
        </w:div>
        <w:div w:id="1221670598">
          <w:marLeft w:val="480"/>
          <w:marRight w:val="0"/>
          <w:marTop w:val="0"/>
          <w:marBottom w:val="0"/>
          <w:divBdr>
            <w:top w:val="none" w:sz="0" w:space="0" w:color="auto"/>
            <w:left w:val="none" w:sz="0" w:space="0" w:color="auto"/>
            <w:bottom w:val="none" w:sz="0" w:space="0" w:color="auto"/>
            <w:right w:val="none" w:sz="0" w:space="0" w:color="auto"/>
          </w:divBdr>
        </w:div>
        <w:div w:id="1656910769">
          <w:marLeft w:val="480"/>
          <w:marRight w:val="0"/>
          <w:marTop w:val="0"/>
          <w:marBottom w:val="0"/>
          <w:divBdr>
            <w:top w:val="none" w:sz="0" w:space="0" w:color="auto"/>
            <w:left w:val="none" w:sz="0" w:space="0" w:color="auto"/>
            <w:bottom w:val="none" w:sz="0" w:space="0" w:color="auto"/>
            <w:right w:val="none" w:sz="0" w:space="0" w:color="auto"/>
          </w:divBdr>
        </w:div>
        <w:div w:id="1810046759">
          <w:marLeft w:val="480"/>
          <w:marRight w:val="0"/>
          <w:marTop w:val="0"/>
          <w:marBottom w:val="0"/>
          <w:divBdr>
            <w:top w:val="none" w:sz="0" w:space="0" w:color="auto"/>
            <w:left w:val="none" w:sz="0" w:space="0" w:color="auto"/>
            <w:bottom w:val="none" w:sz="0" w:space="0" w:color="auto"/>
            <w:right w:val="none" w:sz="0" w:space="0" w:color="auto"/>
          </w:divBdr>
        </w:div>
        <w:div w:id="423376520">
          <w:marLeft w:val="480"/>
          <w:marRight w:val="0"/>
          <w:marTop w:val="0"/>
          <w:marBottom w:val="0"/>
          <w:divBdr>
            <w:top w:val="none" w:sz="0" w:space="0" w:color="auto"/>
            <w:left w:val="none" w:sz="0" w:space="0" w:color="auto"/>
            <w:bottom w:val="none" w:sz="0" w:space="0" w:color="auto"/>
            <w:right w:val="none" w:sz="0" w:space="0" w:color="auto"/>
          </w:divBdr>
        </w:div>
        <w:div w:id="191264601">
          <w:marLeft w:val="480"/>
          <w:marRight w:val="0"/>
          <w:marTop w:val="0"/>
          <w:marBottom w:val="0"/>
          <w:divBdr>
            <w:top w:val="none" w:sz="0" w:space="0" w:color="auto"/>
            <w:left w:val="none" w:sz="0" w:space="0" w:color="auto"/>
            <w:bottom w:val="none" w:sz="0" w:space="0" w:color="auto"/>
            <w:right w:val="none" w:sz="0" w:space="0" w:color="auto"/>
          </w:divBdr>
        </w:div>
        <w:div w:id="1171916439">
          <w:marLeft w:val="480"/>
          <w:marRight w:val="0"/>
          <w:marTop w:val="0"/>
          <w:marBottom w:val="0"/>
          <w:divBdr>
            <w:top w:val="none" w:sz="0" w:space="0" w:color="auto"/>
            <w:left w:val="none" w:sz="0" w:space="0" w:color="auto"/>
            <w:bottom w:val="none" w:sz="0" w:space="0" w:color="auto"/>
            <w:right w:val="none" w:sz="0" w:space="0" w:color="auto"/>
          </w:divBdr>
        </w:div>
        <w:div w:id="1772698658">
          <w:marLeft w:val="480"/>
          <w:marRight w:val="0"/>
          <w:marTop w:val="0"/>
          <w:marBottom w:val="0"/>
          <w:divBdr>
            <w:top w:val="none" w:sz="0" w:space="0" w:color="auto"/>
            <w:left w:val="none" w:sz="0" w:space="0" w:color="auto"/>
            <w:bottom w:val="none" w:sz="0" w:space="0" w:color="auto"/>
            <w:right w:val="none" w:sz="0" w:space="0" w:color="auto"/>
          </w:divBdr>
        </w:div>
        <w:div w:id="1908955793">
          <w:marLeft w:val="480"/>
          <w:marRight w:val="0"/>
          <w:marTop w:val="0"/>
          <w:marBottom w:val="0"/>
          <w:divBdr>
            <w:top w:val="none" w:sz="0" w:space="0" w:color="auto"/>
            <w:left w:val="none" w:sz="0" w:space="0" w:color="auto"/>
            <w:bottom w:val="none" w:sz="0" w:space="0" w:color="auto"/>
            <w:right w:val="none" w:sz="0" w:space="0" w:color="auto"/>
          </w:divBdr>
        </w:div>
        <w:div w:id="406610242">
          <w:marLeft w:val="480"/>
          <w:marRight w:val="0"/>
          <w:marTop w:val="0"/>
          <w:marBottom w:val="0"/>
          <w:divBdr>
            <w:top w:val="none" w:sz="0" w:space="0" w:color="auto"/>
            <w:left w:val="none" w:sz="0" w:space="0" w:color="auto"/>
            <w:bottom w:val="none" w:sz="0" w:space="0" w:color="auto"/>
            <w:right w:val="none" w:sz="0" w:space="0" w:color="auto"/>
          </w:divBdr>
        </w:div>
        <w:div w:id="1211920905">
          <w:marLeft w:val="480"/>
          <w:marRight w:val="0"/>
          <w:marTop w:val="0"/>
          <w:marBottom w:val="0"/>
          <w:divBdr>
            <w:top w:val="none" w:sz="0" w:space="0" w:color="auto"/>
            <w:left w:val="none" w:sz="0" w:space="0" w:color="auto"/>
            <w:bottom w:val="none" w:sz="0" w:space="0" w:color="auto"/>
            <w:right w:val="none" w:sz="0" w:space="0" w:color="auto"/>
          </w:divBdr>
        </w:div>
        <w:div w:id="1527401549">
          <w:marLeft w:val="480"/>
          <w:marRight w:val="0"/>
          <w:marTop w:val="0"/>
          <w:marBottom w:val="0"/>
          <w:divBdr>
            <w:top w:val="none" w:sz="0" w:space="0" w:color="auto"/>
            <w:left w:val="none" w:sz="0" w:space="0" w:color="auto"/>
            <w:bottom w:val="none" w:sz="0" w:space="0" w:color="auto"/>
            <w:right w:val="none" w:sz="0" w:space="0" w:color="auto"/>
          </w:divBdr>
        </w:div>
        <w:div w:id="1021273692">
          <w:marLeft w:val="480"/>
          <w:marRight w:val="0"/>
          <w:marTop w:val="0"/>
          <w:marBottom w:val="0"/>
          <w:divBdr>
            <w:top w:val="none" w:sz="0" w:space="0" w:color="auto"/>
            <w:left w:val="none" w:sz="0" w:space="0" w:color="auto"/>
            <w:bottom w:val="none" w:sz="0" w:space="0" w:color="auto"/>
            <w:right w:val="none" w:sz="0" w:space="0" w:color="auto"/>
          </w:divBdr>
        </w:div>
        <w:div w:id="131947637">
          <w:marLeft w:val="480"/>
          <w:marRight w:val="0"/>
          <w:marTop w:val="0"/>
          <w:marBottom w:val="0"/>
          <w:divBdr>
            <w:top w:val="none" w:sz="0" w:space="0" w:color="auto"/>
            <w:left w:val="none" w:sz="0" w:space="0" w:color="auto"/>
            <w:bottom w:val="none" w:sz="0" w:space="0" w:color="auto"/>
            <w:right w:val="none" w:sz="0" w:space="0" w:color="auto"/>
          </w:divBdr>
        </w:div>
        <w:div w:id="165872896">
          <w:marLeft w:val="480"/>
          <w:marRight w:val="0"/>
          <w:marTop w:val="0"/>
          <w:marBottom w:val="0"/>
          <w:divBdr>
            <w:top w:val="none" w:sz="0" w:space="0" w:color="auto"/>
            <w:left w:val="none" w:sz="0" w:space="0" w:color="auto"/>
            <w:bottom w:val="none" w:sz="0" w:space="0" w:color="auto"/>
            <w:right w:val="none" w:sz="0" w:space="0" w:color="auto"/>
          </w:divBdr>
        </w:div>
        <w:div w:id="1295065232">
          <w:marLeft w:val="480"/>
          <w:marRight w:val="0"/>
          <w:marTop w:val="0"/>
          <w:marBottom w:val="0"/>
          <w:divBdr>
            <w:top w:val="none" w:sz="0" w:space="0" w:color="auto"/>
            <w:left w:val="none" w:sz="0" w:space="0" w:color="auto"/>
            <w:bottom w:val="none" w:sz="0" w:space="0" w:color="auto"/>
            <w:right w:val="none" w:sz="0" w:space="0" w:color="auto"/>
          </w:divBdr>
        </w:div>
        <w:div w:id="1318152158">
          <w:marLeft w:val="480"/>
          <w:marRight w:val="0"/>
          <w:marTop w:val="0"/>
          <w:marBottom w:val="0"/>
          <w:divBdr>
            <w:top w:val="none" w:sz="0" w:space="0" w:color="auto"/>
            <w:left w:val="none" w:sz="0" w:space="0" w:color="auto"/>
            <w:bottom w:val="none" w:sz="0" w:space="0" w:color="auto"/>
            <w:right w:val="none" w:sz="0" w:space="0" w:color="auto"/>
          </w:divBdr>
        </w:div>
        <w:div w:id="1340158988">
          <w:marLeft w:val="480"/>
          <w:marRight w:val="0"/>
          <w:marTop w:val="0"/>
          <w:marBottom w:val="0"/>
          <w:divBdr>
            <w:top w:val="none" w:sz="0" w:space="0" w:color="auto"/>
            <w:left w:val="none" w:sz="0" w:space="0" w:color="auto"/>
            <w:bottom w:val="none" w:sz="0" w:space="0" w:color="auto"/>
            <w:right w:val="none" w:sz="0" w:space="0" w:color="auto"/>
          </w:divBdr>
        </w:div>
        <w:div w:id="1095859028">
          <w:marLeft w:val="480"/>
          <w:marRight w:val="0"/>
          <w:marTop w:val="0"/>
          <w:marBottom w:val="0"/>
          <w:divBdr>
            <w:top w:val="none" w:sz="0" w:space="0" w:color="auto"/>
            <w:left w:val="none" w:sz="0" w:space="0" w:color="auto"/>
            <w:bottom w:val="none" w:sz="0" w:space="0" w:color="auto"/>
            <w:right w:val="none" w:sz="0" w:space="0" w:color="auto"/>
          </w:divBdr>
        </w:div>
        <w:div w:id="2119906385">
          <w:marLeft w:val="480"/>
          <w:marRight w:val="0"/>
          <w:marTop w:val="0"/>
          <w:marBottom w:val="0"/>
          <w:divBdr>
            <w:top w:val="none" w:sz="0" w:space="0" w:color="auto"/>
            <w:left w:val="none" w:sz="0" w:space="0" w:color="auto"/>
            <w:bottom w:val="none" w:sz="0" w:space="0" w:color="auto"/>
            <w:right w:val="none" w:sz="0" w:space="0" w:color="auto"/>
          </w:divBdr>
        </w:div>
        <w:div w:id="822086797">
          <w:marLeft w:val="480"/>
          <w:marRight w:val="0"/>
          <w:marTop w:val="0"/>
          <w:marBottom w:val="0"/>
          <w:divBdr>
            <w:top w:val="none" w:sz="0" w:space="0" w:color="auto"/>
            <w:left w:val="none" w:sz="0" w:space="0" w:color="auto"/>
            <w:bottom w:val="none" w:sz="0" w:space="0" w:color="auto"/>
            <w:right w:val="none" w:sz="0" w:space="0" w:color="auto"/>
          </w:divBdr>
        </w:div>
        <w:div w:id="227083002">
          <w:marLeft w:val="480"/>
          <w:marRight w:val="0"/>
          <w:marTop w:val="0"/>
          <w:marBottom w:val="0"/>
          <w:divBdr>
            <w:top w:val="none" w:sz="0" w:space="0" w:color="auto"/>
            <w:left w:val="none" w:sz="0" w:space="0" w:color="auto"/>
            <w:bottom w:val="none" w:sz="0" w:space="0" w:color="auto"/>
            <w:right w:val="none" w:sz="0" w:space="0" w:color="auto"/>
          </w:divBdr>
        </w:div>
      </w:divsChild>
    </w:div>
    <w:div w:id="866993190">
      <w:bodyDiv w:val="1"/>
      <w:marLeft w:val="0"/>
      <w:marRight w:val="0"/>
      <w:marTop w:val="0"/>
      <w:marBottom w:val="0"/>
      <w:divBdr>
        <w:top w:val="none" w:sz="0" w:space="0" w:color="auto"/>
        <w:left w:val="none" w:sz="0" w:space="0" w:color="auto"/>
        <w:bottom w:val="none" w:sz="0" w:space="0" w:color="auto"/>
        <w:right w:val="none" w:sz="0" w:space="0" w:color="auto"/>
      </w:divBdr>
    </w:div>
    <w:div w:id="872115320">
      <w:bodyDiv w:val="1"/>
      <w:marLeft w:val="0"/>
      <w:marRight w:val="0"/>
      <w:marTop w:val="0"/>
      <w:marBottom w:val="0"/>
      <w:divBdr>
        <w:top w:val="none" w:sz="0" w:space="0" w:color="auto"/>
        <w:left w:val="none" w:sz="0" w:space="0" w:color="auto"/>
        <w:bottom w:val="none" w:sz="0" w:space="0" w:color="auto"/>
        <w:right w:val="none" w:sz="0" w:space="0" w:color="auto"/>
      </w:divBdr>
    </w:div>
    <w:div w:id="875385624">
      <w:bodyDiv w:val="1"/>
      <w:marLeft w:val="0"/>
      <w:marRight w:val="0"/>
      <w:marTop w:val="0"/>
      <w:marBottom w:val="0"/>
      <w:divBdr>
        <w:top w:val="none" w:sz="0" w:space="0" w:color="auto"/>
        <w:left w:val="none" w:sz="0" w:space="0" w:color="auto"/>
        <w:bottom w:val="none" w:sz="0" w:space="0" w:color="auto"/>
        <w:right w:val="none" w:sz="0" w:space="0" w:color="auto"/>
      </w:divBdr>
    </w:div>
    <w:div w:id="875506114">
      <w:bodyDiv w:val="1"/>
      <w:marLeft w:val="0"/>
      <w:marRight w:val="0"/>
      <w:marTop w:val="0"/>
      <w:marBottom w:val="0"/>
      <w:divBdr>
        <w:top w:val="none" w:sz="0" w:space="0" w:color="auto"/>
        <w:left w:val="none" w:sz="0" w:space="0" w:color="auto"/>
        <w:bottom w:val="none" w:sz="0" w:space="0" w:color="auto"/>
        <w:right w:val="none" w:sz="0" w:space="0" w:color="auto"/>
      </w:divBdr>
    </w:div>
    <w:div w:id="877427986">
      <w:bodyDiv w:val="1"/>
      <w:marLeft w:val="0"/>
      <w:marRight w:val="0"/>
      <w:marTop w:val="0"/>
      <w:marBottom w:val="0"/>
      <w:divBdr>
        <w:top w:val="none" w:sz="0" w:space="0" w:color="auto"/>
        <w:left w:val="none" w:sz="0" w:space="0" w:color="auto"/>
        <w:bottom w:val="none" w:sz="0" w:space="0" w:color="auto"/>
        <w:right w:val="none" w:sz="0" w:space="0" w:color="auto"/>
      </w:divBdr>
    </w:div>
    <w:div w:id="877475417">
      <w:bodyDiv w:val="1"/>
      <w:marLeft w:val="0"/>
      <w:marRight w:val="0"/>
      <w:marTop w:val="0"/>
      <w:marBottom w:val="0"/>
      <w:divBdr>
        <w:top w:val="none" w:sz="0" w:space="0" w:color="auto"/>
        <w:left w:val="none" w:sz="0" w:space="0" w:color="auto"/>
        <w:bottom w:val="none" w:sz="0" w:space="0" w:color="auto"/>
        <w:right w:val="none" w:sz="0" w:space="0" w:color="auto"/>
      </w:divBdr>
    </w:div>
    <w:div w:id="885214464">
      <w:bodyDiv w:val="1"/>
      <w:marLeft w:val="0"/>
      <w:marRight w:val="0"/>
      <w:marTop w:val="0"/>
      <w:marBottom w:val="0"/>
      <w:divBdr>
        <w:top w:val="none" w:sz="0" w:space="0" w:color="auto"/>
        <w:left w:val="none" w:sz="0" w:space="0" w:color="auto"/>
        <w:bottom w:val="none" w:sz="0" w:space="0" w:color="auto"/>
        <w:right w:val="none" w:sz="0" w:space="0" w:color="auto"/>
      </w:divBdr>
    </w:div>
    <w:div w:id="885868938">
      <w:bodyDiv w:val="1"/>
      <w:marLeft w:val="0"/>
      <w:marRight w:val="0"/>
      <w:marTop w:val="0"/>
      <w:marBottom w:val="0"/>
      <w:divBdr>
        <w:top w:val="none" w:sz="0" w:space="0" w:color="auto"/>
        <w:left w:val="none" w:sz="0" w:space="0" w:color="auto"/>
        <w:bottom w:val="none" w:sz="0" w:space="0" w:color="auto"/>
        <w:right w:val="none" w:sz="0" w:space="0" w:color="auto"/>
      </w:divBdr>
      <w:divsChild>
        <w:div w:id="1607493541">
          <w:marLeft w:val="480"/>
          <w:marRight w:val="0"/>
          <w:marTop w:val="0"/>
          <w:marBottom w:val="0"/>
          <w:divBdr>
            <w:top w:val="none" w:sz="0" w:space="0" w:color="auto"/>
            <w:left w:val="none" w:sz="0" w:space="0" w:color="auto"/>
            <w:bottom w:val="none" w:sz="0" w:space="0" w:color="auto"/>
            <w:right w:val="none" w:sz="0" w:space="0" w:color="auto"/>
          </w:divBdr>
        </w:div>
        <w:div w:id="1194344752">
          <w:marLeft w:val="480"/>
          <w:marRight w:val="0"/>
          <w:marTop w:val="0"/>
          <w:marBottom w:val="0"/>
          <w:divBdr>
            <w:top w:val="none" w:sz="0" w:space="0" w:color="auto"/>
            <w:left w:val="none" w:sz="0" w:space="0" w:color="auto"/>
            <w:bottom w:val="none" w:sz="0" w:space="0" w:color="auto"/>
            <w:right w:val="none" w:sz="0" w:space="0" w:color="auto"/>
          </w:divBdr>
        </w:div>
        <w:div w:id="1981105872">
          <w:marLeft w:val="480"/>
          <w:marRight w:val="0"/>
          <w:marTop w:val="0"/>
          <w:marBottom w:val="0"/>
          <w:divBdr>
            <w:top w:val="none" w:sz="0" w:space="0" w:color="auto"/>
            <w:left w:val="none" w:sz="0" w:space="0" w:color="auto"/>
            <w:bottom w:val="none" w:sz="0" w:space="0" w:color="auto"/>
            <w:right w:val="none" w:sz="0" w:space="0" w:color="auto"/>
          </w:divBdr>
        </w:div>
        <w:div w:id="769008686">
          <w:marLeft w:val="480"/>
          <w:marRight w:val="0"/>
          <w:marTop w:val="0"/>
          <w:marBottom w:val="0"/>
          <w:divBdr>
            <w:top w:val="none" w:sz="0" w:space="0" w:color="auto"/>
            <w:left w:val="none" w:sz="0" w:space="0" w:color="auto"/>
            <w:bottom w:val="none" w:sz="0" w:space="0" w:color="auto"/>
            <w:right w:val="none" w:sz="0" w:space="0" w:color="auto"/>
          </w:divBdr>
        </w:div>
        <w:div w:id="394357164">
          <w:marLeft w:val="480"/>
          <w:marRight w:val="0"/>
          <w:marTop w:val="0"/>
          <w:marBottom w:val="0"/>
          <w:divBdr>
            <w:top w:val="none" w:sz="0" w:space="0" w:color="auto"/>
            <w:left w:val="none" w:sz="0" w:space="0" w:color="auto"/>
            <w:bottom w:val="none" w:sz="0" w:space="0" w:color="auto"/>
            <w:right w:val="none" w:sz="0" w:space="0" w:color="auto"/>
          </w:divBdr>
        </w:div>
        <w:div w:id="576550903">
          <w:marLeft w:val="480"/>
          <w:marRight w:val="0"/>
          <w:marTop w:val="0"/>
          <w:marBottom w:val="0"/>
          <w:divBdr>
            <w:top w:val="none" w:sz="0" w:space="0" w:color="auto"/>
            <w:left w:val="none" w:sz="0" w:space="0" w:color="auto"/>
            <w:bottom w:val="none" w:sz="0" w:space="0" w:color="auto"/>
            <w:right w:val="none" w:sz="0" w:space="0" w:color="auto"/>
          </w:divBdr>
        </w:div>
        <w:div w:id="1835484729">
          <w:marLeft w:val="480"/>
          <w:marRight w:val="0"/>
          <w:marTop w:val="0"/>
          <w:marBottom w:val="0"/>
          <w:divBdr>
            <w:top w:val="none" w:sz="0" w:space="0" w:color="auto"/>
            <w:left w:val="none" w:sz="0" w:space="0" w:color="auto"/>
            <w:bottom w:val="none" w:sz="0" w:space="0" w:color="auto"/>
            <w:right w:val="none" w:sz="0" w:space="0" w:color="auto"/>
          </w:divBdr>
        </w:div>
        <w:div w:id="251088296">
          <w:marLeft w:val="480"/>
          <w:marRight w:val="0"/>
          <w:marTop w:val="0"/>
          <w:marBottom w:val="0"/>
          <w:divBdr>
            <w:top w:val="none" w:sz="0" w:space="0" w:color="auto"/>
            <w:left w:val="none" w:sz="0" w:space="0" w:color="auto"/>
            <w:bottom w:val="none" w:sz="0" w:space="0" w:color="auto"/>
            <w:right w:val="none" w:sz="0" w:space="0" w:color="auto"/>
          </w:divBdr>
        </w:div>
        <w:div w:id="956717860">
          <w:marLeft w:val="480"/>
          <w:marRight w:val="0"/>
          <w:marTop w:val="0"/>
          <w:marBottom w:val="0"/>
          <w:divBdr>
            <w:top w:val="none" w:sz="0" w:space="0" w:color="auto"/>
            <w:left w:val="none" w:sz="0" w:space="0" w:color="auto"/>
            <w:bottom w:val="none" w:sz="0" w:space="0" w:color="auto"/>
            <w:right w:val="none" w:sz="0" w:space="0" w:color="auto"/>
          </w:divBdr>
        </w:div>
        <w:div w:id="209151561">
          <w:marLeft w:val="480"/>
          <w:marRight w:val="0"/>
          <w:marTop w:val="0"/>
          <w:marBottom w:val="0"/>
          <w:divBdr>
            <w:top w:val="none" w:sz="0" w:space="0" w:color="auto"/>
            <w:left w:val="none" w:sz="0" w:space="0" w:color="auto"/>
            <w:bottom w:val="none" w:sz="0" w:space="0" w:color="auto"/>
            <w:right w:val="none" w:sz="0" w:space="0" w:color="auto"/>
          </w:divBdr>
        </w:div>
        <w:div w:id="796878867">
          <w:marLeft w:val="480"/>
          <w:marRight w:val="0"/>
          <w:marTop w:val="0"/>
          <w:marBottom w:val="0"/>
          <w:divBdr>
            <w:top w:val="none" w:sz="0" w:space="0" w:color="auto"/>
            <w:left w:val="none" w:sz="0" w:space="0" w:color="auto"/>
            <w:bottom w:val="none" w:sz="0" w:space="0" w:color="auto"/>
            <w:right w:val="none" w:sz="0" w:space="0" w:color="auto"/>
          </w:divBdr>
        </w:div>
        <w:div w:id="1074473963">
          <w:marLeft w:val="480"/>
          <w:marRight w:val="0"/>
          <w:marTop w:val="0"/>
          <w:marBottom w:val="0"/>
          <w:divBdr>
            <w:top w:val="none" w:sz="0" w:space="0" w:color="auto"/>
            <w:left w:val="none" w:sz="0" w:space="0" w:color="auto"/>
            <w:bottom w:val="none" w:sz="0" w:space="0" w:color="auto"/>
            <w:right w:val="none" w:sz="0" w:space="0" w:color="auto"/>
          </w:divBdr>
        </w:div>
        <w:div w:id="1945922447">
          <w:marLeft w:val="480"/>
          <w:marRight w:val="0"/>
          <w:marTop w:val="0"/>
          <w:marBottom w:val="0"/>
          <w:divBdr>
            <w:top w:val="none" w:sz="0" w:space="0" w:color="auto"/>
            <w:left w:val="none" w:sz="0" w:space="0" w:color="auto"/>
            <w:bottom w:val="none" w:sz="0" w:space="0" w:color="auto"/>
            <w:right w:val="none" w:sz="0" w:space="0" w:color="auto"/>
          </w:divBdr>
        </w:div>
        <w:div w:id="2042314935">
          <w:marLeft w:val="480"/>
          <w:marRight w:val="0"/>
          <w:marTop w:val="0"/>
          <w:marBottom w:val="0"/>
          <w:divBdr>
            <w:top w:val="none" w:sz="0" w:space="0" w:color="auto"/>
            <w:left w:val="none" w:sz="0" w:space="0" w:color="auto"/>
            <w:bottom w:val="none" w:sz="0" w:space="0" w:color="auto"/>
            <w:right w:val="none" w:sz="0" w:space="0" w:color="auto"/>
          </w:divBdr>
        </w:div>
        <w:div w:id="1456169496">
          <w:marLeft w:val="480"/>
          <w:marRight w:val="0"/>
          <w:marTop w:val="0"/>
          <w:marBottom w:val="0"/>
          <w:divBdr>
            <w:top w:val="none" w:sz="0" w:space="0" w:color="auto"/>
            <w:left w:val="none" w:sz="0" w:space="0" w:color="auto"/>
            <w:bottom w:val="none" w:sz="0" w:space="0" w:color="auto"/>
            <w:right w:val="none" w:sz="0" w:space="0" w:color="auto"/>
          </w:divBdr>
        </w:div>
        <w:div w:id="1196036759">
          <w:marLeft w:val="480"/>
          <w:marRight w:val="0"/>
          <w:marTop w:val="0"/>
          <w:marBottom w:val="0"/>
          <w:divBdr>
            <w:top w:val="none" w:sz="0" w:space="0" w:color="auto"/>
            <w:left w:val="none" w:sz="0" w:space="0" w:color="auto"/>
            <w:bottom w:val="none" w:sz="0" w:space="0" w:color="auto"/>
            <w:right w:val="none" w:sz="0" w:space="0" w:color="auto"/>
          </w:divBdr>
        </w:div>
        <w:div w:id="1053583479">
          <w:marLeft w:val="480"/>
          <w:marRight w:val="0"/>
          <w:marTop w:val="0"/>
          <w:marBottom w:val="0"/>
          <w:divBdr>
            <w:top w:val="none" w:sz="0" w:space="0" w:color="auto"/>
            <w:left w:val="none" w:sz="0" w:space="0" w:color="auto"/>
            <w:bottom w:val="none" w:sz="0" w:space="0" w:color="auto"/>
            <w:right w:val="none" w:sz="0" w:space="0" w:color="auto"/>
          </w:divBdr>
        </w:div>
        <w:div w:id="961034084">
          <w:marLeft w:val="480"/>
          <w:marRight w:val="0"/>
          <w:marTop w:val="0"/>
          <w:marBottom w:val="0"/>
          <w:divBdr>
            <w:top w:val="none" w:sz="0" w:space="0" w:color="auto"/>
            <w:left w:val="none" w:sz="0" w:space="0" w:color="auto"/>
            <w:bottom w:val="none" w:sz="0" w:space="0" w:color="auto"/>
            <w:right w:val="none" w:sz="0" w:space="0" w:color="auto"/>
          </w:divBdr>
        </w:div>
        <w:div w:id="112133781">
          <w:marLeft w:val="480"/>
          <w:marRight w:val="0"/>
          <w:marTop w:val="0"/>
          <w:marBottom w:val="0"/>
          <w:divBdr>
            <w:top w:val="none" w:sz="0" w:space="0" w:color="auto"/>
            <w:left w:val="none" w:sz="0" w:space="0" w:color="auto"/>
            <w:bottom w:val="none" w:sz="0" w:space="0" w:color="auto"/>
            <w:right w:val="none" w:sz="0" w:space="0" w:color="auto"/>
          </w:divBdr>
        </w:div>
        <w:div w:id="2035185357">
          <w:marLeft w:val="480"/>
          <w:marRight w:val="0"/>
          <w:marTop w:val="0"/>
          <w:marBottom w:val="0"/>
          <w:divBdr>
            <w:top w:val="none" w:sz="0" w:space="0" w:color="auto"/>
            <w:left w:val="none" w:sz="0" w:space="0" w:color="auto"/>
            <w:bottom w:val="none" w:sz="0" w:space="0" w:color="auto"/>
            <w:right w:val="none" w:sz="0" w:space="0" w:color="auto"/>
          </w:divBdr>
        </w:div>
        <w:div w:id="1124080573">
          <w:marLeft w:val="480"/>
          <w:marRight w:val="0"/>
          <w:marTop w:val="0"/>
          <w:marBottom w:val="0"/>
          <w:divBdr>
            <w:top w:val="none" w:sz="0" w:space="0" w:color="auto"/>
            <w:left w:val="none" w:sz="0" w:space="0" w:color="auto"/>
            <w:bottom w:val="none" w:sz="0" w:space="0" w:color="auto"/>
            <w:right w:val="none" w:sz="0" w:space="0" w:color="auto"/>
          </w:divBdr>
        </w:div>
        <w:div w:id="1105148030">
          <w:marLeft w:val="480"/>
          <w:marRight w:val="0"/>
          <w:marTop w:val="0"/>
          <w:marBottom w:val="0"/>
          <w:divBdr>
            <w:top w:val="none" w:sz="0" w:space="0" w:color="auto"/>
            <w:left w:val="none" w:sz="0" w:space="0" w:color="auto"/>
            <w:bottom w:val="none" w:sz="0" w:space="0" w:color="auto"/>
            <w:right w:val="none" w:sz="0" w:space="0" w:color="auto"/>
          </w:divBdr>
        </w:div>
        <w:div w:id="1573616607">
          <w:marLeft w:val="480"/>
          <w:marRight w:val="0"/>
          <w:marTop w:val="0"/>
          <w:marBottom w:val="0"/>
          <w:divBdr>
            <w:top w:val="none" w:sz="0" w:space="0" w:color="auto"/>
            <w:left w:val="none" w:sz="0" w:space="0" w:color="auto"/>
            <w:bottom w:val="none" w:sz="0" w:space="0" w:color="auto"/>
            <w:right w:val="none" w:sz="0" w:space="0" w:color="auto"/>
          </w:divBdr>
        </w:div>
        <w:div w:id="967272946">
          <w:marLeft w:val="480"/>
          <w:marRight w:val="0"/>
          <w:marTop w:val="0"/>
          <w:marBottom w:val="0"/>
          <w:divBdr>
            <w:top w:val="none" w:sz="0" w:space="0" w:color="auto"/>
            <w:left w:val="none" w:sz="0" w:space="0" w:color="auto"/>
            <w:bottom w:val="none" w:sz="0" w:space="0" w:color="auto"/>
            <w:right w:val="none" w:sz="0" w:space="0" w:color="auto"/>
          </w:divBdr>
        </w:div>
        <w:div w:id="2103838955">
          <w:marLeft w:val="480"/>
          <w:marRight w:val="0"/>
          <w:marTop w:val="0"/>
          <w:marBottom w:val="0"/>
          <w:divBdr>
            <w:top w:val="none" w:sz="0" w:space="0" w:color="auto"/>
            <w:left w:val="none" w:sz="0" w:space="0" w:color="auto"/>
            <w:bottom w:val="none" w:sz="0" w:space="0" w:color="auto"/>
            <w:right w:val="none" w:sz="0" w:space="0" w:color="auto"/>
          </w:divBdr>
        </w:div>
        <w:div w:id="944730315">
          <w:marLeft w:val="480"/>
          <w:marRight w:val="0"/>
          <w:marTop w:val="0"/>
          <w:marBottom w:val="0"/>
          <w:divBdr>
            <w:top w:val="none" w:sz="0" w:space="0" w:color="auto"/>
            <w:left w:val="none" w:sz="0" w:space="0" w:color="auto"/>
            <w:bottom w:val="none" w:sz="0" w:space="0" w:color="auto"/>
            <w:right w:val="none" w:sz="0" w:space="0" w:color="auto"/>
          </w:divBdr>
        </w:div>
        <w:div w:id="1478961932">
          <w:marLeft w:val="480"/>
          <w:marRight w:val="0"/>
          <w:marTop w:val="0"/>
          <w:marBottom w:val="0"/>
          <w:divBdr>
            <w:top w:val="none" w:sz="0" w:space="0" w:color="auto"/>
            <w:left w:val="none" w:sz="0" w:space="0" w:color="auto"/>
            <w:bottom w:val="none" w:sz="0" w:space="0" w:color="auto"/>
            <w:right w:val="none" w:sz="0" w:space="0" w:color="auto"/>
          </w:divBdr>
        </w:div>
        <w:div w:id="1912305124">
          <w:marLeft w:val="480"/>
          <w:marRight w:val="0"/>
          <w:marTop w:val="0"/>
          <w:marBottom w:val="0"/>
          <w:divBdr>
            <w:top w:val="none" w:sz="0" w:space="0" w:color="auto"/>
            <w:left w:val="none" w:sz="0" w:space="0" w:color="auto"/>
            <w:bottom w:val="none" w:sz="0" w:space="0" w:color="auto"/>
            <w:right w:val="none" w:sz="0" w:space="0" w:color="auto"/>
          </w:divBdr>
        </w:div>
        <w:div w:id="1513641875">
          <w:marLeft w:val="480"/>
          <w:marRight w:val="0"/>
          <w:marTop w:val="0"/>
          <w:marBottom w:val="0"/>
          <w:divBdr>
            <w:top w:val="none" w:sz="0" w:space="0" w:color="auto"/>
            <w:left w:val="none" w:sz="0" w:space="0" w:color="auto"/>
            <w:bottom w:val="none" w:sz="0" w:space="0" w:color="auto"/>
            <w:right w:val="none" w:sz="0" w:space="0" w:color="auto"/>
          </w:divBdr>
        </w:div>
        <w:div w:id="1187131709">
          <w:marLeft w:val="480"/>
          <w:marRight w:val="0"/>
          <w:marTop w:val="0"/>
          <w:marBottom w:val="0"/>
          <w:divBdr>
            <w:top w:val="none" w:sz="0" w:space="0" w:color="auto"/>
            <w:left w:val="none" w:sz="0" w:space="0" w:color="auto"/>
            <w:bottom w:val="none" w:sz="0" w:space="0" w:color="auto"/>
            <w:right w:val="none" w:sz="0" w:space="0" w:color="auto"/>
          </w:divBdr>
        </w:div>
        <w:div w:id="327288077">
          <w:marLeft w:val="480"/>
          <w:marRight w:val="0"/>
          <w:marTop w:val="0"/>
          <w:marBottom w:val="0"/>
          <w:divBdr>
            <w:top w:val="none" w:sz="0" w:space="0" w:color="auto"/>
            <w:left w:val="none" w:sz="0" w:space="0" w:color="auto"/>
            <w:bottom w:val="none" w:sz="0" w:space="0" w:color="auto"/>
            <w:right w:val="none" w:sz="0" w:space="0" w:color="auto"/>
          </w:divBdr>
        </w:div>
        <w:div w:id="1415513540">
          <w:marLeft w:val="480"/>
          <w:marRight w:val="0"/>
          <w:marTop w:val="0"/>
          <w:marBottom w:val="0"/>
          <w:divBdr>
            <w:top w:val="none" w:sz="0" w:space="0" w:color="auto"/>
            <w:left w:val="none" w:sz="0" w:space="0" w:color="auto"/>
            <w:bottom w:val="none" w:sz="0" w:space="0" w:color="auto"/>
            <w:right w:val="none" w:sz="0" w:space="0" w:color="auto"/>
          </w:divBdr>
        </w:div>
      </w:divsChild>
    </w:div>
    <w:div w:id="900288427">
      <w:bodyDiv w:val="1"/>
      <w:marLeft w:val="0"/>
      <w:marRight w:val="0"/>
      <w:marTop w:val="0"/>
      <w:marBottom w:val="0"/>
      <w:divBdr>
        <w:top w:val="none" w:sz="0" w:space="0" w:color="auto"/>
        <w:left w:val="none" w:sz="0" w:space="0" w:color="auto"/>
        <w:bottom w:val="none" w:sz="0" w:space="0" w:color="auto"/>
        <w:right w:val="none" w:sz="0" w:space="0" w:color="auto"/>
      </w:divBdr>
    </w:div>
    <w:div w:id="902982669">
      <w:bodyDiv w:val="1"/>
      <w:marLeft w:val="0"/>
      <w:marRight w:val="0"/>
      <w:marTop w:val="0"/>
      <w:marBottom w:val="0"/>
      <w:divBdr>
        <w:top w:val="none" w:sz="0" w:space="0" w:color="auto"/>
        <w:left w:val="none" w:sz="0" w:space="0" w:color="auto"/>
        <w:bottom w:val="none" w:sz="0" w:space="0" w:color="auto"/>
        <w:right w:val="none" w:sz="0" w:space="0" w:color="auto"/>
      </w:divBdr>
    </w:div>
    <w:div w:id="906765456">
      <w:bodyDiv w:val="1"/>
      <w:marLeft w:val="0"/>
      <w:marRight w:val="0"/>
      <w:marTop w:val="0"/>
      <w:marBottom w:val="0"/>
      <w:divBdr>
        <w:top w:val="none" w:sz="0" w:space="0" w:color="auto"/>
        <w:left w:val="none" w:sz="0" w:space="0" w:color="auto"/>
        <w:bottom w:val="none" w:sz="0" w:space="0" w:color="auto"/>
        <w:right w:val="none" w:sz="0" w:space="0" w:color="auto"/>
      </w:divBdr>
    </w:div>
    <w:div w:id="909386976">
      <w:bodyDiv w:val="1"/>
      <w:marLeft w:val="0"/>
      <w:marRight w:val="0"/>
      <w:marTop w:val="0"/>
      <w:marBottom w:val="0"/>
      <w:divBdr>
        <w:top w:val="none" w:sz="0" w:space="0" w:color="auto"/>
        <w:left w:val="none" w:sz="0" w:space="0" w:color="auto"/>
        <w:bottom w:val="none" w:sz="0" w:space="0" w:color="auto"/>
        <w:right w:val="none" w:sz="0" w:space="0" w:color="auto"/>
      </w:divBdr>
    </w:div>
    <w:div w:id="909534807">
      <w:bodyDiv w:val="1"/>
      <w:marLeft w:val="0"/>
      <w:marRight w:val="0"/>
      <w:marTop w:val="0"/>
      <w:marBottom w:val="0"/>
      <w:divBdr>
        <w:top w:val="none" w:sz="0" w:space="0" w:color="auto"/>
        <w:left w:val="none" w:sz="0" w:space="0" w:color="auto"/>
        <w:bottom w:val="none" w:sz="0" w:space="0" w:color="auto"/>
        <w:right w:val="none" w:sz="0" w:space="0" w:color="auto"/>
      </w:divBdr>
    </w:div>
    <w:div w:id="910693672">
      <w:bodyDiv w:val="1"/>
      <w:marLeft w:val="0"/>
      <w:marRight w:val="0"/>
      <w:marTop w:val="0"/>
      <w:marBottom w:val="0"/>
      <w:divBdr>
        <w:top w:val="none" w:sz="0" w:space="0" w:color="auto"/>
        <w:left w:val="none" w:sz="0" w:space="0" w:color="auto"/>
        <w:bottom w:val="none" w:sz="0" w:space="0" w:color="auto"/>
        <w:right w:val="none" w:sz="0" w:space="0" w:color="auto"/>
      </w:divBdr>
    </w:div>
    <w:div w:id="911088270">
      <w:bodyDiv w:val="1"/>
      <w:marLeft w:val="0"/>
      <w:marRight w:val="0"/>
      <w:marTop w:val="0"/>
      <w:marBottom w:val="0"/>
      <w:divBdr>
        <w:top w:val="none" w:sz="0" w:space="0" w:color="auto"/>
        <w:left w:val="none" w:sz="0" w:space="0" w:color="auto"/>
        <w:bottom w:val="none" w:sz="0" w:space="0" w:color="auto"/>
        <w:right w:val="none" w:sz="0" w:space="0" w:color="auto"/>
      </w:divBdr>
    </w:div>
    <w:div w:id="911307845">
      <w:bodyDiv w:val="1"/>
      <w:marLeft w:val="0"/>
      <w:marRight w:val="0"/>
      <w:marTop w:val="0"/>
      <w:marBottom w:val="0"/>
      <w:divBdr>
        <w:top w:val="none" w:sz="0" w:space="0" w:color="auto"/>
        <w:left w:val="none" w:sz="0" w:space="0" w:color="auto"/>
        <w:bottom w:val="none" w:sz="0" w:space="0" w:color="auto"/>
        <w:right w:val="none" w:sz="0" w:space="0" w:color="auto"/>
      </w:divBdr>
    </w:div>
    <w:div w:id="911819378">
      <w:bodyDiv w:val="1"/>
      <w:marLeft w:val="0"/>
      <w:marRight w:val="0"/>
      <w:marTop w:val="0"/>
      <w:marBottom w:val="0"/>
      <w:divBdr>
        <w:top w:val="none" w:sz="0" w:space="0" w:color="auto"/>
        <w:left w:val="none" w:sz="0" w:space="0" w:color="auto"/>
        <w:bottom w:val="none" w:sz="0" w:space="0" w:color="auto"/>
        <w:right w:val="none" w:sz="0" w:space="0" w:color="auto"/>
      </w:divBdr>
    </w:div>
    <w:div w:id="914628987">
      <w:bodyDiv w:val="1"/>
      <w:marLeft w:val="0"/>
      <w:marRight w:val="0"/>
      <w:marTop w:val="0"/>
      <w:marBottom w:val="0"/>
      <w:divBdr>
        <w:top w:val="none" w:sz="0" w:space="0" w:color="auto"/>
        <w:left w:val="none" w:sz="0" w:space="0" w:color="auto"/>
        <w:bottom w:val="none" w:sz="0" w:space="0" w:color="auto"/>
        <w:right w:val="none" w:sz="0" w:space="0" w:color="auto"/>
      </w:divBdr>
    </w:div>
    <w:div w:id="919410647">
      <w:bodyDiv w:val="1"/>
      <w:marLeft w:val="0"/>
      <w:marRight w:val="0"/>
      <w:marTop w:val="0"/>
      <w:marBottom w:val="0"/>
      <w:divBdr>
        <w:top w:val="none" w:sz="0" w:space="0" w:color="auto"/>
        <w:left w:val="none" w:sz="0" w:space="0" w:color="auto"/>
        <w:bottom w:val="none" w:sz="0" w:space="0" w:color="auto"/>
        <w:right w:val="none" w:sz="0" w:space="0" w:color="auto"/>
      </w:divBdr>
    </w:div>
    <w:div w:id="923034170">
      <w:bodyDiv w:val="1"/>
      <w:marLeft w:val="0"/>
      <w:marRight w:val="0"/>
      <w:marTop w:val="0"/>
      <w:marBottom w:val="0"/>
      <w:divBdr>
        <w:top w:val="none" w:sz="0" w:space="0" w:color="auto"/>
        <w:left w:val="none" w:sz="0" w:space="0" w:color="auto"/>
        <w:bottom w:val="none" w:sz="0" w:space="0" w:color="auto"/>
        <w:right w:val="none" w:sz="0" w:space="0" w:color="auto"/>
      </w:divBdr>
    </w:div>
    <w:div w:id="924800131">
      <w:bodyDiv w:val="1"/>
      <w:marLeft w:val="0"/>
      <w:marRight w:val="0"/>
      <w:marTop w:val="0"/>
      <w:marBottom w:val="0"/>
      <w:divBdr>
        <w:top w:val="none" w:sz="0" w:space="0" w:color="auto"/>
        <w:left w:val="none" w:sz="0" w:space="0" w:color="auto"/>
        <w:bottom w:val="none" w:sz="0" w:space="0" w:color="auto"/>
        <w:right w:val="none" w:sz="0" w:space="0" w:color="auto"/>
      </w:divBdr>
    </w:div>
    <w:div w:id="927806403">
      <w:bodyDiv w:val="1"/>
      <w:marLeft w:val="0"/>
      <w:marRight w:val="0"/>
      <w:marTop w:val="0"/>
      <w:marBottom w:val="0"/>
      <w:divBdr>
        <w:top w:val="none" w:sz="0" w:space="0" w:color="auto"/>
        <w:left w:val="none" w:sz="0" w:space="0" w:color="auto"/>
        <w:bottom w:val="none" w:sz="0" w:space="0" w:color="auto"/>
        <w:right w:val="none" w:sz="0" w:space="0" w:color="auto"/>
      </w:divBdr>
    </w:div>
    <w:div w:id="929777782">
      <w:bodyDiv w:val="1"/>
      <w:marLeft w:val="0"/>
      <w:marRight w:val="0"/>
      <w:marTop w:val="0"/>
      <w:marBottom w:val="0"/>
      <w:divBdr>
        <w:top w:val="none" w:sz="0" w:space="0" w:color="auto"/>
        <w:left w:val="none" w:sz="0" w:space="0" w:color="auto"/>
        <w:bottom w:val="none" w:sz="0" w:space="0" w:color="auto"/>
        <w:right w:val="none" w:sz="0" w:space="0" w:color="auto"/>
      </w:divBdr>
    </w:div>
    <w:div w:id="930743244">
      <w:bodyDiv w:val="1"/>
      <w:marLeft w:val="0"/>
      <w:marRight w:val="0"/>
      <w:marTop w:val="0"/>
      <w:marBottom w:val="0"/>
      <w:divBdr>
        <w:top w:val="none" w:sz="0" w:space="0" w:color="auto"/>
        <w:left w:val="none" w:sz="0" w:space="0" w:color="auto"/>
        <w:bottom w:val="none" w:sz="0" w:space="0" w:color="auto"/>
        <w:right w:val="none" w:sz="0" w:space="0" w:color="auto"/>
      </w:divBdr>
    </w:div>
    <w:div w:id="934168863">
      <w:bodyDiv w:val="1"/>
      <w:marLeft w:val="0"/>
      <w:marRight w:val="0"/>
      <w:marTop w:val="0"/>
      <w:marBottom w:val="0"/>
      <w:divBdr>
        <w:top w:val="none" w:sz="0" w:space="0" w:color="auto"/>
        <w:left w:val="none" w:sz="0" w:space="0" w:color="auto"/>
        <w:bottom w:val="none" w:sz="0" w:space="0" w:color="auto"/>
        <w:right w:val="none" w:sz="0" w:space="0" w:color="auto"/>
      </w:divBdr>
    </w:div>
    <w:div w:id="935284715">
      <w:bodyDiv w:val="1"/>
      <w:marLeft w:val="0"/>
      <w:marRight w:val="0"/>
      <w:marTop w:val="0"/>
      <w:marBottom w:val="0"/>
      <w:divBdr>
        <w:top w:val="none" w:sz="0" w:space="0" w:color="auto"/>
        <w:left w:val="none" w:sz="0" w:space="0" w:color="auto"/>
        <w:bottom w:val="none" w:sz="0" w:space="0" w:color="auto"/>
        <w:right w:val="none" w:sz="0" w:space="0" w:color="auto"/>
      </w:divBdr>
    </w:div>
    <w:div w:id="937328498">
      <w:bodyDiv w:val="1"/>
      <w:marLeft w:val="0"/>
      <w:marRight w:val="0"/>
      <w:marTop w:val="0"/>
      <w:marBottom w:val="0"/>
      <w:divBdr>
        <w:top w:val="none" w:sz="0" w:space="0" w:color="auto"/>
        <w:left w:val="none" w:sz="0" w:space="0" w:color="auto"/>
        <w:bottom w:val="none" w:sz="0" w:space="0" w:color="auto"/>
        <w:right w:val="none" w:sz="0" w:space="0" w:color="auto"/>
      </w:divBdr>
    </w:div>
    <w:div w:id="939526810">
      <w:bodyDiv w:val="1"/>
      <w:marLeft w:val="0"/>
      <w:marRight w:val="0"/>
      <w:marTop w:val="0"/>
      <w:marBottom w:val="0"/>
      <w:divBdr>
        <w:top w:val="none" w:sz="0" w:space="0" w:color="auto"/>
        <w:left w:val="none" w:sz="0" w:space="0" w:color="auto"/>
        <w:bottom w:val="none" w:sz="0" w:space="0" w:color="auto"/>
        <w:right w:val="none" w:sz="0" w:space="0" w:color="auto"/>
      </w:divBdr>
    </w:div>
    <w:div w:id="939872292">
      <w:bodyDiv w:val="1"/>
      <w:marLeft w:val="0"/>
      <w:marRight w:val="0"/>
      <w:marTop w:val="0"/>
      <w:marBottom w:val="0"/>
      <w:divBdr>
        <w:top w:val="none" w:sz="0" w:space="0" w:color="auto"/>
        <w:left w:val="none" w:sz="0" w:space="0" w:color="auto"/>
        <w:bottom w:val="none" w:sz="0" w:space="0" w:color="auto"/>
        <w:right w:val="none" w:sz="0" w:space="0" w:color="auto"/>
      </w:divBdr>
    </w:div>
    <w:div w:id="940340757">
      <w:bodyDiv w:val="1"/>
      <w:marLeft w:val="0"/>
      <w:marRight w:val="0"/>
      <w:marTop w:val="0"/>
      <w:marBottom w:val="0"/>
      <w:divBdr>
        <w:top w:val="none" w:sz="0" w:space="0" w:color="auto"/>
        <w:left w:val="none" w:sz="0" w:space="0" w:color="auto"/>
        <w:bottom w:val="none" w:sz="0" w:space="0" w:color="auto"/>
        <w:right w:val="none" w:sz="0" w:space="0" w:color="auto"/>
      </w:divBdr>
      <w:divsChild>
        <w:div w:id="1256474381">
          <w:marLeft w:val="480"/>
          <w:marRight w:val="0"/>
          <w:marTop w:val="0"/>
          <w:marBottom w:val="0"/>
          <w:divBdr>
            <w:top w:val="none" w:sz="0" w:space="0" w:color="auto"/>
            <w:left w:val="none" w:sz="0" w:space="0" w:color="auto"/>
            <w:bottom w:val="none" w:sz="0" w:space="0" w:color="auto"/>
            <w:right w:val="none" w:sz="0" w:space="0" w:color="auto"/>
          </w:divBdr>
        </w:div>
        <w:div w:id="1387215169">
          <w:marLeft w:val="480"/>
          <w:marRight w:val="0"/>
          <w:marTop w:val="0"/>
          <w:marBottom w:val="0"/>
          <w:divBdr>
            <w:top w:val="none" w:sz="0" w:space="0" w:color="auto"/>
            <w:left w:val="none" w:sz="0" w:space="0" w:color="auto"/>
            <w:bottom w:val="none" w:sz="0" w:space="0" w:color="auto"/>
            <w:right w:val="none" w:sz="0" w:space="0" w:color="auto"/>
          </w:divBdr>
        </w:div>
        <w:div w:id="304236794">
          <w:marLeft w:val="480"/>
          <w:marRight w:val="0"/>
          <w:marTop w:val="0"/>
          <w:marBottom w:val="0"/>
          <w:divBdr>
            <w:top w:val="none" w:sz="0" w:space="0" w:color="auto"/>
            <w:left w:val="none" w:sz="0" w:space="0" w:color="auto"/>
            <w:bottom w:val="none" w:sz="0" w:space="0" w:color="auto"/>
            <w:right w:val="none" w:sz="0" w:space="0" w:color="auto"/>
          </w:divBdr>
        </w:div>
        <w:div w:id="1085762364">
          <w:marLeft w:val="480"/>
          <w:marRight w:val="0"/>
          <w:marTop w:val="0"/>
          <w:marBottom w:val="0"/>
          <w:divBdr>
            <w:top w:val="none" w:sz="0" w:space="0" w:color="auto"/>
            <w:left w:val="none" w:sz="0" w:space="0" w:color="auto"/>
            <w:bottom w:val="none" w:sz="0" w:space="0" w:color="auto"/>
            <w:right w:val="none" w:sz="0" w:space="0" w:color="auto"/>
          </w:divBdr>
        </w:div>
        <w:div w:id="144903534">
          <w:marLeft w:val="480"/>
          <w:marRight w:val="0"/>
          <w:marTop w:val="0"/>
          <w:marBottom w:val="0"/>
          <w:divBdr>
            <w:top w:val="none" w:sz="0" w:space="0" w:color="auto"/>
            <w:left w:val="none" w:sz="0" w:space="0" w:color="auto"/>
            <w:bottom w:val="none" w:sz="0" w:space="0" w:color="auto"/>
            <w:right w:val="none" w:sz="0" w:space="0" w:color="auto"/>
          </w:divBdr>
        </w:div>
        <w:div w:id="1405685157">
          <w:marLeft w:val="480"/>
          <w:marRight w:val="0"/>
          <w:marTop w:val="0"/>
          <w:marBottom w:val="0"/>
          <w:divBdr>
            <w:top w:val="none" w:sz="0" w:space="0" w:color="auto"/>
            <w:left w:val="none" w:sz="0" w:space="0" w:color="auto"/>
            <w:bottom w:val="none" w:sz="0" w:space="0" w:color="auto"/>
            <w:right w:val="none" w:sz="0" w:space="0" w:color="auto"/>
          </w:divBdr>
        </w:div>
        <w:div w:id="183902416">
          <w:marLeft w:val="480"/>
          <w:marRight w:val="0"/>
          <w:marTop w:val="0"/>
          <w:marBottom w:val="0"/>
          <w:divBdr>
            <w:top w:val="none" w:sz="0" w:space="0" w:color="auto"/>
            <w:left w:val="none" w:sz="0" w:space="0" w:color="auto"/>
            <w:bottom w:val="none" w:sz="0" w:space="0" w:color="auto"/>
            <w:right w:val="none" w:sz="0" w:space="0" w:color="auto"/>
          </w:divBdr>
        </w:div>
        <w:div w:id="1768191795">
          <w:marLeft w:val="480"/>
          <w:marRight w:val="0"/>
          <w:marTop w:val="0"/>
          <w:marBottom w:val="0"/>
          <w:divBdr>
            <w:top w:val="none" w:sz="0" w:space="0" w:color="auto"/>
            <w:left w:val="none" w:sz="0" w:space="0" w:color="auto"/>
            <w:bottom w:val="none" w:sz="0" w:space="0" w:color="auto"/>
            <w:right w:val="none" w:sz="0" w:space="0" w:color="auto"/>
          </w:divBdr>
        </w:div>
        <w:div w:id="493909657">
          <w:marLeft w:val="480"/>
          <w:marRight w:val="0"/>
          <w:marTop w:val="0"/>
          <w:marBottom w:val="0"/>
          <w:divBdr>
            <w:top w:val="none" w:sz="0" w:space="0" w:color="auto"/>
            <w:left w:val="none" w:sz="0" w:space="0" w:color="auto"/>
            <w:bottom w:val="none" w:sz="0" w:space="0" w:color="auto"/>
            <w:right w:val="none" w:sz="0" w:space="0" w:color="auto"/>
          </w:divBdr>
        </w:div>
        <w:div w:id="1890459990">
          <w:marLeft w:val="480"/>
          <w:marRight w:val="0"/>
          <w:marTop w:val="0"/>
          <w:marBottom w:val="0"/>
          <w:divBdr>
            <w:top w:val="none" w:sz="0" w:space="0" w:color="auto"/>
            <w:left w:val="none" w:sz="0" w:space="0" w:color="auto"/>
            <w:bottom w:val="none" w:sz="0" w:space="0" w:color="auto"/>
            <w:right w:val="none" w:sz="0" w:space="0" w:color="auto"/>
          </w:divBdr>
        </w:div>
        <w:div w:id="2043238875">
          <w:marLeft w:val="480"/>
          <w:marRight w:val="0"/>
          <w:marTop w:val="0"/>
          <w:marBottom w:val="0"/>
          <w:divBdr>
            <w:top w:val="none" w:sz="0" w:space="0" w:color="auto"/>
            <w:left w:val="none" w:sz="0" w:space="0" w:color="auto"/>
            <w:bottom w:val="none" w:sz="0" w:space="0" w:color="auto"/>
            <w:right w:val="none" w:sz="0" w:space="0" w:color="auto"/>
          </w:divBdr>
        </w:div>
        <w:div w:id="1050610116">
          <w:marLeft w:val="480"/>
          <w:marRight w:val="0"/>
          <w:marTop w:val="0"/>
          <w:marBottom w:val="0"/>
          <w:divBdr>
            <w:top w:val="none" w:sz="0" w:space="0" w:color="auto"/>
            <w:left w:val="none" w:sz="0" w:space="0" w:color="auto"/>
            <w:bottom w:val="none" w:sz="0" w:space="0" w:color="auto"/>
            <w:right w:val="none" w:sz="0" w:space="0" w:color="auto"/>
          </w:divBdr>
        </w:div>
        <w:div w:id="775834642">
          <w:marLeft w:val="480"/>
          <w:marRight w:val="0"/>
          <w:marTop w:val="0"/>
          <w:marBottom w:val="0"/>
          <w:divBdr>
            <w:top w:val="none" w:sz="0" w:space="0" w:color="auto"/>
            <w:left w:val="none" w:sz="0" w:space="0" w:color="auto"/>
            <w:bottom w:val="none" w:sz="0" w:space="0" w:color="auto"/>
            <w:right w:val="none" w:sz="0" w:space="0" w:color="auto"/>
          </w:divBdr>
        </w:div>
        <w:div w:id="2022779499">
          <w:marLeft w:val="480"/>
          <w:marRight w:val="0"/>
          <w:marTop w:val="0"/>
          <w:marBottom w:val="0"/>
          <w:divBdr>
            <w:top w:val="none" w:sz="0" w:space="0" w:color="auto"/>
            <w:left w:val="none" w:sz="0" w:space="0" w:color="auto"/>
            <w:bottom w:val="none" w:sz="0" w:space="0" w:color="auto"/>
            <w:right w:val="none" w:sz="0" w:space="0" w:color="auto"/>
          </w:divBdr>
        </w:div>
        <w:div w:id="1334264057">
          <w:marLeft w:val="480"/>
          <w:marRight w:val="0"/>
          <w:marTop w:val="0"/>
          <w:marBottom w:val="0"/>
          <w:divBdr>
            <w:top w:val="none" w:sz="0" w:space="0" w:color="auto"/>
            <w:left w:val="none" w:sz="0" w:space="0" w:color="auto"/>
            <w:bottom w:val="none" w:sz="0" w:space="0" w:color="auto"/>
            <w:right w:val="none" w:sz="0" w:space="0" w:color="auto"/>
          </w:divBdr>
        </w:div>
        <w:div w:id="556165660">
          <w:marLeft w:val="480"/>
          <w:marRight w:val="0"/>
          <w:marTop w:val="0"/>
          <w:marBottom w:val="0"/>
          <w:divBdr>
            <w:top w:val="none" w:sz="0" w:space="0" w:color="auto"/>
            <w:left w:val="none" w:sz="0" w:space="0" w:color="auto"/>
            <w:bottom w:val="none" w:sz="0" w:space="0" w:color="auto"/>
            <w:right w:val="none" w:sz="0" w:space="0" w:color="auto"/>
          </w:divBdr>
        </w:div>
        <w:div w:id="1812557706">
          <w:marLeft w:val="480"/>
          <w:marRight w:val="0"/>
          <w:marTop w:val="0"/>
          <w:marBottom w:val="0"/>
          <w:divBdr>
            <w:top w:val="none" w:sz="0" w:space="0" w:color="auto"/>
            <w:left w:val="none" w:sz="0" w:space="0" w:color="auto"/>
            <w:bottom w:val="none" w:sz="0" w:space="0" w:color="auto"/>
            <w:right w:val="none" w:sz="0" w:space="0" w:color="auto"/>
          </w:divBdr>
        </w:div>
        <w:div w:id="1005060177">
          <w:marLeft w:val="480"/>
          <w:marRight w:val="0"/>
          <w:marTop w:val="0"/>
          <w:marBottom w:val="0"/>
          <w:divBdr>
            <w:top w:val="none" w:sz="0" w:space="0" w:color="auto"/>
            <w:left w:val="none" w:sz="0" w:space="0" w:color="auto"/>
            <w:bottom w:val="none" w:sz="0" w:space="0" w:color="auto"/>
            <w:right w:val="none" w:sz="0" w:space="0" w:color="auto"/>
          </w:divBdr>
        </w:div>
        <w:div w:id="440952512">
          <w:marLeft w:val="480"/>
          <w:marRight w:val="0"/>
          <w:marTop w:val="0"/>
          <w:marBottom w:val="0"/>
          <w:divBdr>
            <w:top w:val="none" w:sz="0" w:space="0" w:color="auto"/>
            <w:left w:val="none" w:sz="0" w:space="0" w:color="auto"/>
            <w:bottom w:val="none" w:sz="0" w:space="0" w:color="auto"/>
            <w:right w:val="none" w:sz="0" w:space="0" w:color="auto"/>
          </w:divBdr>
        </w:div>
        <w:div w:id="104737716">
          <w:marLeft w:val="480"/>
          <w:marRight w:val="0"/>
          <w:marTop w:val="0"/>
          <w:marBottom w:val="0"/>
          <w:divBdr>
            <w:top w:val="none" w:sz="0" w:space="0" w:color="auto"/>
            <w:left w:val="none" w:sz="0" w:space="0" w:color="auto"/>
            <w:bottom w:val="none" w:sz="0" w:space="0" w:color="auto"/>
            <w:right w:val="none" w:sz="0" w:space="0" w:color="auto"/>
          </w:divBdr>
        </w:div>
        <w:div w:id="532109814">
          <w:marLeft w:val="480"/>
          <w:marRight w:val="0"/>
          <w:marTop w:val="0"/>
          <w:marBottom w:val="0"/>
          <w:divBdr>
            <w:top w:val="none" w:sz="0" w:space="0" w:color="auto"/>
            <w:left w:val="none" w:sz="0" w:space="0" w:color="auto"/>
            <w:bottom w:val="none" w:sz="0" w:space="0" w:color="auto"/>
            <w:right w:val="none" w:sz="0" w:space="0" w:color="auto"/>
          </w:divBdr>
        </w:div>
        <w:div w:id="1746099412">
          <w:marLeft w:val="480"/>
          <w:marRight w:val="0"/>
          <w:marTop w:val="0"/>
          <w:marBottom w:val="0"/>
          <w:divBdr>
            <w:top w:val="none" w:sz="0" w:space="0" w:color="auto"/>
            <w:left w:val="none" w:sz="0" w:space="0" w:color="auto"/>
            <w:bottom w:val="none" w:sz="0" w:space="0" w:color="auto"/>
            <w:right w:val="none" w:sz="0" w:space="0" w:color="auto"/>
          </w:divBdr>
        </w:div>
        <w:div w:id="1399552052">
          <w:marLeft w:val="480"/>
          <w:marRight w:val="0"/>
          <w:marTop w:val="0"/>
          <w:marBottom w:val="0"/>
          <w:divBdr>
            <w:top w:val="none" w:sz="0" w:space="0" w:color="auto"/>
            <w:left w:val="none" w:sz="0" w:space="0" w:color="auto"/>
            <w:bottom w:val="none" w:sz="0" w:space="0" w:color="auto"/>
            <w:right w:val="none" w:sz="0" w:space="0" w:color="auto"/>
          </w:divBdr>
        </w:div>
        <w:div w:id="127935143">
          <w:marLeft w:val="480"/>
          <w:marRight w:val="0"/>
          <w:marTop w:val="0"/>
          <w:marBottom w:val="0"/>
          <w:divBdr>
            <w:top w:val="none" w:sz="0" w:space="0" w:color="auto"/>
            <w:left w:val="none" w:sz="0" w:space="0" w:color="auto"/>
            <w:bottom w:val="none" w:sz="0" w:space="0" w:color="auto"/>
            <w:right w:val="none" w:sz="0" w:space="0" w:color="auto"/>
          </w:divBdr>
        </w:div>
        <w:div w:id="1759865611">
          <w:marLeft w:val="480"/>
          <w:marRight w:val="0"/>
          <w:marTop w:val="0"/>
          <w:marBottom w:val="0"/>
          <w:divBdr>
            <w:top w:val="none" w:sz="0" w:space="0" w:color="auto"/>
            <w:left w:val="none" w:sz="0" w:space="0" w:color="auto"/>
            <w:bottom w:val="none" w:sz="0" w:space="0" w:color="auto"/>
            <w:right w:val="none" w:sz="0" w:space="0" w:color="auto"/>
          </w:divBdr>
        </w:div>
        <w:div w:id="919750747">
          <w:marLeft w:val="480"/>
          <w:marRight w:val="0"/>
          <w:marTop w:val="0"/>
          <w:marBottom w:val="0"/>
          <w:divBdr>
            <w:top w:val="none" w:sz="0" w:space="0" w:color="auto"/>
            <w:left w:val="none" w:sz="0" w:space="0" w:color="auto"/>
            <w:bottom w:val="none" w:sz="0" w:space="0" w:color="auto"/>
            <w:right w:val="none" w:sz="0" w:space="0" w:color="auto"/>
          </w:divBdr>
        </w:div>
        <w:div w:id="1488012684">
          <w:marLeft w:val="480"/>
          <w:marRight w:val="0"/>
          <w:marTop w:val="0"/>
          <w:marBottom w:val="0"/>
          <w:divBdr>
            <w:top w:val="none" w:sz="0" w:space="0" w:color="auto"/>
            <w:left w:val="none" w:sz="0" w:space="0" w:color="auto"/>
            <w:bottom w:val="none" w:sz="0" w:space="0" w:color="auto"/>
            <w:right w:val="none" w:sz="0" w:space="0" w:color="auto"/>
          </w:divBdr>
        </w:div>
        <w:div w:id="358972191">
          <w:marLeft w:val="480"/>
          <w:marRight w:val="0"/>
          <w:marTop w:val="0"/>
          <w:marBottom w:val="0"/>
          <w:divBdr>
            <w:top w:val="none" w:sz="0" w:space="0" w:color="auto"/>
            <w:left w:val="none" w:sz="0" w:space="0" w:color="auto"/>
            <w:bottom w:val="none" w:sz="0" w:space="0" w:color="auto"/>
            <w:right w:val="none" w:sz="0" w:space="0" w:color="auto"/>
          </w:divBdr>
        </w:div>
        <w:div w:id="89469732">
          <w:marLeft w:val="480"/>
          <w:marRight w:val="0"/>
          <w:marTop w:val="0"/>
          <w:marBottom w:val="0"/>
          <w:divBdr>
            <w:top w:val="none" w:sz="0" w:space="0" w:color="auto"/>
            <w:left w:val="none" w:sz="0" w:space="0" w:color="auto"/>
            <w:bottom w:val="none" w:sz="0" w:space="0" w:color="auto"/>
            <w:right w:val="none" w:sz="0" w:space="0" w:color="auto"/>
          </w:divBdr>
        </w:div>
        <w:div w:id="340592257">
          <w:marLeft w:val="480"/>
          <w:marRight w:val="0"/>
          <w:marTop w:val="0"/>
          <w:marBottom w:val="0"/>
          <w:divBdr>
            <w:top w:val="none" w:sz="0" w:space="0" w:color="auto"/>
            <w:left w:val="none" w:sz="0" w:space="0" w:color="auto"/>
            <w:bottom w:val="none" w:sz="0" w:space="0" w:color="auto"/>
            <w:right w:val="none" w:sz="0" w:space="0" w:color="auto"/>
          </w:divBdr>
        </w:div>
        <w:div w:id="86972729">
          <w:marLeft w:val="480"/>
          <w:marRight w:val="0"/>
          <w:marTop w:val="0"/>
          <w:marBottom w:val="0"/>
          <w:divBdr>
            <w:top w:val="none" w:sz="0" w:space="0" w:color="auto"/>
            <w:left w:val="none" w:sz="0" w:space="0" w:color="auto"/>
            <w:bottom w:val="none" w:sz="0" w:space="0" w:color="auto"/>
            <w:right w:val="none" w:sz="0" w:space="0" w:color="auto"/>
          </w:divBdr>
        </w:div>
        <w:div w:id="490369295">
          <w:marLeft w:val="480"/>
          <w:marRight w:val="0"/>
          <w:marTop w:val="0"/>
          <w:marBottom w:val="0"/>
          <w:divBdr>
            <w:top w:val="none" w:sz="0" w:space="0" w:color="auto"/>
            <w:left w:val="none" w:sz="0" w:space="0" w:color="auto"/>
            <w:bottom w:val="none" w:sz="0" w:space="0" w:color="auto"/>
            <w:right w:val="none" w:sz="0" w:space="0" w:color="auto"/>
          </w:divBdr>
        </w:div>
        <w:div w:id="2061704826">
          <w:marLeft w:val="480"/>
          <w:marRight w:val="0"/>
          <w:marTop w:val="0"/>
          <w:marBottom w:val="0"/>
          <w:divBdr>
            <w:top w:val="none" w:sz="0" w:space="0" w:color="auto"/>
            <w:left w:val="none" w:sz="0" w:space="0" w:color="auto"/>
            <w:bottom w:val="none" w:sz="0" w:space="0" w:color="auto"/>
            <w:right w:val="none" w:sz="0" w:space="0" w:color="auto"/>
          </w:divBdr>
        </w:div>
        <w:div w:id="1134565603">
          <w:marLeft w:val="480"/>
          <w:marRight w:val="0"/>
          <w:marTop w:val="0"/>
          <w:marBottom w:val="0"/>
          <w:divBdr>
            <w:top w:val="none" w:sz="0" w:space="0" w:color="auto"/>
            <w:left w:val="none" w:sz="0" w:space="0" w:color="auto"/>
            <w:bottom w:val="none" w:sz="0" w:space="0" w:color="auto"/>
            <w:right w:val="none" w:sz="0" w:space="0" w:color="auto"/>
          </w:divBdr>
        </w:div>
        <w:div w:id="1172454294">
          <w:marLeft w:val="480"/>
          <w:marRight w:val="0"/>
          <w:marTop w:val="0"/>
          <w:marBottom w:val="0"/>
          <w:divBdr>
            <w:top w:val="none" w:sz="0" w:space="0" w:color="auto"/>
            <w:left w:val="none" w:sz="0" w:space="0" w:color="auto"/>
            <w:bottom w:val="none" w:sz="0" w:space="0" w:color="auto"/>
            <w:right w:val="none" w:sz="0" w:space="0" w:color="auto"/>
          </w:divBdr>
        </w:div>
        <w:div w:id="257451411">
          <w:marLeft w:val="480"/>
          <w:marRight w:val="0"/>
          <w:marTop w:val="0"/>
          <w:marBottom w:val="0"/>
          <w:divBdr>
            <w:top w:val="none" w:sz="0" w:space="0" w:color="auto"/>
            <w:left w:val="none" w:sz="0" w:space="0" w:color="auto"/>
            <w:bottom w:val="none" w:sz="0" w:space="0" w:color="auto"/>
            <w:right w:val="none" w:sz="0" w:space="0" w:color="auto"/>
          </w:divBdr>
        </w:div>
        <w:div w:id="1371882174">
          <w:marLeft w:val="480"/>
          <w:marRight w:val="0"/>
          <w:marTop w:val="0"/>
          <w:marBottom w:val="0"/>
          <w:divBdr>
            <w:top w:val="none" w:sz="0" w:space="0" w:color="auto"/>
            <w:left w:val="none" w:sz="0" w:space="0" w:color="auto"/>
            <w:bottom w:val="none" w:sz="0" w:space="0" w:color="auto"/>
            <w:right w:val="none" w:sz="0" w:space="0" w:color="auto"/>
          </w:divBdr>
        </w:div>
        <w:div w:id="478570315">
          <w:marLeft w:val="480"/>
          <w:marRight w:val="0"/>
          <w:marTop w:val="0"/>
          <w:marBottom w:val="0"/>
          <w:divBdr>
            <w:top w:val="none" w:sz="0" w:space="0" w:color="auto"/>
            <w:left w:val="none" w:sz="0" w:space="0" w:color="auto"/>
            <w:bottom w:val="none" w:sz="0" w:space="0" w:color="auto"/>
            <w:right w:val="none" w:sz="0" w:space="0" w:color="auto"/>
          </w:divBdr>
        </w:div>
        <w:div w:id="1538275277">
          <w:marLeft w:val="480"/>
          <w:marRight w:val="0"/>
          <w:marTop w:val="0"/>
          <w:marBottom w:val="0"/>
          <w:divBdr>
            <w:top w:val="none" w:sz="0" w:space="0" w:color="auto"/>
            <w:left w:val="none" w:sz="0" w:space="0" w:color="auto"/>
            <w:bottom w:val="none" w:sz="0" w:space="0" w:color="auto"/>
            <w:right w:val="none" w:sz="0" w:space="0" w:color="auto"/>
          </w:divBdr>
        </w:div>
        <w:div w:id="1437675542">
          <w:marLeft w:val="480"/>
          <w:marRight w:val="0"/>
          <w:marTop w:val="0"/>
          <w:marBottom w:val="0"/>
          <w:divBdr>
            <w:top w:val="none" w:sz="0" w:space="0" w:color="auto"/>
            <w:left w:val="none" w:sz="0" w:space="0" w:color="auto"/>
            <w:bottom w:val="none" w:sz="0" w:space="0" w:color="auto"/>
            <w:right w:val="none" w:sz="0" w:space="0" w:color="auto"/>
          </w:divBdr>
        </w:div>
        <w:div w:id="1366250023">
          <w:marLeft w:val="480"/>
          <w:marRight w:val="0"/>
          <w:marTop w:val="0"/>
          <w:marBottom w:val="0"/>
          <w:divBdr>
            <w:top w:val="none" w:sz="0" w:space="0" w:color="auto"/>
            <w:left w:val="none" w:sz="0" w:space="0" w:color="auto"/>
            <w:bottom w:val="none" w:sz="0" w:space="0" w:color="auto"/>
            <w:right w:val="none" w:sz="0" w:space="0" w:color="auto"/>
          </w:divBdr>
        </w:div>
        <w:div w:id="1414745608">
          <w:marLeft w:val="480"/>
          <w:marRight w:val="0"/>
          <w:marTop w:val="0"/>
          <w:marBottom w:val="0"/>
          <w:divBdr>
            <w:top w:val="none" w:sz="0" w:space="0" w:color="auto"/>
            <w:left w:val="none" w:sz="0" w:space="0" w:color="auto"/>
            <w:bottom w:val="none" w:sz="0" w:space="0" w:color="auto"/>
            <w:right w:val="none" w:sz="0" w:space="0" w:color="auto"/>
          </w:divBdr>
        </w:div>
      </w:divsChild>
    </w:div>
    <w:div w:id="942490862">
      <w:bodyDiv w:val="1"/>
      <w:marLeft w:val="0"/>
      <w:marRight w:val="0"/>
      <w:marTop w:val="0"/>
      <w:marBottom w:val="0"/>
      <w:divBdr>
        <w:top w:val="none" w:sz="0" w:space="0" w:color="auto"/>
        <w:left w:val="none" w:sz="0" w:space="0" w:color="auto"/>
        <w:bottom w:val="none" w:sz="0" w:space="0" w:color="auto"/>
        <w:right w:val="none" w:sz="0" w:space="0" w:color="auto"/>
      </w:divBdr>
    </w:div>
    <w:div w:id="942570514">
      <w:bodyDiv w:val="1"/>
      <w:marLeft w:val="0"/>
      <w:marRight w:val="0"/>
      <w:marTop w:val="0"/>
      <w:marBottom w:val="0"/>
      <w:divBdr>
        <w:top w:val="none" w:sz="0" w:space="0" w:color="auto"/>
        <w:left w:val="none" w:sz="0" w:space="0" w:color="auto"/>
        <w:bottom w:val="none" w:sz="0" w:space="0" w:color="auto"/>
        <w:right w:val="none" w:sz="0" w:space="0" w:color="auto"/>
      </w:divBdr>
    </w:div>
    <w:div w:id="948897979">
      <w:bodyDiv w:val="1"/>
      <w:marLeft w:val="0"/>
      <w:marRight w:val="0"/>
      <w:marTop w:val="0"/>
      <w:marBottom w:val="0"/>
      <w:divBdr>
        <w:top w:val="none" w:sz="0" w:space="0" w:color="auto"/>
        <w:left w:val="none" w:sz="0" w:space="0" w:color="auto"/>
        <w:bottom w:val="none" w:sz="0" w:space="0" w:color="auto"/>
        <w:right w:val="none" w:sz="0" w:space="0" w:color="auto"/>
      </w:divBdr>
    </w:div>
    <w:div w:id="949044037">
      <w:bodyDiv w:val="1"/>
      <w:marLeft w:val="0"/>
      <w:marRight w:val="0"/>
      <w:marTop w:val="0"/>
      <w:marBottom w:val="0"/>
      <w:divBdr>
        <w:top w:val="none" w:sz="0" w:space="0" w:color="auto"/>
        <w:left w:val="none" w:sz="0" w:space="0" w:color="auto"/>
        <w:bottom w:val="none" w:sz="0" w:space="0" w:color="auto"/>
        <w:right w:val="none" w:sz="0" w:space="0" w:color="auto"/>
      </w:divBdr>
    </w:div>
    <w:div w:id="950165650">
      <w:bodyDiv w:val="1"/>
      <w:marLeft w:val="0"/>
      <w:marRight w:val="0"/>
      <w:marTop w:val="0"/>
      <w:marBottom w:val="0"/>
      <w:divBdr>
        <w:top w:val="none" w:sz="0" w:space="0" w:color="auto"/>
        <w:left w:val="none" w:sz="0" w:space="0" w:color="auto"/>
        <w:bottom w:val="none" w:sz="0" w:space="0" w:color="auto"/>
        <w:right w:val="none" w:sz="0" w:space="0" w:color="auto"/>
      </w:divBdr>
      <w:divsChild>
        <w:div w:id="1272587681">
          <w:marLeft w:val="480"/>
          <w:marRight w:val="0"/>
          <w:marTop w:val="0"/>
          <w:marBottom w:val="0"/>
          <w:divBdr>
            <w:top w:val="none" w:sz="0" w:space="0" w:color="auto"/>
            <w:left w:val="none" w:sz="0" w:space="0" w:color="auto"/>
            <w:bottom w:val="none" w:sz="0" w:space="0" w:color="auto"/>
            <w:right w:val="none" w:sz="0" w:space="0" w:color="auto"/>
          </w:divBdr>
        </w:div>
        <w:div w:id="632060580">
          <w:marLeft w:val="480"/>
          <w:marRight w:val="0"/>
          <w:marTop w:val="0"/>
          <w:marBottom w:val="0"/>
          <w:divBdr>
            <w:top w:val="none" w:sz="0" w:space="0" w:color="auto"/>
            <w:left w:val="none" w:sz="0" w:space="0" w:color="auto"/>
            <w:bottom w:val="none" w:sz="0" w:space="0" w:color="auto"/>
            <w:right w:val="none" w:sz="0" w:space="0" w:color="auto"/>
          </w:divBdr>
        </w:div>
        <w:div w:id="562835010">
          <w:marLeft w:val="480"/>
          <w:marRight w:val="0"/>
          <w:marTop w:val="0"/>
          <w:marBottom w:val="0"/>
          <w:divBdr>
            <w:top w:val="none" w:sz="0" w:space="0" w:color="auto"/>
            <w:left w:val="none" w:sz="0" w:space="0" w:color="auto"/>
            <w:bottom w:val="none" w:sz="0" w:space="0" w:color="auto"/>
            <w:right w:val="none" w:sz="0" w:space="0" w:color="auto"/>
          </w:divBdr>
        </w:div>
        <w:div w:id="838276184">
          <w:marLeft w:val="480"/>
          <w:marRight w:val="0"/>
          <w:marTop w:val="0"/>
          <w:marBottom w:val="0"/>
          <w:divBdr>
            <w:top w:val="none" w:sz="0" w:space="0" w:color="auto"/>
            <w:left w:val="none" w:sz="0" w:space="0" w:color="auto"/>
            <w:bottom w:val="none" w:sz="0" w:space="0" w:color="auto"/>
            <w:right w:val="none" w:sz="0" w:space="0" w:color="auto"/>
          </w:divBdr>
        </w:div>
        <w:div w:id="2137674639">
          <w:marLeft w:val="480"/>
          <w:marRight w:val="0"/>
          <w:marTop w:val="0"/>
          <w:marBottom w:val="0"/>
          <w:divBdr>
            <w:top w:val="none" w:sz="0" w:space="0" w:color="auto"/>
            <w:left w:val="none" w:sz="0" w:space="0" w:color="auto"/>
            <w:bottom w:val="none" w:sz="0" w:space="0" w:color="auto"/>
            <w:right w:val="none" w:sz="0" w:space="0" w:color="auto"/>
          </w:divBdr>
        </w:div>
        <w:div w:id="834027289">
          <w:marLeft w:val="480"/>
          <w:marRight w:val="0"/>
          <w:marTop w:val="0"/>
          <w:marBottom w:val="0"/>
          <w:divBdr>
            <w:top w:val="none" w:sz="0" w:space="0" w:color="auto"/>
            <w:left w:val="none" w:sz="0" w:space="0" w:color="auto"/>
            <w:bottom w:val="none" w:sz="0" w:space="0" w:color="auto"/>
            <w:right w:val="none" w:sz="0" w:space="0" w:color="auto"/>
          </w:divBdr>
        </w:div>
        <w:div w:id="938875402">
          <w:marLeft w:val="480"/>
          <w:marRight w:val="0"/>
          <w:marTop w:val="0"/>
          <w:marBottom w:val="0"/>
          <w:divBdr>
            <w:top w:val="none" w:sz="0" w:space="0" w:color="auto"/>
            <w:left w:val="none" w:sz="0" w:space="0" w:color="auto"/>
            <w:bottom w:val="none" w:sz="0" w:space="0" w:color="auto"/>
            <w:right w:val="none" w:sz="0" w:space="0" w:color="auto"/>
          </w:divBdr>
        </w:div>
        <w:div w:id="111824887">
          <w:marLeft w:val="480"/>
          <w:marRight w:val="0"/>
          <w:marTop w:val="0"/>
          <w:marBottom w:val="0"/>
          <w:divBdr>
            <w:top w:val="none" w:sz="0" w:space="0" w:color="auto"/>
            <w:left w:val="none" w:sz="0" w:space="0" w:color="auto"/>
            <w:bottom w:val="none" w:sz="0" w:space="0" w:color="auto"/>
            <w:right w:val="none" w:sz="0" w:space="0" w:color="auto"/>
          </w:divBdr>
        </w:div>
        <w:div w:id="1552034967">
          <w:marLeft w:val="480"/>
          <w:marRight w:val="0"/>
          <w:marTop w:val="0"/>
          <w:marBottom w:val="0"/>
          <w:divBdr>
            <w:top w:val="none" w:sz="0" w:space="0" w:color="auto"/>
            <w:left w:val="none" w:sz="0" w:space="0" w:color="auto"/>
            <w:bottom w:val="none" w:sz="0" w:space="0" w:color="auto"/>
            <w:right w:val="none" w:sz="0" w:space="0" w:color="auto"/>
          </w:divBdr>
        </w:div>
        <w:div w:id="536429795">
          <w:marLeft w:val="480"/>
          <w:marRight w:val="0"/>
          <w:marTop w:val="0"/>
          <w:marBottom w:val="0"/>
          <w:divBdr>
            <w:top w:val="none" w:sz="0" w:space="0" w:color="auto"/>
            <w:left w:val="none" w:sz="0" w:space="0" w:color="auto"/>
            <w:bottom w:val="none" w:sz="0" w:space="0" w:color="auto"/>
            <w:right w:val="none" w:sz="0" w:space="0" w:color="auto"/>
          </w:divBdr>
        </w:div>
        <w:div w:id="1259101131">
          <w:marLeft w:val="480"/>
          <w:marRight w:val="0"/>
          <w:marTop w:val="0"/>
          <w:marBottom w:val="0"/>
          <w:divBdr>
            <w:top w:val="none" w:sz="0" w:space="0" w:color="auto"/>
            <w:left w:val="none" w:sz="0" w:space="0" w:color="auto"/>
            <w:bottom w:val="none" w:sz="0" w:space="0" w:color="auto"/>
            <w:right w:val="none" w:sz="0" w:space="0" w:color="auto"/>
          </w:divBdr>
        </w:div>
        <w:div w:id="313532137">
          <w:marLeft w:val="480"/>
          <w:marRight w:val="0"/>
          <w:marTop w:val="0"/>
          <w:marBottom w:val="0"/>
          <w:divBdr>
            <w:top w:val="none" w:sz="0" w:space="0" w:color="auto"/>
            <w:left w:val="none" w:sz="0" w:space="0" w:color="auto"/>
            <w:bottom w:val="none" w:sz="0" w:space="0" w:color="auto"/>
            <w:right w:val="none" w:sz="0" w:space="0" w:color="auto"/>
          </w:divBdr>
        </w:div>
        <w:div w:id="1703092207">
          <w:marLeft w:val="480"/>
          <w:marRight w:val="0"/>
          <w:marTop w:val="0"/>
          <w:marBottom w:val="0"/>
          <w:divBdr>
            <w:top w:val="none" w:sz="0" w:space="0" w:color="auto"/>
            <w:left w:val="none" w:sz="0" w:space="0" w:color="auto"/>
            <w:bottom w:val="none" w:sz="0" w:space="0" w:color="auto"/>
            <w:right w:val="none" w:sz="0" w:space="0" w:color="auto"/>
          </w:divBdr>
        </w:div>
        <w:div w:id="690374445">
          <w:marLeft w:val="480"/>
          <w:marRight w:val="0"/>
          <w:marTop w:val="0"/>
          <w:marBottom w:val="0"/>
          <w:divBdr>
            <w:top w:val="none" w:sz="0" w:space="0" w:color="auto"/>
            <w:left w:val="none" w:sz="0" w:space="0" w:color="auto"/>
            <w:bottom w:val="none" w:sz="0" w:space="0" w:color="auto"/>
            <w:right w:val="none" w:sz="0" w:space="0" w:color="auto"/>
          </w:divBdr>
        </w:div>
        <w:div w:id="586694295">
          <w:marLeft w:val="480"/>
          <w:marRight w:val="0"/>
          <w:marTop w:val="0"/>
          <w:marBottom w:val="0"/>
          <w:divBdr>
            <w:top w:val="none" w:sz="0" w:space="0" w:color="auto"/>
            <w:left w:val="none" w:sz="0" w:space="0" w:color="auto"/>
            <w:bottom w:val="none" w:sz="0" w:space="0" w:color="auto"/>
            <w:right w:val="none" w:sz="0" w:space="0" w:color="auto"/>
          </w:divBdr>
        </w:div>
        <w:div w:id="888422880">
          <w:marLeft w:val="480"/>
          <w:marRight w:val="0"/>
          <w:marTop w:val="0"/>
          <w:marBottom w:val="0"/>
          <w:divBdr>
            <w:top w:val="none" w:sz="0" w:space="0" w:color="auto"/>
            <w:left w:val="none" w:sz="0" w:space="0" w:color="auto"/>
            <w:bottom w:val="none" w:sz="0" w:space="0" w:color="auto"/>
            <w:right w:val="none" w:sz="0" w:space="0" w:color="auto"/>
          </w:divBdr>
        </w:div>
        <w:div w:id="1396245456">
          <w:marLeft w:val="480"/>
          <w:marRight w:val="0"/>
          <w:marTop w:val="0"/>
          <w:marBottom w:val="0"/>
          <w:divBdr>
            <w:top w:val="none" w:sz="0" w:space="0" w:color="auto"/>
            <w:left w:val="none" w:sz="0" w:space="0" w:color="auto"/>
            <w:bottom w:val="none" w:sz="0" w:space="0" w:color="auto"/>
            <w:right w:val="none" w:sz="0" w:space="0" w:color="auto"/>
          </w:divBdr>
        </w:div>
        <w:div w:id="1306469918">
          <w:marLeft w:val="480"/>
          <w:marRight w:val="0"/>
          <w:marTop w:val="0"/>
          <w:marBottom w:val="0"/>
          <w:divBdr>
            <w:top w:val="none" w:sz="0" w:space="0" w:color="auto"/>
            <w:left w:val="none" w:sz="0" w:space="0" w:color="auto"/>
            <w:bottom w:val="none" w:sz="0" w:space="0" w:color="auto"/>
            <w:right w:val="none" w:sz="0" w:space="0" w:color="auto"/>
          </w:divBdr>
        </w:div>
        <w:div w:id="1497382125">
          <w:marLeft w:val="480"/>
          <w:marRight w:val="0"/>
          <w:marTop w:val="0"/>
          <w:marBottom w:val="0"/>
          <w:divBdr>
            <w:top w:val="none" w:sz="0" w:space="0" w:color="auto"/>
            <w:left w:val="none" w:sz="0" w:space="0" w:color="auto"/>
            <w:bottom w:val="none" w:sz="0" w:space="0" w:color="auto"/>
            <w:right w:val="none" w:sz="0" w:space="0" w:color="auto"/>
          </w:divBdr>
        </w:div>
        <w:div w:id="1714311372">
          <w:marLeft w:val="480"/>
          <w:marRight w:val="0"/>
          <w:marTop w:val="0"/>
          <w:marBottom w:val="0"/>
          <w:divBdr>
            <w:top w:val="none" w:sz="0" w:space="0" w:color="auto"/>
            <w:left w:val="none" w:sz="0" w:space="0" w:color="auto"/>
            <w:bottom w:val="none" w:sz="0" w:space="0" w:color="auto"/>
            <w:right w:val="none" w:sz="0" w:space="0" w:color="auto"/>
          </w:divBdr>
        </w:div>
        <w:div w:id="1388335017">
          <w:marLeft w:val="480"/>
          <w:marRight w:val="0"/>
          <w:marTop w:val="0"/>
          <w:marBottom w:val="0"/>
          <w:divBdr>
            <w:top w:val="none" w:sz="0" w:space="0" w:color="auto"/>
            <w:left w:val="none" w:sz="0" w:space="0" w:color="auto"/>
            <w:bottom w:val="none" w:sz="0" w:space="0" w:color="auto"/>
            <w:right w:val="none" w:sz="0" w:space="0" w:color="auto"/>
          </w:divBdr>
        </w:div>
        <w:div w:id="322007628">
          <w:marLeft w:val="480"/>
          <w:marRight w:val="0"/>
          <w:marTop w:val="0"/>
          <w:marBottom w:val="0"/>
          <w:divBdr>
            <w:top w:val="none" w:sz="0" w:space="0" w:color="auto"/>
            <w:left w:val="none" w:sz="0" w:space="0" w:color="auto"/>
            <w:bottom w:val="none" w:sz="0" w:space="0" w:color="auto"/>
            <w:right w:val="none" w:sz="0" w:space="0" w:color="auto"/>
          </w:divBdr>
        </w:div>
        <w:div w:id="39524075">
          <w:marLeft w:val="480"/>
          <w:marRight w:val="0"/>
          <w:marTop w:val="0"/>
          <w:marBottom w:val="0"/>
          <w:divBdr>
            <w:top w:val="none" w:sz="0" w:space="0" w:color="auto"/>
            <w:left w:val="none" w:sz="0" w:space="0" w:color="auto"/>
            <w:bottom w:val="none" w:sz="0" w:space="0" w:color="auto"/>
            <w:right w:val="none" w:sz="0" w:space="0" w:color="auto"/>
          </w:divBdr>
        </w:div>
      </w:divsChild>
    </w:div>
    <w:div w:id="953438721">
      <w:bodyDiv w:val="1"/>
      <w:marLeft w:val="0"/>
      <w:marRight w:val="0"/>
      <w:marTop w:val="0"/>
      <w:marBottom w:val="0"/>
      <w:divBdr>
        <w:top w:val="none" w:sz="0" w:space="0" w:color="auto"/>
        <w:left w:val="none" w:sz="0" w:space="0" w:color="auto"/>
        <w:bottom w:val="none" w:sz="0" w:space="0" w:color="auto"/>
        <w:right w:val="none" w:sz="0" w:space="0" w:color="auto"/>
      </w:divBdr>
      <w:divsChild>
        <w:div w:id="1215389417">
          <w:marLeft w:val="480"/>
          <w:marRight w:val="0"/>
          <w:marTop w:val="0"/>
          <w:marBottom w:val="0"/>
          <w:divBdr>
            <w:top w:val="none" w:sz="0" w:space="0" w:color="auto"/>
            <w:left w:val="none" w:sz="0" w:space="0" w:color="auto"/>
            <w:bottom w:val="none" w:sz="0" w:space="0" w:color="auto"/>
            <w:right w:val="none" w:sz="0" w:space="0" w:color="auto"/>
          </w:divBdr>
        </w:div>
        <w:div w:id="889995852">
          <w:marLeft w:val="480"/>
          <w:marRight w:val="0"/>
          <w:marTop w:val="0"/>
          <w:marBottom w:val="0"/>
          <w:divBdr>
            <w:top w:val="none" w:sz="0" w:space="0" w:color="auto"/>
            <w:left w:val="none" w:sz="0" w:space="0" w:color="auto"/>
            <w:bottom w:val="none" w:sz="0" w:space="0" w:color="auto"/>
            <w:right w:val="none" w:sz="0" w:space="0" w:color="auto"/>
          </w:divBdr>
        </w:div>
        <w:div w:id="1969822184">
          <w:marLeft w:val="480"/>
          <w:marRight w:val="0"/>
          <w:marTop w:val="0"/>
          <w:marBottom w:val="0"/>
          <w:divBdr>
            <w:top w:val="none" w:sz="0" w:space="0" w:color="auto"/>
            <w:left w:val="none" w:sz="0" w:space="0" w:color="auto"/>
            <w:bottom w:val="none" w:sz="0" w:space="0" w:color="auto"/>
            <w:right w:val="none" w:sz="0" w:space="0" w:color="auto"/>
          </w:divBdr>
        </w:div>
        <w:div w:id="1909605160">
          <w:marLeft w:val="480"/>
          <w:marRight w:val="0"/>
          <w:marTop w:val="0"/>
          <w:marBottom w:val="0"/>
          <w:divBdr>
            <w:top w:val="none" w:sz="0" w:space="0" w:color="auto"/>
            <w:left w:val="none" w:sz="0" w:space="0" w:color="auto"/>
            <w:bottom w:val="none" w:sz="0" w:space="0" w:color="auto"/>
            <w:right w:val="none" w:sz="0" w:space="0" w:color="auto"/>
          </w:divBdr>
        </w:div>
        <w:div w:id="1799570660">
          <w:marLeft w:val="480"/>
          <w:marRight w:val="0"/>
          <w:marTop w:val="0"/>
          <w:marBottom w:val="0"/>
          <w:divBdr>
            <w:top w:val="none" w:sz="0" w:space="0" w:color="auto"/>
            <w:left w:val="none" w:sz="0" w:space="0" w:color="auto"/>
            <w:bottom w:val="none" w:sz="0" w:space="0" w:color="auto"/>
            <w:right w:val="none" w:sz="0" w:space="0" w:color="auto"/>
          </w:divBdr>
        </w:div>
        <w:div w:id="2055419875">
          <w:marLeft w:val="480"/>
          <w:marRight w:val="0"/>
          <w:marTop w:val="0"/>
          <w:marBottom w:val="0"/>
          <w:divBdr>
            <w:top w:val="none" w:sz="0" w:space="0" w:color="auto"/>
            <w:left w:val="none" w:sz="0" w:space="0" w:color="auto"/>
            <w:bottom w:val="none" w:sz="0" w:space="0" w:color="auto"/>
            <w:right w:val="none" w:sz="0" w:space="0" w:color="auto"/>
          </w:divBdr>
        </w:div>
        <w:div w:id="538712919">
          <w:marLeft w:val="480"/>
          <w:marRight w:val="0"/>
          <w:marTop w:val="0"/>
          <w:marBottom w:val="0"/>
          <w:divBdr>
            <w:top w:val="none" w:sz="0" w:space="0" w:color="auto"/>
            <w:left w:val="none" w:sz="0" w:space="0" w:color="auto"/>
            <w:bottom w:val="none" w:sz="0" w:space="0" w:color="auto"/>
            <w:right w:val="none" w:sz="0" w:space="0" w:color="auto"/>
          </w:divBdr>
        </w:div>
        <w:div w:id="1562406655">
          <w:marLeft w:val="480"/>
          <w:marRight w:val="0"/>
          <w:marTop w:val="0"/>
          <w:marBottom w:val="0"/>
          <w:divBdr>
            <w:top w:val="none" w:sz="0" w:space="0" w:color="auto"/>
            <w:left w:val="none" w:sz="0" w:space="0" w:color="auto"/>
            <w:bottom w:val="none" w:sz="0" w:space="0" w:color="auto"/>
            <w:right w:val="none" w:sz="0" w:space="0" w:color="auto"/>
          </w:divBdr>
        </w:div>
        <w:div w:id="1559823225">
          <w:marLeft w:val="480"/>
          <w:marRight w:val="0"/>
          <w:marTop w:val="0"/>
          <w:marBottom w:val="0"/>
          <w:divBdr>
            <w:top w:val="none" w:sz="0" w:space="0" w:color="auto"/>
            <w:left w:val="none" w:sz="0" w:space="0" w:color="auto"/>
            <w:bottom w:val="none" w:sz="0" w:space="0" w:color="auto"/>
            <w:right w:val="none" w:sz="0" w:space="0" w:color="auto"/>
          </w:divBdr>
        </w:div>
        <w:div w:id="1207789073">
          <w:marLeft w:val="480"/>
          <w:marRight w:val="0"/>
          <w:marTop w:val="0"/>
          <w:marBottom w:val="0"/>
          <w:divBdr>
            <w:top w:val="none" w:sz="0" w:space="0" w:color="auto"/>
            <w:left w:val="none" w:sz="0" w:space="0" w:color="auto"/>
            <w:bottom w:val="none" w:sz="0" w:space="0" w:color="auto"/>
            <w:right w:val="none" w:sz="0" w:space="0" w:color="auto"/>
          </w:divBdr>
        </w:div>
        <w:div w:id="1298954166">
          <w:marLeft w:val="480"/>
          <w:marRight w:val="0"/>
          <w:marTop w:val="0"/>
          <w:marBottom w:val="0"/>
          <w:divBdr>
            <w:top w:val="none" w:sz="0" w:space="0" w:color="auto"/>
            <w:left w:val="none" w:sz="0" w:space="0" w:color="auto"/>
            <w:bottom w:val="none" w:sz="0" w:space="0" w:color="auto"/>
            <w:right w:val="none" w:sz="0" w:space="0" w:color="auto"/>
          </w:divBdr>
        </w:div>
        <w:div w:id="674765337">
          <w:marLeft w:val="480"/>
          <w:marRight w:val="0"/>
          <w:marTop w:val="0"/>
          <w:marBottom w:val="0"/>
          <w:divBdr>
            <w:top w:val="none" w:sz="0" w:space="0" w:color="auto"/>
            <w:left w:val="none" w:sz="0" w:space="0" w:color="auto"/>
            <w:bottom w:val="none" w:sz="0" w:space="0" w:color="auto"/>
            <w:right w:val="none" w:sz="0" w:space="0" w:color="auto"/>
          </w:divBdr>
        </w:div>
        <w:div w:id="1085146072">
          <w:marLeft w:val="480"/>
          <w:marRight w:val="0"/>
          <w:marTop w:val="0"/>
          <w:marBottom w:val="0"/>
          <w:divBdr>
            <w:top w:val="none" w:sz="0" w:space="0" w:color="auto"/>
            <w:left w:val="none" w:sz="0" w:space="0" w:color="auto"/>
            <w:bottom w:val="none" w:sz="0" w:space="0" w:color="auto"/>
            <w:right w:val="none" w:sz="0" w:space="0" w:color="auto"/>
          </w:divBdr>
        </w:div>
        <w:div w:id="2028872335">
          <w:marLeft w:val="480"/>
          <w:marRight w:val="0"/>
          <w:marTop w:val="0"/>
          <w:marBottom w:val="0"/>
          <w:divBdr>
            <w:top w:val="none" w:sz="0" w:space="0" w:color="auto"/>
            <w:left w:val="none" w:sz="0" w:space="0" w:color="auto"/>
            <w:bottom w:val="none" w:sz="0" w:space="0" w:color="auto"/>
            <w:right w:val="none" w:sz="0" w:space="0" w:color="auto"/>
          </w:divBdr>
        </w:div>
        <w:div w:id="1446658932">
          <w:marLeft w:val="480"/>
          <w:marRight w:val="0"/>
          <w:marTop w:val="0"/>
          <w:marBottom w:val="0"/>
          <w:divBdr>
            <w:top w:val="none" w:sz="0" w:space="0" w:color="auto"/>
            <w:left w:val="none" w:sz="0" w:space="0" w:color="auto"/>
            <w:bottom w:val="none" w:sz="0" w:space="0" w:color="auto"/>
            <w:right w:val="none" w:sz="0" w:space="0" w:color="auto"/>
          </w:divBdr>
        </w:div>
        <w:div w:id="1115251013">
          <w:marLeft w:val="480"/>
          <w:marRight w:val="0"/>
          <w:marTop w:val="0"/>
          <w:marBottom w:val="0"/>
          <w:divBdr>
            <w:top w:val="none" w:sz="0" w:space="0" w:color="auto"/>
            <w:left w:val="none" w:sz="0" w:space="0" w:color="auto"/>
            <w:bottom w:val="none" w:sz="0" w:space="0" w:color="auto"/>
            <w:right w:val="none" w:sz="0" w:space="0" w:color="auto"/>
          </w:divBdr>
        </w:div>
        <w:div w:id="839541727">
          <w:marLeft w:val="480"/>
          <w:marRight w:val="0"/>
          <w:marTop w:val="0"/>
          <w:marBottom w:val="0"/>
          <w:divBdr>
            <w:top w:val="none" w:sz="0" w:space="0" w:color="auto"/>
            <w:left w:val="none" w:sz="0" w:space="0" w:color="auto"/>
            <w:bottom w:val="none" w:sz="0" w:space="0" w:color="auto"/>
            <w:right w:val="none" w:sz="0" w:space="0" w:color="auto"/>
          </w:divBdr>
        </w:div>
        <w:div w:id="57021020">
          <w:marLeft w:val="480"/>
          <w:marRight w:val="0"/>
          <w:marTop w:val="0"/>
          <w:marBottom w:val="0"/>
          <w:divBdr>
            <w:top w:val="none" w:sz="0" w:space="0" w:color="auto"/>
            <w:left w:val="none" w:sz="0" w:space="0" w:color="auto"/>
            <w:bottom w:val="none" w:sz="0" w:space="0" w:color="auto"/>
            <w:right w:val="none" w:sz="0" w:space="0" w:color="auto"/>
          </w:divBdr>
        </w:div>
        <w:div w:id="1693920981">
          <w:marLeft w:val="480"/>
          <w:marRight w:val="0"/>
          <w:marTop w:val="0"/>
          <w:marBottom w:val="0"/>
          <w:divBdr>
            <w:top w:val="none" w:sz="0" w:space="0" w:color="auto"/>
            <w:left w:val="none" w:sz="0" w:space="0" w:color="auto"/>
            <w:bottom w:val="none" w:sz="0" w:space="0" w:color="auto"/>
            <w:right w:val="none" w:sz="0" w:space="0" w:color="auto"/>
          </w:divBdr>
        </w:div>
        <w:div w:id="681590735">
          <w:marLeft w:val="480"/>
          <w:marRight w:val="0"/>
          <w:marTop w:val="0"/>
          <w:marBottom w:val="0"/>
          <w:divBdr>
            <w:top w:val="none" w:sz="0" w:space="0" w:color="auto"/>
            <w:left w:val="none" w:sz="0" w:space="0" w:color="auto"/>
            <w:bottom w:val="none" w:sz="0" w:space="0" w:color="auto"/>
            <w:right w:val="none" w:sz="0" w:space="0" w:color="auto"/>
          </w:divBdr>
        </w:div>
        <w:div w:id="119497685">
          <w:marLeft w:val="480"/>
          <w:marRight w:val="0"/>
          <w:marTop w:val="0"/>
          <w:marBottom w:val="0"/>
          <w:divBdr>
            <w:top w:val="none" w:sz="0" w:space="0" w:color="auto"/>
            <w:left w:val="none" w:sz="0" w:space="0" w:color="auto"/>
            <w:bottom w:val="none" w:sz="0" w:space="0" w:color="auto"/>
            <w:right w:val="none" w:sz="0" w:space="0" w:color="auto"/>
          </w:divBdr>
        </w:div>
        <w:div w:id="2135437749">
          <w:marLeft w:val="480"/>
          <w:marRight w:val="0"/>
          <w:marTop w:val="0"/>
          <w:marBottom w:val="0"/>
          <w:divBdr>
            <w:top w:val="none" w:sz="0" w:space="0" w:color="auto"/>
            <w:left w:val="none" w:sz="0" w:space="0" w:color="auto"/>
            <w:bottom w:val="none" w:sz="0" w:space="0" w:color="auto"/>
            <w:right w:val="none" w:sz="0" w:space="0" w:color="auto"/>
          </w:divBdr>
        </w:div>
        <w:div w:id="371611899">
          <w:marLeft w:val="480"/>
          <w:marRight w:val="0"/>
          <w:marTop w:val="0"/>
          <w:marBottom w:val="0"/>
          <w:divBdr>
            <w:top w:val="none" w:sz="0" w:space="0" w:color="auto"/>
            <w:left w:val="none" w:sz="0" w:space="0" w:color="auto"/>
            <w:bottom w:val="none" w:sz="0" w:space="0" w:color="auto"/>
            <w:right w:val="none" w:sz="0" w:space="0" w:color="auto"/>
          </w:divBdr>
        </w:div>
        <w:div w:id="1209806183">
          <w:marLeft w:val="480"/>
          <w:marRight w:val="0"/>
          <w:marTop w:val="0"/>
          <w:marBottom w:val="0"/>
          <w:divBdr>
            <w:top w:val="none" w:sz="0" w:space="0" w:color="auto"/>
            <w:left w:val="none" w:sz="0" w:space="0" w:color="auto"/>
            <w:bottom w:val="none" w:sz="0" w:space="0" w:color="auto"/>
            <w:right w:val="none" w:sz="0" w:space="0" w:color="auto"/>
          </w:divBdr>
        </w:div>
        <w:div w:id="1702166540">
          <w:marLeft w:val="480"/>
          <w:marRight w:val="0"/>
          <w:marTop w:val="0"/>
          <w:marBottom w:val="0"/>
          <w:divBdr>
            <w:top w:val="none" w:sz="0" w:space="0" w:color="auto"/>
            <w:left w:val="none" w:sz="0" w:space="0" w:color="auto"/>
            <w:bottom w:val="none" w:sz="0" w:space="0" w:color="auto"/>
            <w:right w:val="none" w:sz="0" w:space="0" w:color="auto"/>
          </w:divBdr>
        </w:div>
        <w:div w:id="1171457253">
          <w:marLeft w:val="480"/>
          <w:marRight w:val="0"/>
          <w:marTop w:val="0"/>
          <w:marBottom w:val="0"/>
          <w:divBdr>
            <w:top w:val="none" w:sz="0" w:space="0" w:color="auto"/>
            <w:left w:val="none" w:sz="0" w:space="0" w:color="auto"/>
            <w:bottom w:val="none" w:sz="0" w:space="0" w:color="auto"/>
            <w:right w:val="none" w:sz="0" w:space="0" w:color="auto"/>
          </w:divBdr>
        </w:div>
        <w:div w:id="1519734027">
          <w:marLeft w:val="480"/>
          <w:marRight w:val="0"/>
          <w:marTop w:val="0"/>
          <w:marBottom w:val="0"/>
          <w:divBdr>
            <w:top w:val="none" w:sz="0" w:space="0" w:color="auto"/>
            <w:left w:val="none" w:sz="0" w:space="0" w:color="auto"/>
            <w:bottom w:val="none" w:sz="0" w:space="0" w:color="auto"/>
            <w:right w:val="none" w:sz="0" w:space="0" w:color="auto"/>
          </w:divBdr>
        </w:div>
        <w:div w:id="1203325998">
          <w:marLeft w:val="480"/>
          <w:marRight w:val="0"/>
          <w:marTop w:val="0"/>
          <w:marBottom w:val="0"/>
          <w:divBdr>
            <w:top w:val="none" w:sz="0" w:space="0" w:color="auto"/>
            <w:left w:val="none" w:sz="0" w:space="0" w:color="auto"/>
            <w:bottom w:val="none" w:sz="0" w:space="0" w:color="auto"/>
            <w:right w:val="none" w:sz="0" w:space="0" w:color="auto"/>
          </w:divBdr>
        </w:div>
        <w:div w:id="711659867">
          <w:marLeft w:val="480"/>
          <w:marRight w:val="0"/>
          <w:marTop w:val="0"/>
          <w:marBottom w:val="0"/>
          <w:divBdr>
            <w:top w:val="none" w:sz="0" w:space="0" w:color="auto"/>
            <w:left w:val="none" w:sz="0" w:space="0" w:color="auto"/>
            <w:bottom w:val="none" w:sz="0" w:space="0" w:color="auto"/>
            <w:right w:val="none" w:sz="0" w:space="0" w:color="auto"/>
          </w:divBdr>
        </w:div>
        <w:div w:id="1780445177">
          <w:marLeft w:val="480"/>
          <w:marRight w:val="0"/>
          <w:marTop w:val="0"/>
          <w:marBottom w:val="0"/>
          <w:divBdr>
            <w:top w:val="none" w:sz="0" w:space="0" w:color="auto"/>
            <w:left w:val="none" w:sz="0" w:space="0" w:color="auto"/>
            <w:bottom w:val="none" w:sz="0" w:space="0" w:color="auto"/>
            <w:right w:val="none" w:sz="0" w:space="0" w:color="auto"/>
          </w:divBdr>
        </w:div>
        <w:div w:id="1200162718">
          <w:marLeft w:val="480"/>
          <w:marRight w:val="0"/>
          <w:marTop w:val="0"/>
          <w:marBottom w:val="0"/>
          <w:divBdr>
            <w:top w:val="none" w:sz="0" w:space="0" w:color="auto"/>
            <w:left w:val="none" w:sz="0" w:space="0" w:color="auto"/>
            <w:bottom w:val="none" w:sz="0" w:space="0" w:color="auto"/>
            <w:right w:val="none" w:sz="0" w:space="0" w:color="auto"/>
          </w:divBdr>
        </w:div>
        <w:div w:id="1031497625">
          <w:marLeft w:val="480"/>
          <w:marRight w:val="0"/>
          <w:marTop w:val="0"/>
          <w:marBottom w:val="0"/>
          <w:divBdr>
            <w:top w:val="none" w:sz="0" w:space="0" w:color="auto"/>
            <w:left w:val="none" w:sz="0" w:space="0" w:color="auto"/>
            <w:bottom w:val="none" w:sz="0" w:space="0" w:color="auto"/>
            <w:right w:val="none" w:sz="0" w:space="0" w:color="auto"/>
          </w:divBdr>
        </w:div>
        <w:div w:id="2008900488">
          <w:marLeft w:val="480"/>
          <w:marRight w:val="0"/>
          <w:marTop w:val="0"/>
          <w:marBottom w:val="0"/>
          <w:divBdr>
            <w:top w:val="none" w:sz="0" w:space="0" w:color="auto"/>
            <w:left w:val="none" w:sz="0" w:space="0" w:color="auto"/>
            <w:bottom w:val="none" w:sz="0" w:space="0" w:color="auto"/>
            <w:right w:val="none" w:sz="0" w:space="0" w:color="auto"/>
          </w:divBdr>
        </w:div>
        <w:div w:id="156651619">
          <w:marLeft w:val="480"/>
          <w:marRight w:val="0"/>
          <w:marTop w:val="0"/>
          <w:marBottom w:val="0"/>
          <w:divBdr>
            <w:top w:val="none" w:sz="0" w:space="0" w:color="auto"/>
            <w:left w:val="none" w:sz="0" w:space="0" w:color="auto"/>
            <w:bottom w:val="none" w:sz="0" w:space="0" w:color="auto"/>
            <w:right w:val="none" w:sz="0" w:space="0" w:color="auto"/>
          </w:divBdr>
        </w:div>
        <w:div w:id="285371">
          <w:marLeft w:val="480"/>
          <w:marRight w:val="0"/>
          <w:marTop w:val="0"/>
          <w:marBottom w:val="0"/>
          <w:divBdr>
            <w:top w:val="none" w:sz="0" w:space="0" w:color="auto"/>
            <w:left w:val="none" w:sz="0" w:space="0" w:color="auto"/>
            <w:bottom w:val="none" w:sz="0" w:space="0" w:color="auto"/>
            <w:right w:val="none" w:sz="0" w:space="0" w:color="auto"/>
          </w:divBdr>
        </w:div>
        <w:div w:id="1229922379">
          <w:marLeft w:val="480"/>
          <w:marRight w:val="0"/>
          <w:marTop w:val="0"/>
          <w:marBottom w:val="0"/>
          <w:divBdr>
            <w:top w:val="none" w:sz="0" w:space="0" w:color="auto"/>
            <w:left w:val="none" w:sz="0" w:space="0" w:color="auto"/>
            <w:bottom w:val="none" w:sz="0" w:space="0" w:color="auto"/>
            <w:right w:val="none" w:sz="0" w:space="0" w:color="auto"/>
          </w:divBdr>
        </w:div>
        <w:div w:id="1914194713">
          <w:marLeft w:val="480"/>
          <w:marRight w:val="0"/>
          <w:marTop w:val="0"/>
          <w:marBottom w:val="0"/>
          <w:divBdr>
            <w:top w:val="none" w:sz="0" w:space="0" w:color="auto"/>
            <w:left w:val="none" w:sz="0" w:space="0" w:color="auto"/>
            <w:bottom w:val="none" w:sz="0" w:space="0" w:color="auto"/>
            <w:right w:val="none" w:sz="0" w:space="0" w:color="auto"/>
          </w:divBdr>
        </w:div>
        <w:div w:id="633409284">
          <w:marLeft w:val="480"/>
          <w:marRight w:val="0"/>
          <w:marTop w:val="0"/>
          <w:marBottom w:val="0"/>
          <w:divBdr>
            <w:top w:val="none" w:sz="0" w:space="0" w:color="auto"/>
            <w:left w:val="none" w:sz="0" w:space="0" w:color="auto"/>
            <w:bottom w:val="none" w:sz="0" w:space="0" w:color="auto"/>
            <w:right w:val="none" w:sz="0" w:space="0" w:color="auto"/>
          </w:divBdr>
        </w:div>
        <w:div w:id="272712691">
          <w:marLeft w:val="480"/>
          <w:marRight w:val="0"/>
          <w:marTop w:val="0"/>
          <w:marBottom w:val="0"/>
          <w:divBdr>
            <w:top w:val="none" w:sz="0" w:space="0" w:color="auto"/>
            <w:left w:val="none" w:sz="0" w:space="0" w:color="auto"/>
            <w:bottom w:val="none" w:sz="0" w:space="0" w:color="auto"/>
            <w:right w:val="none" w:sz="0" w:space="0" w:color="auto"/>
          </w:divBdr>
        </w:div>
        <w:div w:id="1394155728">
          <w:marLeft w:val="480"/>
          <w:marRight w:val="0"/>
          <w:marTop w:val="0"/>
          <w:marBottom w:val="0"/>
          <w:divBdr>
            <w:top w:val="none" w:sz="0" w:space="0" w:color="auto"/>
            <w:left w:val="none" w:sz="0" w:space="0" w:color="auto"/>
            <w:bottom w:val="none" w:sz="0" w:space="0" w:color="auto"/>
            <w:right w:val="none" w:sz="0" w:space="0" w:color="auto"/>
          </w:divBdr>
        </w:div>
        <w:div w:id="1537810509">
          <w:marLeft w:val="480"/>
          <w:marRight w:val="0"/>
          <w:marTop w:val="0"/>
          <w:marBottom w:val="0"/>
          <w:divBdr>
            <w:top w:val="none" w:sz="0" w:space="0" w:color="auto"/>
            <w:left w:val="none" w:sz="0" w:space="0" w:color="auto"/>
            <w:bottom w:val="none" w:sz="0" w:space="0" w:color="auto"/>
            <w:right w:val="none" w:sz="0" w:space="0" w:color="auto"/>
          </w:divBdr>
        </w:div>
        <w:div w:id="826941023">
          <w:marLeft w:val="480"/>
          <w:marRight w:val="0"/>
          <w:marTop w:val="0"/>
          <w:marBottom w:val="0"/>
          <w:divBdr>
            <w:top w:val="none" w:sz="0" w:space="0" w:color="auto"/>
            <w:left w:val="none" w:sz="0" w:space="0" w:color="auto"/>
            <w:bottom w:val="none" w:sz="0" w:space="0" w:color="auto"/>
            <w:right w:val="none" w:sz="0" w:space="0" w:color="auto"/>
          </w:divBdr>
        </w:div>
        <w:div w:id="663974047">
          <w:marLeft w:val="480"/>
          <w:marRight w:val="0"/>
          <w:marTop w:val="0"/>
          <w:marBottom w:val="0"/>
          <w:divBdr>
            <w:top w:val="none" w:sz="0" w:space="0" w:color="auto"/>
            <w:left w:val="none" w:sz="0" w:space="0" w:color="auto"/>
            <w:bottom w:val="none" w:sz="0" w:space="0" w:color="auto"/>
            <w:right w:val="none" w:sz="0" w:space="0" w:color="auto"/>
          </w:divBdr>
        </w:div>
        <w:div w:id="457915104">
          <w:marLeft w:val="480"/>
          <w:marRight w:val="0"/>
          <w:marTop w:val="0"/>
          <w:marBottom w:val="0"/>
          <w:divBdr>
            <w:top w:val="none" w:sz="0" w:space="0" w:color="auto"/>
            <w:left w:val="none" w:sz="0" w:space="0" w:color="auto"/>
            <w:bottom w:val="none" w:sz="0" w:space="0" w:color="auto"/>
            <w:right w:val="none" w:sz="0" w:space="0" w:color="auto"/>
          </w:divBdr>
        </w:div>
      </w:divsChild>
    </w:div>
    <w:div w:id="953630491">
      <w:bodyDiv w:val="1"/>
      <w:marLeft w:val="0"/>
      <w:marRight w:val="0"/>
      <w:marTop w:val="0"/>
      <w:marBottom w:val="0"/>
      <w:divBdr>
        <w:top w:val="none" w:sz="0" w:space="0" w:color="auto"/>
        <w:left w:val="none" w:sz="0" w:space="0" w:color="auto"/>
        <w:bottom w:val="none" w:sz="0" w:space="0" w:color="auto"/>
        <w:right w:val="none" w:sz="0" w:space="0" w:color="auto"/>
      </w:divBdr>
    </w:div>
    <w:div w:id="955405270">
      <w:bodyDiv w:val="1"/>
      <w:marLeft w:val="0"/>
      <w:marRight w:val="0"/>
      <w:marTop w:val="0"/>
      <w:marBottom w:val="0"/>
      <w:divBdr>
        <w:top w:val="none" w:sz="0" w:space="0" w:color="auto"/>
        <w:left w:val="none" w:sz="0" w:space="0" w:color="auto"/>
        <w:bottom w:val="none" w:sz="0" w:space="0" w:color="auto"/>
        <w:right w:val="none" w:sz="0" w:space="0" w:color="auto"/>
      </w:divBdr>
    </w:div>
    <w:div w:id="956375109">
      <w:bodyDiv w:val="1"/>
      <w:marLeft w:val="0"/>
      <w:marRight w:val="0"/>
      <w:marTop w:val="0"/>
      <w:marBottom w:val="0"/>
      <w:divBdr>
        <w:top w:val="none" w:sz="0" w:space="0" w:color="auto"/>
        <w:left w:val="none" w:sz="0" w:space="0" w:color="auto"/>
        <w:bottom w:val="none" w:sz="0" w:space="0" w:color="auto"/>
        <w:right w:val="none" w:sz="0" w:space="0" w:color="auto"/>
      </w:divBdr>
    </w:div>
    <w:div w:id="957761298">
      <w:bodyDiv w:val="1"/>
      <w:marLeft w:val="0"/>
      <w:marRight w:val="0"/>
      <w:marTop w:val="0"/>
      <w:marBottom w:val="0"/>
      <w:divBdr>
        <w:top w:val="none" w:sz="0" w:space="0" w:color="auto"/>
        <w:left w:val="none" w:sz="0" w:space="0" w:color="auto"/>
        <w:bottom w:val="none" w:sz="0" w:space="0" w:color="auto"/>
        <w:right w:val="none" w:sz="0" w:space="0" w:color="auto"/>
      </w:divBdr>
    </w:div>
    <w:div w:id="967976667">
      <w:bodyDiv w:val="1"/>
      <w:marLeft w:val="0"/>
      <w:marRight w:val="0"/>
      <w:marTop w:val="0"/>
      <w:marBottom w:val="0"/>
      <w:divBdr>
        <w:top w:val="none" w:sz="0" w:space="0" w:color="auto"/>
        <w:left w:val="none" w:sz="0" w:space="0" w:color="auto"/>
        <w:bottom w:val="none" w:sz="0" w:space="0" w:color="auto"/>
        <w:right w:val="none" w:sz="0" w:space="0" w:color="auto"/>
      </w:divBdr>
    </w:div>
    <w:div w:id="973488118">
      <w:bodyDiv w:val="1"/>
      <w:marLeft w:val="0"/>
      <w:marRight w:val="0"/>
      <w:marTop w:val="0"/>
      <w:marBottom w:val="0"/>
      <w:divBdr>
        <w:top w:val="none" w:sz="0" w:space="0" w:color="auto"/>
        <w:left w:val="none" w:sz="0" w:space="0" w:color="auto"/>
        <w:bottom w:val="none" w:sz="0" w:space="0" w:color="auto"/>
        <w:right w:val="none" w:sz="0" w:space="0" w:color="auto"/>
      </w:divBdr>
      <w:divsChild>
        <w:div w:id="587234363">
          <w:marLeft w:val="480"/>
          <w:marRight w:val="0"/>
          <w:marTop w:val="0"/>
          <w:marBottom w:val="0"/>
          <w:divBdr>
            <w:top w:val="none" w:sz="0" w:space="0" w:color="auto"/>
            <w:left w:val="none" w:sz="0" w:space="0" w:color="auto"/>
            <w:bottom w:val="none" w:sz="0" w:space="0" w:color="auto"/>
            <w:right w:val="none" w:sz="0" w:space="0" w:color="auto"/>
          </w:divBdr>
        </w:div>
        <w:div w:id="369259631">
          <w:marLeft w:val="480"/>
          <w:marRight w:val="0"/>
          <w:marTop w:val="0"/>
          <w:marBottom w:val="0"/>
          <w:divBdr>
            <w:top w:val="none" w:sz="0" w:space="0" w:color="auto"/>
            <w:left w:val="none" w:sz="0" w:space="0" w:color="auto"/>
            <w:bottom w:val="none" w:sz="0" w:space="0" w:color="auto"/>
            <w:right w:val="none" w:sz="0" w:space="0" w:color="auto"/>
          </w:divBdr>
        </w:div>
        <w:div w:id="1800949659">
          <w:marLeft w:val="480"/>
          <w:marRight w:val="0"/>
          <w:marTop w:val="0"/>
          <w:marBottom w:val="0"/>
          <w:divBdr>
            <w:top w:val="none" w:sz="0" w:space="0" w:color="auto"/>
            <w:left w:val="none" w:sz="0" w:space="0" w:color="auto"/>
            <w:bottom w:val="none" w:sz="0" w:space="0" w:color="auto"/>
            <w:right w:val="none" w:sz="0" w:space="0" w:color="auto"/>
          </w:divBdr>
        </w:div>
        <w:div w:id="498542726">
          <w:marLeft w:val="480"/>
          <w:marRight w:val="0"/>
          <w:marTop w:val="0"/>
          <w:marBottom w:val="0"/>
          <w:divBdr>
            <w:top w:val="none" w:sz="0" w:space="0" w:color="auto"/>
            <w:left w:val="none" w:sz="0" w:space="0" w:color="auto"/>
            <w:bottom w:val="none" w:sz="0" w:space="0" w:color="auto"/>
            <w:right w:val="none" w:sz="0" w:space="0" w:color="auto"/>
          </w:divBdr>
        </w:div>
        <w:div w:id="624197021">
          <w:marLeft w:val="480"/>
          <w:marRight w:val="0"/>
          <w:marTop w:val="0"/>
          <w:marBottom w:val="0"/>
          <w:divBdr>
            <w:top w:val="none" w:sz="0" w:space="0" w:color="auto"/>
            <w:left w:val="none" w:sz="0" w:space="0" w:color="auto"/>
            <w:bottom w:val="none" w:sz="0" w:space="0" w:color="auto"/>
            <w:right w:val="none" w:sz="0" w:space="0" w:color="auto"/>
          </w:divBdr>
        </w:div>
        <w:div w:id="198053882">
          <w:marLeft w:val="480"/>
          <w:marRight w:val="0"/>
          <w:marTop w:val="0"/>
          <w:marBottom w:val="0"/>
          <w:divBdr>
            <w:top w:val="none" w:sz="0" w:space="0" w:color="auto"/>
            <w:left w:val="none" w:sz="0" w:space="0" w:color="auto"/>
            <w:bottom w:val="none" w:sz="0" w:space="0" w:color="auto"/>
            <w:right w:val="none" w:sz="0" w:space="0" w:color="auto"/>
          </w:divBdr>
        </w:div>
        <w:div w:id="1901744178">
          <w:marLeft w:val="480"/>
          <w:marRight w:val="0"/>
          <w:marTop w:val="0"/>
          <w:marBottom w:val="0"/>
          <w:divBdr>
            <w:top w:val="none" w:sz="0" w:space="0" w:color="auto"/>
            <w:left w:val="none" w:sz="0" w:space="0" w:color="auto"/>
            <w:bottom w:val="none" w:sz="0" w:space="0" w:color="auto"/>
            <w:right w:val="none" w:sz="0" w:space="0" w:color="auto"/>
          </w:divBdr>
        </w:div>
        <w:div w:id="743992441">
          <w:marLeft w:val="480"/>
          <w:marRight w:val="0"/>
          <w:marTop w:val="0"/>
          <w:marBottom w:val="0"/>
          <w:divBdr>
            <w:top w:val="none" w:sz="0" w:space="0" w:color="auto"/>
            <w:left w:val="none" w:sz="0" w:space="0" w:color="auto"/>
            <w:bottom w:val="none" w:sz="0" w:space="0" w:color="auto"/>
            <w:right w:val="none" w:sz="0" w:space="0" w:color="auto"/>
          </w:divBdr>
        </w:div>
        <w:div w:id="304550123">
          <w:marLeft w:val="480"/>
          <w:marRight w:val="0"/>
          <w:marTop w:val="0"/>
          <w:marBottom w:val="0"/>
          <w:divBdr>
            <w:top w:val="none" w:sz="0" w:space="0" w:color="auto"/>
            <w:left w:val="none" w:sz="0" w:space="0" w:color="auto"/>
            <w:bottom w:val="none" w:sz="0" w:space="0" w:color="auto"/>
            <w:right w:val="none" w:sz="0" w:space="0" w:color="auto"/>
          </w:divBdr>
        </w:div>
        <w:div w:id="252518164">
          <w:marLeft w:val="480"/>
          <w:marRight w:val="0"/>
          <w:marTop w:val="0"/>
          <w:marBottom w:val="0"/>
          <w:divBdr>
            <w:top w:val="none" w:sz="0" w:space="0" w:color="auto"/>
            <w:left w:val="none" w:sz="0" w:space="0" w:color="auto"/>
            <w:bottom w:val="none" w:sz="0" w:space="0" w:color="auto"/>
            <w:right w:val="none" w:sz="0" w:space="0" w:color="auto"/>
          </w:divBdr>
        </w:div>
        <w:div w:id="1298609564">
          <w:marLeft w:val="480"/>
          <w:marRight w:val="0"/>
          <w:marTop w:val="0"/>
          <w:marBottom w:val="0"/>
          <w:divBdr>
            <w:top w:val="none" w:sz="0" w:space="0" w:color="auto"/>
            <w:left w:val="none" w:sz="0" w:space="0" w:color="auto"/>
            <w:bottom w:val="none" w:sz="0" w:space="0" w:color="auto"/>
            <w:right w:val="none" w:sz="0" w:space="0" w:color="auto"/>
          </w:divBdr>
        </w:div>
        <w:div w:id="978147193">
          <w:marLeft w:val="480"/>
          <w:marRight w:val="0"/>
          <w:marTop w:val="0"/>
          <w:marBottom w:val="0"/>
          <w:divBdr>
            <w:top w:val="none" w:sz="0" w:space="0" w:color="auto"/>
            <w:left w:val="none" w:sz="0" w:space="0" w:color="auto"/>
            <w:bottom w:val="none" w:sz="0" w:space="0" w:color="auto"/>
            <w:right w:val="none" w:sz="0" w:space="0" w:color="auto"/>
          </w:divBdr>
        </w:div>
        <w:div w:id="1408989727">
          <w:marLeft w:val="480"/>
          <w:marRight w:val="0"/>
          <w:marTop w:val="0"/>
          <w:marBottom w:val="0"/>
          <w:divBdr>
            <w:top w:val="none" w:sz="0" w:space="0" w:color="auto"/>
            <w:left w:val="none" w:sz="0" w:space="0" w:color="auto"/>
            <w:bottom w:val="none" w:sz="0" w:space="0" w:color="auto"/>
            <w:right w:val="none" w:sz="0" w:space="0" w:color="auto"/>
          </w:divBdr>
        </w:div>
        <w:div w:id="487016397">
          <w:marLeft w:val="480"/>
          <w:marRight w:val="0"/>
          <w:marTop w:val="0"/>
          <w:marBottom w:val="0"/>
          <w:divBdr>
            <w:top w:val="none" w:sz="0" w:space="0" w:color="auto"/>
            <w:left w:val="none" w:sz="0" w:space="0" w:color="auto"/>
            <w:bottom w:val="none" w:sz="0" w:space="0" w:color="auto"/>
            <w:right w:val="none" w:sz="0" w:space="0" w:color="auto"/>
          </w:divBdr>
        </w:div>
        <w:div w:id="698166404">
          <w:marLeft w:val="480"/>
          <w:marRight w:val="0"/>
          <w:marTop w:val="0"/>
          <w:marBottom w:val="0"/>
          <w:divBdr>
            <w:top w:val="none" w:sz="0" w:space="0" w:color="auto"/>
            <w:left w:val="none" w:sz="0" w:space="0" w:color="auto"/>
            <w:bottom w:val="none" w:sz="0" w:space="0" w:color="auto"/>
            <w:right w:val="none" w:sz="0" w:space="0" w:color="auto"/>
          </w:divBdr>
        </w:div>
        <w:div w:id="1241983239">
          <w:marLeft w:val="480"/>
          <w:marRight w:val="0"/>
          <w:marTop w:val="0"/>
          <w:marBottom w:val="0"/>
          <w:divBdr>
            <w:top w:val="none" w:sz="0" w:space="0" w:color="auto"/>
            <w:left w:val="none" w:sz="0" w:space="0" w:color="auto"/>
            <w:bottom w:val="none" w:sz="0" w:space="0" w:color="auto"/>
            <w:right w:val="none" w:sz="0" w:space="0" w:color="auto"/>
          </w:divBdr>
        </w:div>
        <w:div w:id="319698801">
          <w:marLeft w:val="480"/>
          <w:marRight w:val="0"/>
          <w:marTop w:val="0"/>
          <w:marBottom w:val="0"/>
          <w:divBdr>
            <w:top w:val="none" w:sz="0" w:space="0" w:color="auto"/>
            <w:left w:val="none" w:sz="0" w:space="0" w:color="auto"/>
            <w:bottom w:val="none" w:sz="0" w:space="0" w:color="auto"/>
            <w:right w:val="none" w:sz="0" w:space="0" w:color="auto"/>
          </w:divBdr>
        </w:div>
        <w:div w:id="2019430674">
          <w:marLeft w:val="480"/>
          <w:marRight w:val="0"/>
          <w:marTop w:val="0"/>
          <w:marBottom w:val="0"/>
          <w:divBdr>
            <w:top w:val="none" w:sz="0" w:space="0" w:color="auto"/>
            <w:left w:val="none" w:sz="0" w:space="0" w:color="auto"/>
            <w:bottom w:val="none" w:sz="0" w:space="0" w:color="auto"/>
            <w:right w:val="none" w:sz="0" w:space="0" w:color="auto"/>
          </w:divBdr>
        </w:div>
        <w:div w:id="2056074668">
          <w:marLeft w:val="480"/>
          <w:marRight w:val="0"/>
          <w:marTop w:val="0"/>
          <w:marBottom w:val="0"/>
          <w:divBdr>
            <w:top w:val="none" w:sz="0" w:space="0" w:color="auto"/>
            <w:left w:val="none" w:sz="0" w:space="0" w:color="auto"/>
            <w:bottom w:val="none" w:sz="0" w:space="0" w:color="auto"/>
            <w:right w:val="none" w:sz="0" w:space="0" w:color="auto"/>
          </w:divBdr>
        </w:div>
        <w:div w:id="322129525">
          <w:marLeft w:val="480"/>
          <w:marRight w:val="0"/>
          <w:marTop w:val="0"/>
          <w:marBottom w:val="0"/>
          <w:divBdr>
            <w:top w:val="none" w:sz="0" w:space="0" w:color="auto"/>
            <w:left w:val="none" w:sz="0" w:space="0" w:color="auto"/>
            <w:bottom w:val="none" w:sz="0" w:space="0" w:color="auto"/>
            <w:right w:val="none" w:sz="0" w:space="0" w:color="auto"/>
          </w:divBdr>
        </w:div>
        <w:div w:id="2088379865">
          <w:marLeft w:val="480"/>
          <w:marRight w:val="0"/>
          <w:marTop w:val="0"/>
          <w:marBottom w:val="0"/>
          <w:divBdr>
            <w:top w:val="none" w:sz="0" w:space="0" w:color="auto"/>
            <w:left w:val="none" w:sz="0" w:space="0" w:color="auto"/>
            <w:bottom w:val="none" w:sz="0" w:space="0" w:color="auto"/>
            <w:right w:val="none" w:sz="0" w:space="0" w:color="auto"/>
          </w:divBdr>
        </w:div>
        <w:div w:id="197934798">
          <w:marLeft w:val="480"/>
          <w:marRight w:val="0"/>
          <w:marTop w:val="0"/>
          <w:marBottom w:val="0"/>
          <w:divBdr>
            <w:top w:val="none" w:sz="0" w:space="0" w:color="auto"/>
            <w:left w:val="none" w:sz="0" w:space="0" w:color="auto"/>
            <w:bottom w:val="none" w:sz="0" w:space="0" w:color="auto"/>
            <w:right w:val="none" w:sz="0" w:space="0" w:color="auto"/>
          </w:divBdr>
        </w:div>
        <w:div w:id="1836606718">
          <w:marLeft w:val="480"/>
          <w:marRight w:val="0"/>
          <w:marTop w:val="0"/>
          <w:marBottom w:val="0"/>
          <w:divBdr>
            <w:top w:val="none" w:sz="0" w:space="0" w:color="auto"/>
            <w:left w:val="none" w:sz="0" w:space="0" w:color="auto"/>
            <w:bottom w:val="none" w:sz="0" w:space="0" w:color="auto"/>
            <w:right w:val="none" w:sz="0" w:space="0" w:color="auto"/>
          </w:divBdr>
        </w:div>
        <w:div w:id="330106878">
          <w:marLeft w:val="480"/>
          <w:marRight w:val="0"/>
          <w:marTop w:val="0"/>
          <w:marBottom w:val="0"/>
          <w:divBdr>
            <w:top w:val="none" w:sz="0" w:space="0" w:color="auto"/>
            <w:left w:val="none" w:sz="0" w:space="0" w:color="auto"/>
            <w:bottom w:val="none" w:sz="0" w:space="0" w:color="auto"/>
            <w:right w:val="none" w:sz="0" w:space="0" w:color="auto"/>
          </w:divBdr>
        </w:div>
        <w:div w:id="942423868">
          <w:marLeft w:val="480"/>
          <w:marRight w:val="0"/>
          <w:marTop w:val="0"/>
          <w:marBottom w:val="0"/>
          <w:divBdr>
            <w:top w:val="none" w:sz="0" w:space="0" w:color="auto"/>
            <w:left w:val="none" w:sz="0" w:space="0" w:color="auto"/>
            <w:bottom w:val="none" w:sz="0" w:space="0" w:color="auto"/>
            <w:right w:val="none" w:sz="0" w:space="0" w:color="auto"/>
          </w:divBdr>
        </w:div>
        <w:div w:id="1832328945">
          <w:marLeft w:val="480"/>
          <w:marRight w:val="0"/>
          <w:marTop w:val="0"/>
          <w:marBottom w:val="0"/>
          <w:divBdr>
            <w:top w:val="none" w:sz="0" w:space="0" w:color="auto"/>
            <w:left w:val="none" w:sz="0" w:space="0" w:color="auto"/>
            <w:bottom w:val="none" w:sz="0" w:space="0" w:color="auto"/>
            <w:right w:val="none" w:sz="0" w:space="0" w:color="auto"/>
          </w:divBdr>
        </w:div>
        <w:div w:id="301542698">
          <w:marLeft w:val="480"/>
          <w:marRight w:val="0"/>
          <w:marTop w:val="0"/>
          <w:marBottom w:val="0"/>
          <w:divBdr>
            <w:top w:val="none" w:sz="0" w:space="0" w:color="auto"/>
            <w:left w:val="none" w:sz="0" w:space="0" w:color="auto"/>
            <w:bottom w:val="none" w:sz="0" w:space="0" w:color="auto"/>
            <w:right w:val="none" w:sz="0" w:space="0" w:color="auto"/>
          </w:divBdr>
        </w:div>
        <w:div w:id="950429068">
          <w:marLeft w:val="480"/>
          <w:marRight w:val="0"/>
          <w:marTop w:val="0"/>
          <w:marBottom w:val="0"/>
          <w:divBdr>
            <w:top w:val="none" w:sz="0" w:space="0" w:color="auto"/>
            <w:left w:val="none" w:sz="0" w:space="0" w:color="auto"/>
            <w:bottom w:val="none" w:sz="0" w:space="0" w:color="auto"/>
            <w:right w:val="none" w:sz="0" w:space="0" w:color="auto"/>
          </w:divBdr>
        </w:div>
        <w:div w:id="1425420786">
          <w:marLeft w:val="480"/>
          <w:marRight w:val="0"/>
          <w:marTop w:val="0"/>
          <w:marBottom w:val="0"/>
          <w:divBdr>
            <w:top w:val="none" w:sz="0" w:space="0" w:color="auto"/>
            <w:left w:val="none" w:sz="0" w:space="0" w:color="auto"/>
            <w:bottom w:val="none" w:sz="0" w:space="0" w:color="auto"/>
            <w:right w:val="none" w:sz="0" w:space="0" w:color="auto"/>
          </w:divBdr>
        </w:div>
        <w:div w:id="930313377">
          <w:marLeft w:val="480"/>
          <w:marRight w:val="0"/>
          <w:marTop w:val="0"/>
          <w:marBottom w:val="0"/>
          <w:divBdr>
            <w:top w:val="none" w:sz="0" w:space="0" w:color="auto"/>
            <w:left w:val="none" w:sz="0" w:space="0" w:color="auto"/>
            <w:bottom w:val="none" w:sz="0" w:space="0" w:color="auto"/>
            <w:right w:val="none" w:sz="0" w:space="0" w:color="auto"/>
          </w:divBdr>
        </w:div>
        <w:div w:id="15884932">
          <w:marLeft w:val="480"/>
          <w:marRight w:val="0"/>
          <w:marTop w:val="0"/>
          <w:marBottom w:val="0"/>
          <w:divBdr>
            <w:top w:val="none" w:sz="0" w:space="0" w:color="auto"/>
            <w:left w:val="none" w:sz="0" w:space="0" w:color="auto"/>
            <w:bottom w:val="none" w:sz="0" w:space="0" w:color="auto"/>
            <w:right w:val="none" w:sz="0" w:space="0" w:color="auto"/>
          </w:divBdr>
        </w:div>
        <w:div w:id="426852804">
          <w:marLeft w:val="480"/>
          <w:marRight w:val="0"/>
          <w:marTop w:val="0"/>
          <w:marBottom w:val="0"/>
          <w:divBdr>
            <w:top w:val="none" w:sz="0" w:space="0" w:color="auto"/>
            <w:left w:val="none" w:sz="0" w:space="0" w:color="auto"/>
            <w:bottom w:val="none" w:sz="0" w:space="0" w:color="auto"/>
            <w:right w:val="none" w:sz="0" w:space="0" w:color="auto"/>
          </w:divBdr>
        </w:div>
        <w:div w:id="375467417">
          <w:marLeft w:val="480"/>
          <w:marRight w:val="0"/>
          <w:marTop w:val="0"/>
          <w:marBottom w:val="0"/>
          <w:divBdr>
            <w:top w:val="none" w:sz="0" w:space="0" w:color="auto"/>
            <w:left w:val="none" w:sz="0" w:space="0" w:color="auto"/>
            <w:bottom w:val="none" w:sz="0" w:space="0" w:color="auto"/>
            <w:right w:val="none" w:sz="0" w:space="0" w:color="auto"/>
          </w:divBdr>
        </w:div>
        <w:div w:id="1623219809">
          <w:marLeft w:val="480"/>
          <w:marRight w:val="0"/>
          <w:marTop w:val="0"/>
          <w:marBottom w:val="0"/>
          <w:divBdr>
            <w:top w:val="none" w:sz="0" w:space="0" w:color="auto"/>
            <w:left w:val="none" w:sz="0" w:space="0" w:color="auto"/>
            <w:bottom w:val="none" w:sz="0" w:space="0" w:color="auto"/>
            <w:right w:val="none" w:sz="0" w:space="0" w:color="auto"/>
          </w:divBdr>
        </w:div>
        <w:div w:id="1476069472">
          <w:marLeft w:val="480"/>
          <w:marRight w:val="0"/>
          <w:marTop w:val="0"/>
          <w:marBottom w:val="0"/>
          <w:divBdr>
            <w:top w:val="none" w:sz="0" w:space="0" w:color="auto"/>
            <w:left w:val="none" w:sz="0" w:space="0" w:color="auto"/>
            <w:bottom w:val="none" w:sz="0" w:space="0" w:color="auto"/>
            <w:right w:val="none" w:sz="0" w:space="0" w:color="auto"/>
          </w:divBdr>
        </w:div>
        <w:div w:id="1297174680">
          <w:marLeft w:val="480"/>
          <w:marRight w:val="0"/>
          <w:marTop w:val="0"/>
          <w:marBottom w:val="0"/>
          <w:divBdr>
            <w:top w:val="none" w:sz="0" w:space="0" w:color="auto"/>
            <w:left w:val="none" w:sz="0" w:space="0" w:color="auto"/>
            <w:bottom w:val="none" w:sz="0" w:space="0" w:color="auto"/>
            <w:right w:val="none" w:sz="0" w:space="0" w:color="auto"/>
          </w:divBdr>
        </w:div>
        <w:div w:id="1758357702">
          <w:marLeft w:val="480"/>
          <w:marRight w:val="0"/>
          <w:marTop w:val="0"/>
          <w:marBottom w:val="0"/>
          <w:divBdr>
            <w:top w:val="none" w:sz="0" w:space="0" w:color="auto"/>
            <w:left w:val="none" w:sz="0" w:space="0" w:color="auto"/>
            <w:bottom w:val="none" w:sz="0" w:space="0" w:color="auto"/>
            <w:right w:val="none" w:sz="0" w:space="0" w:color="auto"/>
          </w:divBdr>
        </w:div>
        <w:div w:id="379984467">
          <w:marLeft w:val="480"/>
          <w:marRight w:val="0"/>
          <w:marTop w:val="0"/>
          <w:marBottom w:val="0"/>
          <w:divBdr>
            <w:top w:val="none" w:sz="0" w:space="0" w:color="auto"/>
            <w:left w:val="none" w:sz="0" w:space="0" w:color="auto"/>
            <w:bottom w:val="none" w:sz="0" w:space="0" w:color="auto"/>
            <w:right w:val="none" w:sz="0" w:space="0" w:color="auto"/>
          </w:divBdr>
        </w:div>
        <w:div w:id="2100984718">
          <w:marLeft w:val="480"/>
          <w:marRight w:val="0"/>
          <w:marTop w:val="0"/>
          <w:marBottom w:val="0"/>
          <w:divBdr>
            <w:top w:val="none" w:sz="0" w:space="0" w:color="auto"/>
            <w:left w:val="none" w:sz="0" w:space="0" w:color="auto"/>
            <w:bottom w:val="none" w:sz="0" w:space="0" w:color="auto"/>
            <w:right w:val="none" w:sz="0" w:space="0" w:color="auto"/>
          </w:divBdr>
        </w:div>
        <w:div w:id="835151184">
          <w:marLeft w:val="480"/>
          <w:marRight w:val="0"/>
          <w:marTop w:val="0"/>
          <w:marBottom w:val="0"/>
          <w:divBdr>
            <w:top w:val="none" w:sz="0" w:space="0" w:color="auto"/>
            <w:left w:val="none" w:sz="0" w:space="0" w:color="auto"/>
            <w:bottom w:val="none" w:sz="0" w:space="0" w:color="auto"/>
            <w:right w:val="none" w:sz="0" w:space="0" w:color="auto"/>
          </w:divBdr>
        </w:div>
        <w:div w:id="1670910406">
          <w:marLeft w:val="480"/>
          <w:marRight w:val="0"/>
          <w:marTop w:val="0"/>
          <w:marBottom w:val="0"/>
          <w:divBdr>
            <w:top w:val="none" w:sz="0" w:space="0" w:color="auto"/>
            <w:left w:val="none" w:sz="0" w:space="0" w:color="auto"/>
            <w:bottom w:val="none" w:sz="0" w:space="0" w:color="auto"/>
            <w:right w:val="none" w:sz="0" w:space="0" w:color="auto"/>
          </w:divBdr>
        </w:div>
        <w:div w:id="1413893398">
          <w:marLeft w:val="480"/>
          <w:marRight w:val="0"/>
          <w:marTop w:val="0"/>
          <w:marBottom w:val="0"/>
          <w:divBdr>
            <w:top w:val="none" w:sz="0" w:space="0" w:color="auto"/>
            <w:left w:val="none" w:sz="0" w:space="0" w:color="auto"/>
            <w:bottom w:val="none" w:sz="0" w:space="0" w:color="auto"/>
            <w:right w:val="none" w:sz="0" w:space="0" w:color="auto"/>
          </w:divBdr>
        </w:div>
        <w:div w:id="1421485918">
          <w:marLeft w:val="480"/>
          <w:marRight w:val="0"/>
          <w:marTop w:val="0"/>
          <w:marBottom w:val="0"/>
          <w:divBdr>
            <w:top w:val="none" w:sz="0" w:space="0" w:color="auto"/>
            <w:left w:val="none" w:sz="0" w:space="0" w:color="auto"/>
            <w:bottom w:val="none" w:sz="0" w:space="0" w:color="auto"/>
            <w:right w:val="none" w:sz="0" w:space="0" w:color="auto"/>
          </w:divBdr>
        </w:div>
        <w:div w:id="1619599850">
          <w:marLeft w:val="480"/>
          <w:marRight w:val="0"/>
          <w:marTop w:val="0"/>
          <w:marBottom w:val="0"/>
          <w:divBdr>
            <w:top w:val="none" w:sz="0" w:space="0" w:color="auto"/>
            <w:left w:val="none" w:sz="0" w:space="0" w:color="auto"/>
            <w:bottom w:val="none" w:sz="0" w:space="0" w:color="auto"/>
            <w:right w:val="none" w:sz="0" w:space="0" w:color="auto"/>
          </w:divBdr>
        </w:div>
        <w:div w:id="839471017">
          <w:marLeft w:val="480"/>
          <w:marRight w:val="0"/>
          <w:marTop w:val="0"/>
          <w:marBottom w:val="0"/>
          <w:divBdr>
            <w:top w:val="none" w:sz="0" w:space="0" w:color="auto"/>
            <w:left w:val="none" w:sz="0" w:space="0" w:color="auto"/>
            <w:bottom w:val="none" w:sz="0" w:space="0" w:color="auto"/>
            <w:right w:val="none" w:sz="0" w:space="0" w:color="auto"/>
          </w:divBdr>
        </w:div>
        <w:div w:id="355664342">
          <w:marLeft w:val="480"/>
          <w:marRight w:val="0"/>
          <w:marTop w:val="0"/>
          <w:marBottom w:val="0"/>
          <w:divBdr>
            <w:top w:val="none" w:sz="0" w:space="0" w:color="auto"/>
            <w:left w:val="none" w:sz="0" w:space="0" w:color="auto"/>
            <w:bottom w:val="none" w:sz="0" w:space="0" w:color="auto"/>
            <w:right w:val="none" w:sz="0" w:space="0" w:color="auto"/>
          </w:divBdr>
        </w:div>
        <w:div w:id="1981500610">
          <w:marLeft w:val="480"/>
          <w:marRight w:val="0"/>
          <w:marTop w:val="0"/>
          <w:marBottom w:val="0"/>
          <w:divBdr>
            <w:top w:val="none" w:sz="0" w:space="0" w:color="auto"/>
            <w:left w:val="none" w:sz="0" w:space="0" w:color="auto"/>
            <w:bottom w:val="none" w:sz="0" w:space="0" w:color="auto"/>
            <w:right w:val="none" w:sz="0" w:space="0" w:color="auto"/>
          </w:divBdr>
        </w:div>
        <w:div w:id="1567839492">
          <w:marLeft w:val="480"/>
          <w:marRight w:val="0"/>
          <w:marTop w:val="0"/>
          <w:marBottom w:val="0"/>
          <w:divBdr>
            <w:top w:val="none" w:sz="0" w:space="0" w:color="auto"/>
            <w:left w:val="none" w:sz="0" w:space="0" w:color="auto"/>
            <w:bottom w:val="none" w:sz="0" w:space="0" w:color="auto"/>
            <w:right w:val="none" w:sz="0" w:space="0" w:color="auto"/>
          </w:divBdr>
        </w:div>
        <w:div w:id="453326544">
          <w:marLeft w:val="480"/>
          <w:marRight w:val="0"/>
          <w:marTop w:val="0"/>
          <w:marBottom w:val="0"/>
          <w:divBdr>
            <w:top w:val="none" w:sz="0" w:space="0" w:color="auto"/>
            <w:left w:val="none" w:sz="0" w:space="0" w:color="auto"/>
            <w:bottom w:val="none" w:sz="0" w:space="0" w:color="auto"/>
            <w:right w:val="none" w:sz="0" w:space="0" w:color="auto"/>
          </w:divBdr>
        </w:div>
        <w:div w:id="1800608172">
          <w:marLeft w:val="480"/>
          <w:marRight w:val="0"/>
          <w:marTop w:val="0"/>
          <w:marBottom w:val="0"/>
          <w:divBdr>
            <w:top w:val="none" w:sz="0" w:space="0" w:color="auto"/>
            <w:left w:val="none" w:sz="0" w:space="0" w:color="auto"/>
            <w:bottom w:val="none" w:sz="0" w:space="0" w:color="auto"/>
            <w:right w:val="none" w:sz="0" w:space="0" w:color="auto"/>
          </w:divBdr>
        </w:div>
        <w:div w:id="1484931053">
          <w:marLeft w:val="480"/>
          <w:marRight w:val="0"/>
          <w:marTop w:val="0"/>
          <w:marBottom w:val="0"/>
          <w:divBdr>
            <w:top w:val="none" w:sz="0" w:space="0" w:color="auto"/>
            <w:left w:val="none" w:sz="0" w:space="0" w:color="auto"/>
            <w:bottom w:val="none" w:sz="0" w:space="0" w:color="auto"/>
            <w:right w:val="none" w:sz="0" w:space="0" w:color="auto"/>
          </w:divBdr>
        </w:div>
        <w:div w:id="1929382179">
          <w:marLeft w:val="480"/>
          <w:marRight w:val="0"/>
          <w:marTop w:val="0"/>
          <w:marBottom w:val="0"/>
          <w:divBdr>
            <w:top w:val="none" w:sz="0" w:space="0" w:color="auto"/>
            <w:left w:val="none" w:sz="0" w:space="0" w:color="auto"/>
            <w:bottom w:val="none" w:sz="0" w:space="0" w:color="auto"/>
            <w:right w:val="none" w:sz="0" w:space="0" w:color="auto"/>
          </w:divBdr>
        </w:div>
        <w:div w:id="203493391">
          <w:marLeft w:val="480"/>
          <w:marRight w:val="0"/>
          <w:marTop w:val="0"/>
          <w:marBottom w:val="0"/>
          <w:divBdr>
            <w:top w:val="none" w:sz="0" w:space="0" w:color="auto"/>
            <w:left w:val="none" w:sz="0" w:space="0" w:color="auto"/>
            <w:bottom w:val="none" w:sz="0" w:space="0" w:color="auto"/>
            <w:right w:val="none" w:sz="0" w:space="0" w:color="auto"/>
          </w:divBdr>
        </w:div>
        <w:div w:id="443353286">
          <w:marLeft w:val="480"/>
          <w:marRight w:val="0"/>
          <w:marTop w:val="0"/>
          <w:marBottom w:val="0"/>
          <w:divBdr>
            <w:top w:val="none" w:sz="0" w:space="0" w:color="auto"/>
            <w:left w:val="none" w:sz="0" w:space="0" w:color="auto"/>
            <w:bottom w:val="none" w:sz="0" w:space="0" w:color="auto"/>
            <w:right w:val="none" w:sz="0" w:space="0" w:color="auto"/>
          </w:divBdr>
        </w:div>
        <w:div w:id="220796787">
          <w:marLeft w:val="480"/>
          <w:marRight w:val="0"/>
          <w:marTop w:val="0"/>
          <w:marBottom w:val="0"/>
          <w:divBdr>
            <w:top w:val="none" w:sz="0" w:space="0" w:color="auto"/>
            <w:left w:val="none" w:sz="0" w:space="0" w:color="auto"/>
            <w:bottom w:val="none" w:sz="0" w:space="0" w:color="auto"/>
            <w:right w:val="none" w:sz="0" w:space="0" w:color="auto"/>
          </w:divBdr>
        </w:div>
        <w:div w:id="454982318">
          <w:marLeft w:val="480"/>
          <w:marRight w:val="0"/>
          <w:marTop w:val="0"/>
          <w:marBottom w:val="0"/>
          <w:divBdr>
            <w:top w:val="none" w:sz="0" w:space="0" w:color="auto"/>
            <w:left w:val="none" w:sz="0" w:space="0" w:color="auto"/>
            <w:bottom w:val="none" w:sz="0" w:space="0" w:color="auto"/>
            <w:right w:val="none" w:sz="0" w:space="0" w:color="auto"/>
          </w:divBdr>
        </w:div>
        <w:div w:id="5637543">
          <w:marLeft w:val="480"/>
          <w:marRight w:val="0"/>
          <w:marTop w:val="0"/>
          <w:marBottom w:val="0"/>
          <w:divBdr>
            <w:top w:val="none" w:sz="0" w:space="0" w:color="auto"/>
            <w:left w:val="none" w:sz="0" w:space="0" w:color="auto"/>
            <w:bottom w:val="none" w:sz="0" w:space="0" w:color="auto"/>
            <w:right w:val="none" w:sz="0" w:space="0" w:color="auto"/>
          </w:divBdr>
        </w:div>
        <w:div w:id="1595241093">
          <w:marLeft w:val="480"/>
          <w:marRight w:val="0"/>
          <w:marTop w:val="0"/>
          <w:marBottom w:val="0"/>
          <w:divBdr>
            <w:top w:val="none" w:sz="0" w:space="0" w:color="auto"/>
            <w:left w:val="none" w:sz="0" w:space="0" w:color="auto"/>
            <w:bottom w:val="none" w:sz="0" w:space="0" w:color="auto"/>
            <w:right w:val="none" w:sz="0" w:space="0" w:color="auto"/>
          </w:divBdr>
        </w:div>
        <w:div w:id="2106072406">
          <w:marLeft w:val="480"/>
          <w:marRight w:val="0"/>
          <w:marTop w:val="0"/>
          <w:marBottom w:val="0"/>
          <w:divBdr>
            <w:top w:val="none" w:sz="0" w:space="0" w:color="auto"/>
            <w:left w:val="none" w:sz="0" w:space="0" w:color="auto"/>
            <w:bottom w:val="none" w:sz="0" w:space="0" w:color="auto"/>
            <w:right w:val="none" w:sz="0" w:space="0" w:color="auto"/>
          </w:divBdr>
        </w:div>
        <w:div w:id="160510868">
          <w:marLeft w:val="480"/>
          <w:marRight w:val="0"/>
          <w:marTop w:val="0"/>
          <w:marBottom w:val="0"/>
          <w:divBdr>
            <w:top w:val="none" w:sz="0" w:space="0" w:color="auto"/>
            <w:left w:val="none" w:sz="0" w:space="0" w:color="auto"/>
            <w:bottom w:val="none" w:sz="0" w:space="0" w:color="auto"/>
            <w:right w:val="none" w:sz="0" w:space="0" w:color="auto"/>
          </w:divBdr>
        </w:div>
        <w:div w:id="1316841110">
          <w:marLeft w:val="480"/>
          <w:marRight w:val="0"/>
          <w:marTop w:val="0"/>
          <w:marBottom w:val="0"/>
          <w:divBdr>
            <w:top w:val="none" w:sz="0" w:space="0" w:color="auto"/>
            <w:left w:val="none" w:sz="0" w:space="0" w:color="auto"/>
            <w:bottom w:val="none" w:sz="0" w:space="0" w:color="auto"/>
            <w:right w:val="none" w:sz="0" w:space="0" w:color="auto"/>
          </w:divBdr>
        </w:div>
      </w:divsChild>
    </w:div>
    <w:div w:id="973562325">
      <w:bodyDiv w:val="1"/>
      <w:marLeft w:val="0"/>
      <w:marRight w:val="0"/>
      <w:marTop w:val="0"/>
      <w:marBottom w:val="0"/>
      <w:divBdr>
        <w:top w:val="none" w:sz="0" w:space="0" w:color="auto"/>
        <w:left w:val="none" w:sz="0" w:space="0" w:color="auto"/>
        <w:bottom w:val="none" w:sz="0" w:space="0" w:color="auto"/>
        <w:right w:val="none" w:sz="0" w:space="0" w:color="auto"/>
      </w:divBdr>
    </w:div>
    <w:div w:id="976565521">
      <w:bodyDiv w:val="1"/>
      <w:marLeft w:val="0"/>
      <w:marRight w:val="0"/>
      <w:marTop w:val="0"/>
      <w:marBottom w:val="0"/>
      <w:divBdr>
        <w:top w:val="none" w:sz="0" w:space="0" w:color="auto"/>
        <w:left w:val="none" w:sz="0" w:space="0" w:color="auto"/>
        <w:bottom w:val="none" w:sz="0" w:space="0" w:color="auto"/>
        <w:right w:val="none" w:sz="0" w:space="0" w:color="auto"/>
      </w:divBdr>
    </w:div>
    <w:div w:id="977807362">
      <w:bodyDiv w:val="1"/>
      <w:marLeft w:val="0"/>
      <w:marRight w:val="0"/>
      <w:marTop w:val="0"/>
      <w:marBottom w:val="0"/>
      <w:divBdr>
        <w:top w:val="none" w:sz="0" w:space="0" w:color="auto"/>
        <w:left w:val="none" w:sz="0" w:space="0" w:color="auto"/>
        <w:bottom w:val="none" w:sz="0" w:space="0" w:color="auto"/>
        <w:right w:val="none" w:sz="0" w:space="0" w:color="auto"/>
      </w:divBdr>
    </w:div>
    <w:div w:id="978613435">
      <w:bodyDiv w:val="1"/>
      <w:marLeft w:val="0"/>
      <w:marRight w:val="0"/>
      <w:marTop w:val="0"/>
      <w:marBottom w:val="0"/>
      <w:divBdr>
        <w:top w:val="none" w:sz="0" w:space="0" w:color="auto"/>
        <w:left w:val="none" w:sz="0" w:space="0" w:color="auto"/>
        <w:bottom w:val="none" w:sz="0" w:space="0" w:color="auto"/>
        <w:right w:val="none" w:sz="0" w:space="0" w:color="auto"/>
      </w:divBdr>
      <w:divsChild>
        <w:div w:id="1814130208">
          <w:marLeft w:val="480"/>
          <w:marRight w:val="0"/>
          <w:marTop w:val="0"/>
          <w:marBottom w:val="0"/>
          <w:divBdr>
            <w:top w:val="none" w:sz="0" w:space="0" w:color="auto"/>
            <w:left w:val="none" w:sz="0" w:space="0" w:color="auto"/>
            <w:bottom w:val="none" w:sz="0" w:space="0" w:color="auto"/>
            <w:right w:val="none" w:sz="0" w:space="0" w:color="auto"/>
          </w:divBdr>
        </w:div>
        <w:div w:id="1792478914">
          <w:marLeft w:val="480"/>
          <w:marRight w:val="0"/>
          <w:marTop w:val="0"/>
          <w:marBottom w:val="0"/>
          <w:divBdr>
            <w:top w:val="none" w:sz="0" w:space="0" w:color="auto"/>
            <w:left w:val="none" w:sz="0" w:space="0" w:color="auto"/>
            <w:bottom w:val="none" w:sz="0" w:space="0" w:color="auto"/>
            <w:right w:val="none" w:sz="0" w:space="0" w:color="auto"/>
          </w:divBdr>
        </w:div>
        <w:div w:id="851384290">
          <w:marLeft w:val="480"/>
          <w:marRight w:val="0"/>
          <w:marTop w:val="0"/>
          <w:marBottom w:val="0"/>
          <w:divBdr>
            <w:top w:val="none" w:sz="0" w:space="0" w:color="auto"/>
            <w:left w:val="none" w:sz="0" w:space="0" w:color="auto"/>
            <w:bottom w:val="none" w:sz="0" w:space="0" w:color="auto"/>
            <w:right w:val="none" w:sz="0" w:space="0" w:color="auto"/>
          </w:divBdr>
        </w:div>
        <w:div w:id="1523863204">
          <w:marLeft w:val="480"/>
          <w:marRight w:val="0"/>
          <w:marTop w:val="0"/>
          <w:marBottom w:val="0"/>
          <w:divBdr>
            <w:top w:val="none" w:sz="0" w:space="0" w:color="auto"/>
            <w:left w:val="none" w:sz="0" w:space="0" w:color="auto"/>
            <w:bottom w:val="none" w:sz="0" w:space="0" w:color="auto"/>
            <w:right w:val="none" w:sz="0" w:space="0" w:color="auto"/>
          </w:divBdr>
        </w:div>
        <w:div w:id="20783421">
          <w:marLeft w:val="480"/>
          <w:marRight w:val="0"/>
          <w:marTop w:val="0"/>
          <w:marBottom w:val="0"/>
          <w:divBdr>
            <w:top w:val="none" w:sz="0" w:space="0" w:color="auto"/>
            <w:left w:val="none" w:sz="0" w:space="0" w:color="auto"/>
            <w:bottom w:val="none" w:sz="0" w:space="0" w:color="auto"/>
            <w:right w:val="none" w:sz="0" w:space="0" w:color="auto"/>
          </w:divBdr>
        </w:div>
        <w:div w:id="1042678917">
          <w:marLeft w:val="480"/>
          <w:marRight w:val="0"/>
          <w:marTop w:val="0"/>
          <w:marBottom w:val="0"/>
          <w:divBdr>
            <w:top w:val="none" w:sz="0" w:space="0" w:color="auto"/>
            <w:left w:val="none" w:sz="0" w:space="0" w:color="auto"/>
            <w:bottom w:val="none" w:sz="0" w:space="0" w:color="auto"/>
            <w:right w:val="none" w:sz="0" w:space="0" w:color="auto"/>
          </w:divBdr>
        </w:div>
        <w:div w:id="1832791403">
          <w:marLeft w:val="480"/>
          <w:marRight w:val="0"/>
          <w:marTop w:val="0"/>
          <w:marBottom w:val="0"/>
          <w:divBdr>
            <w:top w:val="none" w:sz="0" w:space="0" w:color="auto"/>
            <w:left w:val="none" w:sz="0" w:space="0" w:color="auto"/>
            <w:bottom w:val="none" w:sz="0" w:space="0" w:color="auto"/>
            <w:right w:val="none" w:sz="0" w:space="0" w:color="auto"/>
          </w:divBdr>
        </w:div>
        <w:div w:id="2120904719">
          <w:marLeft w:val="480"/>
          <w:marRight w:val="0"/>
          <w:marTop w:val="0"/>
          <w:marBottom w:val="0"/>
          <w:divBdr>
            <w:top w:val="none" w:sz="0" w:space="0" w:color="auto"/>
            <w:left w:val="none" w:sz="0" w:space="0" w:color="auto"/>
            <w:bottom w:val="none" w:sz="0" w:space="0" w:color="auto"/>
            <w:right w:val="none" w:sz="0" w:space="0" w:color="auto"/>
          </w:divBdr>
        </w:div>
        <w:div w:id="517549449">
          <w:marLeft w:val="480"/>
          <w:marRight w:val="0"/>
          <w:marTop w:val="0"/>
          <w:marBottom w:val="0"/>
          <w:divBdr>
            <w:top w:val="none" w:sz="0" w:space="0" w:color="auto"/>
            <w:left w:val="none" w:sz="0" w:space="0" w:color="auto"/>
            <w:bottom w:val="none" w:sz="0" w:space="0" w:color="auto"/>
            <w:right w:val="none" w:sz="0" w:space="0" w:color="auto"/>
          </w:divBdr>
        </w:div>
        <w:div w:id="6831467">
          <w:marLeft w:val="480"/>
          <w:marRight w:val="0"/>
          <w:marTop w:val="0"/>
          <w:marBottom w:val="0"/>
          <w:divBdr>
            <w:top w:val="none" w:sz="0" w:space="0" w:color="auto"/>
            <w:left w:val="none" w:sz="0" w:space="0" w:color="auto"/>
            <w:bottom w:val="none" w:sz="0" w:space="0" w:color="auto"/>
            <w:right w:val="none" w:sz="0" w:space="0" w:color="auto"/>
          </w:divBdr>
        </w:div>
        <w:div w:id="1195998048">
          <w:marLeft w:val="480"/>
          <w:marRight w:val="0"/>
          <w:marTop w:val="0"/>
          <w:marBottom w:val="0"/>
          <w:divBdr>
            <w:top w:val="none" w:sz="0" w:space="0" w:color="auto"/>
            <w:left w:val="none" w:sz="0" w:space="0" w:color="auto"/>
            <w:bottom w:val="none" w:sz="0" w:space="0" w:color="auto"/>
            <w:right w:val="none" w:sz="0" w:space="0" w:color="auto"/>
          </w:divBdr>
        </w:div>
        <w:div w:id="1075056874">
          <w:marLeft w:val="480"/>
          <w:marRight w:val="0"/>
          <w:marTop w:val="0"/>
          <w:marBottom w:val="0"/>
          <w:divBdr>
            <w:top w:val="none" w:sz="0" w:space="0" w:color="auto"/>
            <w:left w:val="none" w:sz="0" w:space="0" w:color="auto"/>
            <w:bottom w:val="none" w:sz="0" w:space="0" w:color="auto"/>
            <w:right w:val="none" w:sz="0" w:space="0" w:color="auto"/>
          </w:divBdr>
        </w:div>
        <w:div w:id="1583875395">
          <w:marLeft w:val="480"/>
          <w:marRight w:val="0"/>
          <w:marTop w:val="0"/>
          <w:marBottom w:val="0"/>
          <w:divBdr>
            <w:top w:val="none" w:sz="0" w:space="0" w:color="auto"/>
            <w:left w:val="none" w:sz="0" w:space="0" w:color="auto"/>
            <w:bottom w:val="none" w:sz="0" w:space="0" w:color="auto"/>
            <w:right w:val="none" w:sz="0" w:space="0" w:color="auto"/>
          </w:divBdr>
        </w:div>
        <w:div w:id="1779908305">
          <w:marLeft w:val="480"/>
          <w:marRight w:val="0"/>
          <w:marTop w:val="0"/>
          <w:marBottom w:val="0"/>
          <w:divBdr>
            <w:top w:val="none" w:sz="0" w:space="0" w:color="auto"/>
            <w:left w:val="none" w:sz="0" w:space="0" w:color="auto"/>
            <w:bottom w:val="none" w:sz="0" w:space="0" w:color="auto"/>
            <w:right w:val="none" w:sz="0" w:space="0" w:color="auto"/>
          </w:divBdr>
        </w:div>
        <w:div w:id="1616250478">
          <w:marLeft w:val="480"/>
          <w:marRight w:val="0"/>
          <w:marTop w:val="0"/>
          <w:marBottom w:val="0"/>
          <w:divBdr>
            <w:top w:val="none" w:sz="0" w:space="0" w:color="auto"/>
            <w:left w:val="none" w:sz="0" w:space="0" w:color="auto"/>
            <w:bottom w:val="none" w:sz="0" w:space="0" w:color="auto"/>
            <w:right w:val="none" w:sz="0" w:space="0" w:color="auto"/>
          </w:divBdr>
        </w:div>
        <w:div w:id="1081680392">
          <w:marLeft w:val="480"/>
          <w:marRight w:val="0"/>
          <w:marTop w:val="0"/>
          <w:marBottom w:val="0"/>
          <w:divBdr>
            <w:top w:val="none" w:sz="0" w:space="0" w:color="auto"/>
            <w:left w:val="none" w:sz="0" w:space="0" w:color="auto"/>
            <w:bottom w:val="none" w:sz="0" w:space="0" w:color="auto"/>
            <w:right w:val="none" w:sz="0" w:space="0" w:color="auto"/>
          </w:divBdr>
        </w:div>
        <w:div w:id="624435312">
          <w:marLeft w:val="480"/>
          <w:marRight w:val="0"/>
          <w:marTop w:val="0"/>
          <w:marBottom w:val="0"/>
          <w:divBdr>
            <w:top w:val="none" w:sz="0" w:space="0" w:color="auto"/>
            <w:left w:val="none" w:sz="0" w:space="0" w:color="auto"/>
            <w:bottom w:val="none" w:sz="0" w:space="0" w:color="auto"/>
            <w:right w:val="none" w:sz="0" w:space="0" w:color="auto"/>
          </w:divBdr>
        </w:div>
        <w:div w:id="1887795968">
          <w:marLeft w:val="480"/>
          <w:marRight w:val="0"/>
          <w:marTop w:val="0"/>
          <w:marBottom w:val="0"/>
          <w:divBdr>
            <w:top w:val="none" w:sz="0" w:space="0" w:color="auto"/>
            <w:left w:val="none" w:sz="0" w:space="0" w:color="auto"/>
            <w:bottom w:val="none" w:sz="0" w:space="0" w:color="auto"/>
            <w:right w:val="none" w:sz="0" w:space="0" w:color="auto"/>
          </w:divBdr>
        </w:div>
        <w:div w:id="1520243991">
          <w:marLeft w:val="480"/>
          <w:marRight w:val="0"/>
          <w:marTop w:val="0"/>
          <w:marBottom w:val="0"/>
          <w:divBdr>
            <w:top w:val="none" w:sz="0" w:space="0" w:color="auto"/>
            <w:left w:val="none" w:sz="0" w:space="0" w:color="auto"/>
            <w:bottom w:val="none" w:sz="0" w:space="0" w:color="auto"/>
            <w:right w:val="none" w:sz="0" w:space="0" w:color="auto"/>
          </w:divBdr>
        </w:div>
        <w:div w:id="758251716">
          <w:marLeft w:val="480"/>
          <w:marRight w:val="0"/>
          <w:marTop w:val="0"/>
          <w:marBottom w:val="0"/>
          <w:divBdr>
            <w:top w:val="none" w:sz="0" w:space="0" w:color="auto"/>
            <w:left w:val="none" w:sz="0" w:space="0" w:color="auto"/>
            <w:bottom w:val="none" w:sz="0" w:space="0" w:color="auto"/>
            <w:right w:val="none" w:sz="0" w:space="0" w:color="auto"/>
          </w:divBdr>
        </w:div>
        <w:div w:id="1820463493">
          <w:marLeft w:val="480"/>
          <w:marRight w:val="0"/>
          <w:marTop w:val="0"/>
          <w:marBottom w:val="0"/>
          <w:divBdr>
            <w:top w:val="none" w:sz="0" w:space="0" w:color="auto"/>
            <w:left w:val="none" w:sz="0" w:space="0" w:color="auto"/>
            <w:bottom w:val="none" w:sz="0" w:space="0" w:color="auto"/>
            <w:right w:val="none" w:sz="0" w:space="0" w:color="auto"/>
          </w:divBdr>
        </w:div>
        <w:div w:id="860699801">
          <w:marLeft w:val="480"/>
          <w:marRight w:val="0"/>
          <w:marTop w:val="0"/>
          <w:marBottom w:val="0"/>
          <w:divBdr>
            <w:top w:val="none" w:sz="0" w:space="0" w:color="auto"/>
            <w:left w:val="none" w:sz="0" w:space="0" w:color="auto"/>
            <w:bottom w:val="none" w:sz="0" w:space="0" w:color="auto"/>
            <w:right w:val="none" w:sz="0" w:space="0" w:color="auto"/>
          </w:divBdr>
        </w:div>
        <w:div w:id="1113212906">
          <w:marLeft w:val="480"/>
          <w:marRight w:val="0"/>
          <w:marTop w:val="0"/>
          <w:marBottom w:val="0"/>
          <w:divBdr>
            <w:top w:val="none" w:sz="0" w:space="0" w:color="auto"/>
            <w:left w:val="none" w:sz="0" w:space="0" w:color="auto"/>
            <w:bottom w:val="none" w:sz="0" w:space="0" w:color="auto"/>
            <w:right w:val="none" w:sz="0" w:space="0" w:color="auto"/>
          </w:divBdr>
        </w:div>
        <w:div w:id="64843375">
          <w:marLeft w:val="480"/>
          <w:marRight w:val="0"/>
          <w:marTop w:val="0"/>
          <w:marBottom w:val="0"/>
          <w:divBdr>
            <w:top w:val="none" w:sz="0" w:space="0" w:color="auto"/>
            <w:left w:val="none" w:sz="0" w:space="0" w:color="auto"/>
            <w:bottom w:val="none" w:sz="0" w:space="0" w:color="auto"/>
            <w:right w:val="none" w:sz="0" w:space="0" w:color="auto"/>
          </w:divBdr>
        </w:div>
        <w:div w:id="1309826266">
          <w:marLeft w:val="480"/>
          <w:marRight w:val="0"/>
          <w:marTop w:val="0"/>
          <w:marBottom w:val="0"/>
          <w:divBdr>
            <w:top w:val="none" w:sz="0" w:space="0" w:color="auto"/>
            <w:left w:val="none" w:sz="0" w:space="0" w:color="auto"/>
            <w:bottom w:val="none" w:sz="0" w:space="0" w:color="auto"/>
            <w:right w:val="none" w:sz="0" w:space="0" w:color="auto"/>
          </w:divBdr>
        </w:div>
        <w:div w:id="1219392148">
          <w:marLeft w:val="480"/>
          <w:marRight w:val="0"/>
          <w:marTop w:val="0"/>
          <w:marBottom w:val="0"/>
          <w:divBdr>
            <w:top w:val="none" w:sz="0" w:space="0" w:color="auto"/>
            <w:left w:val="none" w:sz="0" w:space="0" w:color="auto"/>
            <w:bottom w:val="none" w:sz="0" w:space="0" w:color="auto"/>
            <w:right w:val="none" w:sz="0" w:space="0" w:color="auto"/>
          </w:divBdr>
        </w:div>
        <w:div w:id="899366045">
          <w:marLeft w:val="480"/>
          <w:marRight w:val="0"/>
          <w:marTop w:val="0"/>
          <w:marBottom w:val="0"/>
          <w:divBdr>
            <w:top w:val="none" w:sz="0" w:space="0" w:color="auto"/>
            <w:left w:val="none" w:sz="0" w:space="0" w:color="auto"/>
            <w:bottom w:val="none" w:sz="0" w:space="0" w:color="auto"/>
            <w:right w:val="none" w:sz="0" w:space="0" w:color="auto"/>
          </w:divBdr>
        </w:div>
        <w:div w:id="2108229379">
          <w:marLeft w:val="480"/>
          <w:marRight w:val="0"/>
          <w:marTop w:val="0"/>
          <w:marBottom w:val="0"/>
          <w:divBdr>
            <w:top w:val="none" w:sz="0" w:space="0" w:color="auto"/>
            <w:left w:val="none" w:sz="0" w:space="0" w:color="auto"/>
            <w:bottom w:val="none" w:sz="0" w:space="0" w:color="auto"/>
            <w:right w:val="none" w:sz="0" w:space="0" w:color="auto"/>
          </w:divBdr>
        </w:div>
        <w:div w:id="135073825">
          <w:marLeft w:val="480"/>
          <w:marRight w:val="0"/>
          <w:marTop w:val="0"/>
          <w:marBottom w:val="0"/>
          <w:divBdr>
            <w:top w:val="none" w:sz="0" w:space="0" w:color="auto"/>
            <w:left w:val="none" w:sz="0" w:space="0" w:color="auto"/>
            <w:bottom w:val="none" w:sz="0" w:space="0" w:color="auto"/>
            <w:right w:val="none" w:sz="0" w:space="0" w:color="auto"/>
          </w:divBdr>
        </w:div>
        <w:div w:id="1500776016">
          <w:marLeft w:val="480"/>
          <w:marRight w:val="0"/>
          <w:marTop w:val="0"/>
          <w:marBottom w:val="0"/>
          <w:divBdr>
            <w:top w:val="none" w:sz="0" w:space="0" w:color="auto"/>
            <w:left w:val="none" w:sz="0" w:space="0" w:color="auto"/>
            <w:bottom w:val="none" w:sz="0" w:space="0" w:color="auto"/>
            <w:right w:val="none" w:sz="0" w:space="0" w:color="auto"/>
          </w:divBdr>
        </w:div>
        <w:div w:id="1003583635">
          <w:marLeft w:val="480"/>
          <w:marRight w:val="0"/>
          <w:marTop w:val="0"/>
          <w:marBottom w:val="0"/>
          <w:divBdr>
            <w:top w:val="none" w:sz="0" w:space="0" w:color="auto"/>
            <w:left w:val="none" w:sz="0" w:space="0" w:color="auto"/>
            <w:bottom w:val="none" w:sz="0" w:space="0" w:color="auto"/>
            <w:right w:val="none" w:sz="0" w:space="0" w:color="auto"/>
          </w:divBdr>
        </w:div>
        <w:div w:id="1495342914">
          <w:marLeft w:val="480"/>
          <w:marRight w:val="0"/>
          <w:marTop w:val="0"/>
          <w:marBottom w:val="0"/>
          <w:divBdr>
            <w:top w:val="none" w:sz="0" w:space="0" w:color="auto"/>
            <w:left w:val="none" w:sz="0" w:space="0" w:color="auto"/>
            <w:bottom w:val="none" w:sz="0" w:space="0" w:color="auto"/>
            <w:right w:val="none" w:sz="0" w:space="0" w:color="auto"/>
          </w:divBdr>
        </w:div>
        <w:div w:id="1183469218">
          <w:marLeft w:val="480"/>
          <w:marRight w:val="0"/>
          <w:marTop w:val="0"/>
          <w:marBottom w:val="0"/>
          <w:divBdr>
            <w:top w:val="none" w:sz="0" w:space="0" w:color="auto"/>
            <w:left w:val="none" w:sz="0" w:space="0" w:color="auto"/>
            <w:bottom w:val="none" w:sz="0" w:space="0" w:color="auto"/>
            <w:right w:val="none" w:sz="0" w:space="0" w:color="auto"/>
          </w:divBdr>
        </w:div>
        <w:div w:id="717973399">
          <w:marLeft w:val="480"/>
          <w:marRight w:val="0"/>
          <w:marTop w:val="0"/>
          <w:marBottom w:val="0"/>
          <w:divBdr>
            <w:top w:val="none" w:sz="0" w:space="0" w:color="auto"/>
            <w:left w:val="none" w:sz="0" w:space="0" w:color="auto"/>
            <w:bottom w:val="none" w:sz="0" w:space="0" w:color="auto"/>
            <w:right w:val="none" w:sz="0" w:space="0" w:color="auto"/>
          </w:divBdr>
        </w:div>
        <w:div w:id="680205978">
          <w:marLeft w:val="480"/>
          <w:marRight w:val="0"/>
          <w:marTop w:val="0"/>
          <w:marBottom w:val="0"/>
          <w:divBdr>
            <w:top w:val="none" w:sz="0" w:space="0" w:color="auto"/>
            <w:left w:val="none" w:sz="0" w:space="0" w:color="auto"/>
            <w:bottom w:val="none" w:sz="0" w:space="0" w:color="auto"/>
            <w:right w:val="none" w:sz="0" w:space="0" w:color="auto"/>
          </w:divBdr>
        </w:div>
        <w:div w:id="216284606">
          <w:marLeft w:val="480"/>
          <w:marRight w:val="0"/>
          <w:marTop w:val="0"/>
          <w:marBottom w:val="0"/>
          <w:divBdr>
            <w:top w:val="none" w:sz="0" w:space="0" w:color="auto"/>
            <w:left w:val="none" w:sz="0" w:space="0" w:color="auto"/>
            <w:bottom w:val="none" w:sz="0" w:space="0" w:color="auto"/>
            <w:right w:val="none" w:sz="0" w:space="0" w:color="auto"/>
          </w:divBdr>
        </w:div>
        <w:div w:id="815219926">
          <w:marLeft w:val="480"/>
          <w:marRight w:val="0"/>
          <w:marTop w:val="0"/>
          <w:marBottom w:val="0"/>
          <w:divBdr>
            <w:top w:val="none" w:sz="0" w:space="0" w:color="auto"/>
            <w:left w:val="none" w:sz="0" w:space="0" w:color="auto"/>
            <w:bottom w:val="none" w:sz="0" w:space="0" w:color="auto"/>
            <w:right w:val="none" w:sz="0" w:space="0" w:color="auto"/>
          </w:divBdr>
        </w:div>
        <w:div w:id="1879510106">
          <w:marLeft w:val="480"/>
          <w:marRight w:val="0"/>
          <w:marTop w:val="0"/>
          <w:marBottom w:val="0"/>
          <w:divBdr>
            <w:top w:val="none" w:sz="0" w:space="0" w:color="auto"/>
            <w:left w:val="none" w:sz="0" w:space="0" w:color="auto"/>
            <w:bottom w:val="none" w:sz="0" w:space="0" w:color="auto"/>
            <w:right w:val="none" w:sz="0" w:space="0" w:color="auto"/>
          </w:divBdr>
        </w:div>
        <w:div w:id="1447966031">
          <w:marLeft w:val="480"/>
          <w:marRight w:val="0"/>
          <w:marTop w:val="0"/>
          <w:marBottom w:val="0"/>
          <w:divBdr>
            <w:top w:val="none" w:sz="0" w:space="0" w:color="auto"/>
            <w:left w:val="none" w:sz="0" w:space="0" w:color="auto"/>
            <w:bottom w:val="none" w:sz="0" w:space="0" w:color="auto"/>
            <w:right w:val="none" w:sz="0" w:space="0" w:color="auto"/>
          </w:divBdr>
        </w:div>
        <w:div w:id="506141648">
          <w:marLeft w:val="480"/>
          <w:marRight w:val="0"/>
          <w:marTop w:val="0"/>
          <w:marBottom w:val="0"/>
          <w:divBdr>
            <w:top w:val="none" w:sz="0" w:space="0" w:color="auto"/>
            <w:left w:val="none" w:sz="0" w:space="0" w:color="auto"/>
            <w:bottom w:val="none" w:sz="0" w:space="0" w:color="auto"/>
            <w:right w:val="none" w:sz="0" w:space="0" w:color="auto"/>
          </w:divBdr>
        </w:div>
        <w:div w:id="221865412">
          <w:marLeft w:val="480"/>
          <w:marRight w:val="0"/>
          <w:marTop w:val="0"/>
          <w:marBottom w:val="0"/>
          <w:divBdr>
            <w:top w:val="none" w:sz="0" w:space="0" w:color="auto"/>
            <w:left w:val="none" w:sz="0" w:space="0" w:color="auto"/>
            <w:bottom w:val="none" w:sz="0" w:space="0" w:color="auto"/>
            <w:right w:val="none" w:sz="0" w:space="0" w:color="auto"/>
          </w:divBdr>
        </w:div>
        <w:div w:id="877203952">
          <w:marLeft w:val="480"/>
          <w:marRight w:val="0"/>
          <w:marTop w:val="0"/>
          <w:marBottom w:val="0"/>
          <w:divBdr>
            <w:top w:val="none" w:sz="0" w:space="0" w:color="auto"/>
            <w:left w:val="none" w:sz="0" w:space="0" w:color="auto"/>
            <w:bottom w:val="none" w:sz="0" w:space="0" w:color="auto"/>
            <w:right w:val="none" w:sz="0" w:space="0" w:color="auto"/>
          </w:divBdr>
        </w:div>
        <w:div w:id="942222107">
          <w:marLeft w:val="480"/>
          <w:marRight w:val="0"/>
          <w:marTop w:val="0"/>
          <w:marBottom w:val="0"/>
          <w:divBdr>
            <w:top w:val="none" w:sz="0" w:space="0" w:color="auto"/>
            <w:left w:val="none" w:sz="0" w:space="0" w:color="auto"/>
            <w:bottom w:val="none" w:sz="0" w:space="0" w:color="auto"/>
            <w:right w:val="none" w:sz="0" w:space="0" w:color="auto"/>
          </w:divBdr>
        </w:div>
        <w:div w:id="1335718775">
          <w:marLeft w:val="480"/>
          <w:marRight w:val="0"/>
          <w:marTop w:val="0"/>
          <w:marBottom w:val="0"/>
          <w:divBdr>
            <w:top w:val="none" w:sz="0" w:space="0" w:color="auto"/>
            <w:left w:val="none" w:sz="0" w:space="0" w:color="auto"/>
            <w:bottom w:val="none" w:sz="0" w:space="0" w:color="auto"/>
            <w:right w:val="none" w:sz="0" w:space="0" w:color="auto"/>
          </w:divBdr>
        </w:div>
        <w:div w:id="1047023082">
          <w:marLeft w:val="480"/>
          <w:marRight w:val="0"/>
          <w:marTop w:val="0"/>
          <w:marBottom w:val="0"/>
          <w:divBdr>
            <w:top w:val="none" w:sz="0" w:space="0" w:color="auto"/>
            <w:left w:val="none" w:sz="0" w:space="0" w:color="auto"/>
            <w:bottom w:val="none" w:sz="0" w:space="0" w:color="auto"/>
            <w:right w:val="none" w:sz="0" w:space="0" w:color="auto"/>
          </w:divBdr>
        </w:div>
        <w:div w:id="531115906">
          <w:marLeft w:val="480"/>
          <w:marRight w:val="0"/>
          <w:marTop w:val="0"/>
          <w:marBottom w:val="0"/>
          <w:divBdr>
            <w:top w:val="none" w:sz="0" w:space="0" w:color="auto"/>
            <w:left w:val="none" w:sz="0" w:space="0" w:color="auto"/>
            <w:bottom w:val="none" w:sz="0" w:space="0" w:color="auto"/>
            <w:right w:val="none" w:sz="0" w:space="0" w:color="auto"/>
          </w:divBdr>
        </w:div>
        <w:div w:id="467631541">
          <w:marLeft w:val="480"/>
          <w:marRight w:val="0"/>
          <w:marTop w:val="0"/>
          <w:marBottom w:val="0"/>
          <w:divBdr>
            <w:top w:val="none" w:sz="0" w:space="0" w:color="auto"/>
            <w:left w:val="none" w:sz="0" w:space="0" w:color="auto"/>
            <w:bottom w:val="none" w:sz="0" w:space="0" w:color="auto"/>
            <w:right w:val="none" w:sz="0" w:space="0" w:color="auto"/>
          </w:divBdr>
        </w:div>
        <w:div w:id="1099521607">
          <w:marLeft w:val="480"/>
          <w:marRight w:val="0"/>
          <w:marTop w:val="0"/>
          <w:marBottom w:val="0"/>
          <w:divBdr>
            <w:top w:val="none" w:sz="0" w:space="0" w:color="auto"/>
            <w:left w:val="none" w:sz="0" w:space="0" w:color="auto"/>
            <w:bottom w:val="none" w:sz="0" w:space="0" w:color="auto"/>
            <w:right w:val="none" w:sz="0" w:space="0" w:color="auto"/>
          </w:divBdr>
        </w:div>
        <w:div w:id="1574585016">
          <w:marLeft w:val="480"/>
          <w:marRight w:val="0"/>
          <w:marTop w:val="0"/>
          <w:marBottom w:val="0"/>
          <w:divBdr>
            <w:top w:val="none" w:sz="0" w:space="0" w:color="auto"/>
            <w:left w:val="none" w:sz="0" w:space="0" w:color="auto"/>
            <w:bottom w:val="none" w:sz="0" w:space="0" w:color="auto"/>
            <w:right w:val="none" w:sz="0" w:space="0" w:color="auto"/>
          </w:divBdr>
        </w:div>
        <w:div w:id="961231108">
          <w:marLeft w:val="480"/>
          <w:marRight w:val="0"/>
          <w:marTop w:val="0"/>
          <w:marBottom w:val="0"/>
          <w:divBdr>
            <w:top w:val="none" w:sz="0" w:space="0" w:color="auto"/>
            <w:left w:val="none" w:sz="0" w:space="0" w:color="auto"/>
            <w:bottom w:val="none" w:sz="0" w:space="0" w:color="auto"/>
            <w:right w:val="none" w:sz="0" w:space="0" w:color="auto"/>
          </w:divBdr>
        </w:div>
        <w:div w:id="2051756376">
          <w:marLeft w:val="480"/>
          <w:marRight w:val="0"/>
          <w:marTop w:val="0"/>
          <w:marBottom w:val="0"/>
          <w:divBdr>
            <w:top w:val="none" w:sz="0" w:space="0" w:color="auto"/>
            <w:left w:val="none" w:sz="0" w:space="0" w:color="auto"/>
            <w:bottom w:val="none" w:sz="0" w:space="0" w:color="auto"/>
            <w:right w:val="none" w:sz="0" w:space="0" w:color="auto"/>
          </w:divBdr>
        </w:div>
        <w:div w:id="716734390">
          <w:marLeft w:val="480"/>
          <w:marRight w:val="0"/>
          <w:marTop w:val="0"/>
          <w:marBottom w:val="0"/>
          <w:divBdr>
            <w:top w:val="none" w:sz="0" w:space="0" w:color="auto"/>
            <w:left w:val="none" w:sz="0" w:space="0" w:color="auto"/>
            <w:bottom w:val="none" w:sz="0" w:space="0" w:color="auto"/>
            <w:right w:val="none" w:sz="0" w:space="0" w:color="auto"/>
          </w:divBdr>
        </w:div>
        <w:div w:id="498077417">
          <w:marLeft w:val="480"/>
          <w:marRight w:val="0"/>
          <w:marTop w:val="0"/>
          <w:marBottom w:val="0"/>
          <w:divBdr>
            <w:top w:val="none" w:sz="0" w:space="0" w:color="auto"/>
            <w:left w:val="none" w:sz="0" w:space="0" w:color="auto"/>
            <w:bottom w:val="none" w:sz="0" w:space="0" w:color="auto"/>
            <w:right w:val="none" w:sz="0" w:space="0" w:color="auto"/>
          </w:divBdr>
        </w:div>
        <w:div w:id="268003425">
          <w:marLeft w:val="480"/>
          <w:marRight w:val="0"/>
          <w:marTop w:val="0"/>
          <w:marBottom w:val="0"/>
          <w:divBdr>
            <w:top w:val="none" w:sz="0" w:space="0" w:color="auto"/>
            <w:left w:val="none" w:sz="0" w:space="0" w:color="auto"/>
            <w:bottom w:val="none" w:sz="0" w:space="0" w:color="auto"/>
            <w:right w:val="none" w:sz="0" w:space="0" w:color="auto"/>
          </w:divBdr>
        </w:div>
        <w:div w:id="2142116391">
          <w:marLeft w:val="480"/>
          <w:marRight w:val="0"/>
          <w:marTop w:val="0"/>
          <w:marBottom w:val="0"/>
          <w:divBdr>
            <w:top w:val="none" w:sz="0" w:space="0" w:color="auto"/>
            <w:left w:val="none" w:sz="0" w:space="0" w:color="auto"/>
            <w:bottom w:val="none" w:sz="0" w:space="0" w:color="auto"/>
            <w:right w:val="none" w:sz="0" w:space="0" w:color="auto"/>
          </w:divBdr>
        </w:div>
        <w:div w:id="1612976335">
          <w:marLeft w:val="480"/>
          <w:marRight w:val="0"/>
          <w:marTop w:val="0"/>
          <w:marBottom w:val="0"/>
          <w:divBdr>
            <w:top w:val="none" w:sz="0" w:space="0" w:color="auto"/>
            <w:left w:val="none" w:sz="0" w:space="0" w:color="auto"/>
            <w:bottom w:val="none" w:sz="0" w:space="0" w:color="auto"/>
            <w:right w:val="none" w:sz="0" w:space="0" w:color="auto"/>
          </w:divBdr>
        </w:div>
        <w:div w:id="1379088639">
          <w:marLeft w:val="480"/>
          <w:marRight w:val="0"/>
          <w:marTop w:val="0"/>
          <w:marBottom w:val="0"/>
          <w:divBdr>
            <w:top w:val="none" w:sz="0" w:space="0" w:color="auto"/>
            <w:left w:val="none" w:sz="0" w:space="0" w:color="auto"/>
            <w:bottom w:val="none" w:sz="0" w:space="0" w:color="auto"/>
            <w:right w:val="none" w:sz="0" w:space="0" w:color="auto"/>
          </w:divBdr>
        </w:div>
        <w:div w:id="899824041">
          <w:marLeft w:val="480"/>
          <w:marRight w:val="0"/>
          <w:marTop w:val="0"/>
          <w:marBottom w:val="0"/>
          <w:divBdr>
            <w:top w:val="none" w:sz="0" w:space="0" w:color="auto"/>
            <w:left w:val="none" w:sz="0" w:space="0" w:color="auto"/>
            <w:bottom w:val="none" w:sz="0" w:space="0" w:color="auto"/>
            <w:right w:val="none" w:sz="0" w:space="0" w:color="auto"/>
          </w:divBdr>
        </w:div>
        <w:div w:id="591595133">
          <w:marLeft w:val="480"/>
          <w:marRight w:val="0"/>
          <w:marTop w:val="0"/>
          <w:marBottom w:val="0"/>
          <w:divBdr>
            <w:top w:val="none" w:sz="0" w:space="0" w:color="auto"/>
            <w:left w:val="none" w:sz="0" w:space="0" w:color="auto"/>
            <w:bottom w:val="none" w:sz="0" w:space="0" w:color="auto"/>
            <w:right w:val="none" w:sz="0" w:space="0" w:color="auto"/>
          </w:divBdr>
        </w:div>
        <w:div w:id="1637100645">
          <w:marLeft w:val="480"/>
          <w:marRight w:val="0"/>
          <w:marTop w:val="0"/>
          <w:marBottom w:val="0"/>
          <w:divBdr>
            <w:top w:val="none" w:sz="0" w:space="0" w:color="auto"/>
            <w:left w:val="none" w:sz="0" w:space="0" w:color="auto"/>
            <w:bottom w:val="none" w:sz="0" w:space="0" w:color="auto"/>
            <w:right w:val="none" w:sz="0" w:space="0" w:color="auto"/>
          </w:divBdr>
        </w:div>
      </w:divsChild>
    </w:div>
    <w:div w:id="983512645">
      <w:bodyDiv w:val="1"/>
      <w:marLeft w:val="0"/>
      <w:marRight w:val="0"/>
      <w:marTop w:val="0"/>
      <w:marBottom w:val="0"/>
      <w:divBdr>
        <w:top w:val="none" w:sz="0" w:space="0" w:color="auto"/>
        <w:left w:val="none" w:sz="0" w:space="0" w:color="auto"/>
        <w:bottom w:val="none" w:sz="0" w:space="0" w:color="auto"/>
        <w:right w:val="none" w:sz="0" w:space="0" w:color="auto"/>
      </w:divBdr>
    </w:div>
    <w:div w:id="983584848">
      <w:bodyDiv w:val="1"/>
      <w:marLeft w:val="0"/>
      <w:marRight w:val="0"/>
      <w:marTop w:val="0"/>
      <w:marBottom w:val="0"/>
      <w:divBdr>
        <w:top w:val="none" w:sz="0" w:space="0" w:color="auto"/>
        <w:left w:val="none" w:sz="0" w:space="0" w:color="auto"/>
        <w:bottom w:val="none" w:sz="0" w:space="0" w:color="auto"/>
        <w:right w:val="none" w:sz="0" w:space="0" w:color="auto"/>
      </w:divBdr>
    </w:div>
    <w:div w:id="985159029">
      <w:bodyDiv w:val="1"/>
      <w:marLeft w:val="0"/>
      <w:marRight w:val="0"/>
      <w:marTop w:val="0"/>
      <w:marBottom w:val="0"/>
      <w:divBdr>
        <w:top w:val="none" w:sz="0" w:space="0" w:color="auto"/>
        <w:left w:val="none" w:sz="0" w:space="0" w:color="auto"/>
        <w:bottom w:val="none" w:sz="0" w:space="0" w:color="auto"/>
        <w:right w:val="none" w:sz="0" w:space="0" w:color="auto"/>
      </w:divBdr>
    </w:div>
    <w:div w:id="985863511">
      <w:bodyDiv w:val="1"/>
      <w:marLeft w:val="0"/>
      <w:marRight w:val="0"/>
      <w:marTop w:val="0"/>
      <w:marBottom w:val="0"/>
      <w:divBdr>
        <w:top w:val="none" w:sz="0" w:space="0" w:color="auto"/>
        <w:left w:val="none" w:sz="0" w:space="0" w:color="auto"/>
        <w:bottom w:val="none" w:sz="0" w:space="0" w:color="auto"/>
        <w:right w:val="none" w:sz="0" w:space="0" w:color="auto"/>
      </w:divBdr>
    </w:div>
    <w:div w:id="986906629">
      <w:bodyDiv w:val="1"/>
      <w:marLeft w:val="0"/>
      <w:marRight w:val="0"/>
      <w:marTop w:val="0"/>
      <w:marBottom w:val="0"/>
      <w:divBdr>
        <w:top w:val="none" w:sz="0" w:space="0" w:color="auto"/>
        <w:left w:val="none" w:sz="0" w:space="0" w:color="auto"/>
        <w:bottom w:val="none" w:sz="0" w:space="0" w:color="auto"/>
        <w:right w:val="none" w:sz="0" w:space="0" w:color="auto"/>
      </w:divBdr>
    </w:div>
    <w:div w:id="989139397">
      <w:bodyDiv w:val="1"/>
      <w:marLeft w:val="0"/>
      <w:marRight w:val="0"/>
      <w:marTop w:val="0"/>
      <w:marBottom w:val="0"/>
      <w:divBdr>
        <w:top w:val="none" w:sz="0" w:space="0" w:color="auto"/>
        <w:left w:val="none" w:sz="0" w:space="0" w:color="auto"/>
        <w:bottom w:val="none" w:sz="0" w:space="0" w:color="auto"/>
        <w:right w:val="none" w:sz="0" w:space="0" w:color="auto"/>
      </w:divBdr>
    </w:div>
    <w:div w:id="989477166">
      <w:bodyDiv w:val="1"/>
      <w:marLeft w:val="0"/>
      <w:marRight w:val="0"/>
      <w:marTop w:val="0"/>
      <w:marBottom w:val="0"/>
      <w:divBdr>
        <w:top w:val="none" w:sz="0" w:space="0" w:color="auto"/>
        <w:left w:val="none" w:sz="0" w:space="0" w:color="auto"/>
        <w:bottom w:val="none" w:sz="0" w:space="0" w:color="auto"/>
        <w:right w:val="none" w:sz="0" w:space="0" w:color="auto"/>
      </w:divBdr>
    </w:div>
    <w:div w:id="991521441">
      <w:bodyDiv w:val="1"/>
      <w:marLeft w:val="0"/>
      <w:marRight w:val="0"/>
      <w:marTop w:val="0"/>
      <w:marBottom w:val="0"/>
      <w:divBdr>
        <w:top w:val="none" w:sz="0" w:space="0" w:color="auto"/>
        <w:left w:val="none" w:sz="0" w:space="0" w:color="auto"/>
        <w:bottom w:val="none" w:sz="0" w:space="0" w:color="auto"/>
        <w:right w:val="none" w:sz="0" w:space="0" w:color="auto"/>
      </w:divBdr>
    </w:div>
    <w:div w:id="994797679">
      <w:bodyDiv w:val="1"/>
      <w:marLeft w:val="0"/>
      <w:marRight w:val="0"/>
      <w:marTop w:val="0"/>
      <w:marBottom w:val="0"/>
      <w:divBdr>
        <w:top w:val="none" w:sz="0" w:space="0" w:color="auto"/>
        <w:left w:val="none" w:sz="0" w:space="0" w:color="auto"/>
        <w:bottom w:val="none" w:sz="0" w:space="0" w:color="auto"/>
        <w:right w:val="none" w:sz="0" w:space="0" w:color="auto"/>
      </w:divBdr>
    </w:div>
    <w:div w:id="996222943">
      <w:bodyDiv w:val="1"/>
      <w:marLeft w:val="0"/>
      <w:marRight w:val="0"/>
      <w:marTop w:val="0"/>
      <w:marBottom w:val="0"/>
      <w:divBdr>
        <w:top w:val="none" w:sz="0" w:space="0" w:color="auto"/>
        <w:left w:val="none" w:sz="0" w:space="0" w:color="auto"/>
        <w:bottom w:val="none" w:sz="0" w:space="0" w:color="auto"/>
        <w:right w:val="none" w:sz="0" w:space="0" w:color="auto"/>
      </w:divBdr>
    </w:div>
    <w:div w:id="999044374">
      <w:bodyDiv w:val="1"/>
      <w:marLeft w:val="0"/>
      <w:marRight w:val="0"/>
      <w:marTop w:val="0"/>
      <w:marBottom w:val="0"/>
      <w:divBdr>
        <w:top w:val="none" w:sz="0" w:space="0" w:color="auto"/>
        <w:left w:val="none" w:sz="0" w:space="0" w:color="auto"/>
        <w:bottom w:val="none" w:sz="0" w:space="0" w:color="auto"/>
        <w:right w:val="none" w:sz="0" w:space="0" w:color="auto"/>
      </w:divBdr>
    </w:div>
    <w:div w:id="1000694873">
      <w:bodyDiv w:val="1"/>
      <w:marLeft w:val="0"/>
      <w:marRight w:val="0"/>
      <w:marTop w:val="0"/>
      <w:marBottom w:val="0"/>
      <w:divBdr>
        <w:top w:val="none" w:sz="0" w:space="0" w:color="auto"/>
        <w:left w:val="none" w:sz="0" w:space="0" w:color="auto"/>
        <w:bottom w:val="none" w:sz="0" w:space="0" w:color="auto"/>
        <w:right w:val="none" w:sz="0" w:space="0" w:color="auto"/>
      </w:divBdr>
    </w:div>
    <w:div w:id="1003126745">
      <w:bodyDiv w:val="1"/>
      <w:marLeft w:val="0"/>
      <w:marRight w:val="0"/>
      <w:marTop w:val="0"/>
      <w:marBottom w:val="0"/>
      <w:divBdr>
        <w:top w:val="none" w:sz="0" w:space="0" w:color="auto"/>
        <w:left w:val="none" w:sz="0" w:space="0" w:color="auto"/>
        <w:bottom w:val="none" w:sz="0" w:space="0" w:color="auto"/>
        <w:right w:val="none" w:sz="0" w:space="0" w:color="auto"/>
      </w:divBdr>
    </w:div>
    <w:div w:id="1006057146">
      <w:bodyDiv w:val="1"/>
      <w:marLeft w:val="0"/>
      <w:marRight w:val="0"/>
      <w:marTop w:val="0"/>
      <w:marBottom w:val="0"/>
      <w:divBdr>
        <w:top w:val="none" w:sz="0" w:space="0" w:color="auto"/>
        <w:left w:val="none" w:sz="0" w:space="0" w:color="auto"/>
        <w:bottom w:val="none" w:sz="0" w:space="0" w:color="auto"/>
        <w:right w:val="none" w:sz="0" w:space="0" w:color="auto"/>
      </w:divBdr>
    </w:div>
    <w:div w:id="1010522754">
      <w:bodyDiv w:val="1"/>
      <w:marLeft w:val="0"/>
      <w:marRight w:val="0"/>
      <w:marTop w:val="0"/>
      <w:marBottom w:val="0"/>
      <w:divBdr>
        <w:top w:val="none" w:sz="0" w:space="0" w:color="auto"/>
        <w:left w:val="none" w:sz="0" w:space="0" w:color="auto"/>
        <w:bottom w:val="none" w:sz="0" w:space="0" w:color="auto"/>
        <w:right w:val="none" w:sz="0" w:space="0" w:color="auto"/>
      </w:divBdr>
    </w:div>
    <w:div w:id="1012532985">
      <w:bodyDiv w:val="1"/>
      <w:marLeft w:val="0"/>
      <w:marRight w:val="0"/>
      <w:marTop w:val="0"/>
      <w:marBottom w:val="0"/>
      <w:divBdr>
        <w:top w:val="none" w:sz="0" w:space="0" w:color="auto"/>
        <w:left w:val="none" w:sz="0" w:space="0" w:color="auto"/>
        <w:bottom w:val="none" w:sz="0" w:space="0" w:color="auto"/>
        <w:right w:val="none" w:sz="0" w:space="0" w:color="auto"/>
      </w:divBdr>
    </w:div>
    <w:div w:id="1013142913">
      <w:bodyDiv w:val="1"/>
      <w:marLeft w:val="0"/>
      <w:marRight w:val="0"/>
      <w:marTop w:val="0"/>
      <w:marBottom w:val="0"/>
      <w:divBdr>
        <w:top w:val="none" w:sz="0" w:space="0" w:color="auto"/>
        <w:left w:val="none" w:sz="0" w:space="0" w:color="auto"/>
        <w:bottom w:val="none" w:sz="0" w:space="0" w:color="auto"/>
        <w:right w:val="none" w:sz="0" w:space="0" w:color="auto"/>
      </w:divBdr>
    </w:div>
    <w:div w:id="1015232858">
      <w:bodyDiv w:val="1"/>
      <w:marLeft w:val="0"/>
      <w:marRight w:val="0"/>
      <w:marTop w:val="0"/>
      <w:marBottom w:val="0"/>
      <w:divBdr>
        <w:top w:val="none" w:sz="0" w:space="0" w:color="auto"/>
        <w:left w:val="none" w:sz="0" w:space="0" w:color="auto"/>
        <w:bottom w:val="none" w:sz="0" w:space="0" w:color="auto"/>
        <w:right w:val="none" w:sz="0" w:space="0" w:color="auto"/>
      </w:divBdr>
    </w:div>
    <w:div w:id="1016079792">
      <w:bodyDiv w:val="1"/>
      <w:marLeft w:val="0"/>
      <w:marRight w:val="0"/>
      <w:marTop w:val="0"/>
      <w:marBottom w:val="0"/>
      <w:divBdr>
        <w:top w:val="none" w:sz="0" w:space="0" w:color="auto"/>
        <w:left w:val="none" w:sz="0" w:space="0" w:color="auto"/>
        <w:bottom w:val="none" w:sz="0" w:space="0" w:color="auto"/>
        <w:right w:val="none" w:sz="0" w:space="0" w:color="auto"/>
      </w:divBdr>
    </w:div>
    <w:div w:id="1026174439">
      <w:bodyDiv w:val="1"/>
      <w:marLeft w:val="0"/>
      <w:marRight w:val="0"/>
      <w:marTop w:val="0"/>
      <w:marBottom w:val="0"/>
      <w:divBdr>
        <w:top w:val="none" w:sz="0" w:space="0" w:color="auto"/>
        <w:left w:val="none" w:sz="0" w:space="0" w:color="auto"/>
        <w:bottom w:val="none" w:sz="0" w:space="0" w:color="auto"/>
        <w:right w:val="none" w:sz="0" w:space="0" w:color="auto"/>
      </w:divBdr>
    </w:div>
    <w:div w:id="1027022415">
      <w:bodyDiv w:val="1"/>
      <w:marLeft w:val="0"/>
      <w:marRight w:val="0"/>
      <w:marTop w:val="0"/>
      <w:marBottom w:val="0"/>
      <w:divBdr>
        <w:top w:val="none" w:sz="0" w:space="0" w:color="auto"/>
        <w:left w:val="none" w:sz="0" w:space="0" w:color="auto"/>
        <w:bottom w:val="none" w:sz="0" w:space="0" w:color="auto"/>
        <w:right w:val="none" w:sz="0" w:space="0" w:color="auto"/>
      </w:divBdr>
    </w:div>
    <w:div w:id="1028677574">
      <w:bodyDiv w:val="1"/>
      <w:marLeft w:val="0"/>
      <w:marRight w:val="0"/>
      <w:marTop w:val="0"/>
      <w:marBottom w:val="0"/>
      <w:divBdr>
        <w:top w:val="none" w:sz="0" w:space="0" w:color="auto"/>
        <w:left w:val="none" w:sz="0" w:space="0" w:color="auto"/>
        <w:bottom w:val="none" w:sz="0" w:space="0" w:color="auto"/>
        <w:right w:val="none" w:sz="0" w:space="0" w:color="auto"/>
      </w:divBdr>
    </w:div>
    <w:div w:id="1034773566">
      <w:bodyDiv w:val="1"/>
      <w:marLeft w:val="0"/>
      <w:marRight w:val="0"/>
      <w:marTop w:val="0"/>
      <w:marBottom w:val="0"/>
      <w:divBdr>
        <w:top w:val="none" w:sz="0" w:space="0" w:color="auto"/>
        <w:left w:val="none" w:sz="0" w:space="0" w:color="auto"/>
        <w:bottom w:val="none" w:sz="0" w:space="0" w:color="auto"/>
        <w:right w:val="none" w:sz="0" w:space="0" w:color="auto"/>
      </w:divBdr>
    </w:div>
    <w:div w:id="1035691823">
      <w:bodyDiv w:val="1"/>
      <w:marLeft w:val="0"/>
      <w:marRight w:val="0"/>
      <w:marTop w:val="0"/>
      <w:marBottom w:val="0"/>
      <w:divBdr>
        <w:top w:val="none" w:sz="0" w:space="0" w:color="auto"/>
        <w:left w:val="none" w:sz="0" w:space="0" w:color="auto"/>
        <w:bottom w:val="none" w:sz="0" w:space="0" w:color="auto"/>
        <w:right w:val="none" w:sz="0" w:space="0" w:color="auto"/>
      </w:divBdr>
    </w:div>
    <w:div w:id="1038429038">
      <w:bodyDiv w:val="1"/>
      <w:marLeft w:val="0"/>
      <w:marRight w:val="0"/>
      <w:marTop w:val="0"/>
      <w:marBottom w:val="0"/>
      <w:divBdr>
        <w:top w:val="none" w:sz="0" w:space="0" w:color="auto"/>
        <w:left w:val="none" w:sz="0" w:space="0" w:color="auto"/>
        <w:bottom w:val="none" w:sz="0" w:space="0" w:color="auto"/>
        <w:right w:val="none" w:sz="0" w:space="0" w:color="auto"/>
      </w:divBdr>
    </w:div>
    <w:div w:id="1038506794">
      <w:bodyDiv w:val="1"/>
      <w:marLeft w:val="0"/>
      <w:marRight w:val="0"/>
      <w:marTop w:val="0"/>
      <w:marBottom w:val="0"/>
      <w:divBdr>
        <w:top w:val="none" w:sz="0" w:space="0" w:color="auto"/>
        <w:left w:val="none" w:sz="0" w:space="0" w:color="auto"/>
        <w:bottom w:val="none" w:sz="0" w:space="0" w:color="auto"/>
        <w:right w:val="none" w:sz="0" w:space="0" w:color="auto"/>
      </w:divBdr>
    </w:div>
    <w:div w:id="1040474428">
      <w:bodyDiv w:val="1"/>
      <w:marLeft w:val="0"/>
      <w:marRight w:val="0"/>
      <w:marTop w:val="0"/>
      <w:marBottom w:val="0"/>
      <w:divBdr>
        <w:top w:val="none" w:sz="0" w:space="0" w:color="auto"/>
        <w:left w:val="none" w:sz="0" w:space="0" w:color="auto"/>
        <w:bottom w:val="none" w:sz="0" w:space="0" w:color="auto"/>
        <w:right w:val="none" w:sz="0" w:space="0" w:color="auto"/>
      </w:divBdr>
    </w:div>
    <w:div w:id="1042484978">
      <w:bodyDiv w:val="1"/>
      <w:marLeft w:val="0"/>
      <w:marRight w:val="0"/>
      <w:marTop w:val="0"/>
      <w:marBottom w:val="0"/>
      <w:divBdr>
        <w:top w:val="none" w:sz="0" w:space="0" w:color="auto"/>
        <w:left w:val="none" w:sz="0" w:space="0" w:color="auto"/>
        <w:bottom w:val="none" w:sz="0" w:space="0" w:color="auto"/>
        <w:right w:val="none" w:sz="0" w:space="0" w:color="auto"/>
      </w:divBdr>
    </w:div>
    <w:div w:id="1043214491">
      <w:bodyDiv w:val="1"/>
      <w:marLeft w:val="0"/>
      <w:marRight w:val="0"/>
      <w:marTop w:val="0"/>
      <w:marBottom w:val="0"/>
      <w:divBdr>
        <w:top w:val="none" w:sz="0" w:space="0" w:color="auto"/>
        <w:left w:val="none" w:sz="0" w:space="0" w:color="auto"/>
        <w:bottom w:val="none" w:sz="0" w:space="0" w:color="auto"/>
        <w:right w:val="none" w:sz="0" w:space="0" w:color="auto"/>
      </w:divBdr>
    </w:div>
    <w:div w:id="1046367450">
      <w:bodyDiv w:val="1"/>
      <w:marLeft w:val="0"/>
      <w:marRight w:val="0"/>
      <w:marTop w:val="0"/>
      <w:marBottom w:val="0"/>
      <w:divBdr>
        <w:top w:val="none" w:sz="0" w:space="0" w:color="auto"/>
        <w:left w:val="none" w:sz="0" w:space="0" w:color="auto"/>
        <w:bottom w:val="none" w:sz="0" w:space="0" w:color="auto"/>
        <w:right w:val="none" w:sz="0" w:space="0" w:color="auto"/>
      </w:divBdr>
    </w:div>
    <w:div w:id="1046754327">
      <w:bodyDiv w:val="1"/>
      <w:marLeft w:val="0"/>
      <w:marRight w:val="0"/>
      <w:marTop w:val="0"/>
      <w:marBottom w:val="0"/>
      <w:divBdr>
        <w:top w:val="none" w:sz="0" w:space="0" w:color="auto"/>
        <w:left w:val="none" w:sz="0" w:space="0" w:color="auto"/>
        <w:bottom w:val="none" w:sz="0" w:space="0" w:color="auto"/>
        <w:right w:val="none" w:sz="0" w:space="0" w:color="auto"/>
      </w:divBdr>
    </w:div>
    <w:div w:id="1050418635">
      <w:bodyDiv w:val="1"/>
      <w:marLeft w:val="0"/>
      <w:marRight w:val="0"/>
      <w:marTop w:val="0"/>
      <w:marBottom w:val="0"/>
      <w:divBdr>
        <w:top w:val="none" w:sz="0" w:space="0" w:color="auto"/>
        <w:left w:val="none" w:sz="0" w:space="0" w:color="auto"/>
        <w:bottom w:val="none" w:sz="0" w:space="0" w:color="auto"/>
        <w:right w:val="none" w:sz="0" w:space="0" w:color="auto"/>
      </w:divBdr>
    </w:div>
    <w:div w:id="1054430603">
      <w:bodyDiv w:val="1"/>
      <w:marLeft w:val="0"/>
      <w:marRight w:val="0"/>
      <w:marTop w:val="0"/>
      <w:marBottom w:val="0"/>
      <w:divBdr>
        <w:top w:val="none" w:sz="0" w:space="0" w:color="auto"/>
        <w:left w:val="none" w:sz="0" w:space="0" w:color="auto"/>
        <w:bottom w:val="none" w:sz="0" w:space="0" w:color="auto"/>
        <w:right w:val="none" w:sz="0" w:space="0" w:color="auto"/>
      </w:divBdr>
    </w:div>
    <w:div w:id="1054692525">
      <w:bodyDiv w:val="1"/>
      <w:marLeft w:val="0"/>
      <w:marRight w:val="0"/>
      <w:marTop w:val="0"/>
      <w:marBottom w:val="0"/>
      <w:divBdr>
        <w:top w:val="none" w:sz="0" w:space="0" w:color="auto"/>
        <w:left w:val="none" w:sz="0" w:space="0" w:color="auto"/>
        <w:bottom w:val="none" w:sz="0" w:space="0" w:color="auto"/>
        <w:right w:val="none" w:sz="0" w:space="0" w:color="auto"/>
      </w:divBdr>
    </w:div>
    <w:div w:id="1055816870">
      <w:bodyDiv w:val="1"/>
      <w:marLeft w:val="0"/>
      <w:marRight w:val="0"/>
      <w:marTop w:val="0"/>
      <w:marBottom w:val="0"/>
      <w:divBdr>
        <w:top w:val="none" w:sz="0" w:space="0" w:color="auto"/>
        <w:left w:val="none" w:sz="0" w:space="0" w:color="auto"/>
        <w:bottom w:val="none" w:sz="0" w:space="0" w:color="auto"/>
        <w:right w:val="none" w:sz="0" w:space="0" w:color="auto"/>
      </w:divBdr>
    </w:div>
    <w:div w:id="1056928042">
      <w:bodyDiv w:val="1"/>
      <w:marLeft w:val="0"/>
      <w:marRight w:val="0"/>
      <w:marTop w:val="0"/>
      <w:marBottom w:val="0"/>
      <w:divBdr>
        <w:top w:val="none" w:sz="0" w:space="0" w:color="auto"/>
        <w:left w:val="none" w:sz="0" w:space="0" w:color="auto"/>
        <w:bottom w:val="none" w:sz="0" w:space="0" w:color="auto"/>
        <w:right w:val="none" w:sz="0" w:space="0" w:color="auto"/>
      </w:divBdr>
    </w:div>
    <w:div w:id="1062948913">
      <w:bodyDiv w:val="1"/>
      <w:marLeft w:val="0"/>
      <w:marRight w:val="0"/>
      <w:marTop w:val="0"/>
      <w:marBottom w:val="0"/>
      <w:divBdr>
        <w:top w:val="none" w:sz="0" w:space="0" w:color="auto"/>
        <w:left w:val="none" w:sz="0" w:space="0" w:color="auto"/>
        <w:bottom w:val="none" w:sz="0" w:space="0" w:color="auto"/>
        <w:right w:val="none" w:sz="0" w:space="0" w:color="auto"/>
      </w:divBdr>
    </w:div>
    <w:div w:id="1067612768">
      <w:bodyDiv w:val="1"/>
      <w:marLeft w:val="0"/>
      <w:marRight w:val="0"/>
      <w:marTop w:val="0"/>
      <w:marBottom w:val="0"/>
      <w:divBdr>
        <w:top w:val="none" w:sz="0" w:space="0" w:color="auto"/>
        <w:left w:val="none" w:sz="0" w:space="0" w:color="auto"/>
        <w:bottom w:val="none" w:sz="0" w:space="0" w:color="auto"/>
        <w:right w:val="none" w:sz="0" w:space="0" w:color="auto"/>
      </w:divBdr>
    </w:div>
    <w:div w:id="1068722098">
      <w:bodyDiv w:val="1"/>
      <w:marLeft w:val="0"/>
      <w:marRight w:val="0"/>
      <w:marTop w:val="0"/>
      <w:marBottom w:val="0"/>
      <w:divBdr>
        <w:top w:val="none" w:sz="0" w:space="0" w:color="auto"/>
        <w:left w:val="none" w:sz="0" w:space="0" w:color="auto"/>
        <w:bottom w:val="none" w:sz="0" w:space="0" w:color="auto"/>
        <w:right w:val="none" w:sz="0" w:space="0" w:color="auto"/>
      </w:divBdr>
    </w:div>
    <w:div w:id="1069617528">
      <w:bodyDiv w:val="1"/>
      <w:marLeft w:val="0"/>
      <w:marRight w:val="0"/>
      <w:marTop w:val="0"/>
      <w:marBottom w:val="0"/>
      <w:divBdr>
        <w:top w:val="none" w:sz="0" w:space="0" w:color="auto"/>
        <w:left w:val="none" w:sz="0" w:space="0" w:color="auto"/>
        <w:bottom w:val="none" w:sz="0" w:space="0" w:color="auto"/>
        <w:right w:val="none" w:sz="0" w:space="0" w:color="auto"/>
      </w:divBdr>
    </w:div>
    <w:div w:id="1069689665">
      <w:bodyDiv w:val="1"/>
      <w:marLeft w:val="0"/>
      <w:marRight w:val="0"/>
      <w:marTop w:val="0"/>
      <w:marBottom w:val="0"/>
      <w:divBdr>
        <w:top w:val="none" w:sz="0" w:space="0" w:color="auto"/>
        <w:left w:val="none" w:sz="0" w:space="0" w:color="auto"/>
        <w:bottom w:val="none" w:sz="0" w:space="0" w:color="auto"/>
        <w:right w:val="none" w:sz="0" w:space="0" w:color="auto"/>
      </w:divBdr>
    </w:div>
    <w:div w:id="1070889312">
      <w:bodyDiv w:val="1"/>
      <w:marLeft w:val="0"/>
      <w:marRight w:val="0"/>
      <w:marTop w:val="0"/>
      <w:marBottom w:val="0"/>
      <w:divBdr>
        <w:top w:val="none" w:sz="0" w:space="0" w:color="auto"/>
        <w:left w:val="none" w:sz="0" w:space="0" w:color="auto"/>
        <w:bottom w:val="none" w:sz="0" w:space="0" w:color="auto"/>
        <w:right w:val="none" w:sz="0" w:space="0" w:color="auto"/>
      </w:divBdr>
    </w:div>
    <w:div w:id="1071580786">
      <w:bodyDiv w:val="1"/>
      <w:marLeft w:val="0"/>
      <w:marRight w:val="0"/>
      <w:marTop w:val="0"/>
      <w:marBottom w:val="0"/>
      <w:divBdr>
        <w:top w:val="none" w:sz="0" w:space="0" w:color="auto"/>
        <w:left w:val="none" w:sz="0" w:space="0" w:color="auto"/>
        <w:bottom w:val="none" w:sz="0" w:space="0" w:color="auto"/>
        <w:right w:val="none" w:sz="0" w:space="0" w:color="auto"/>
      </w:divBdr>
      <w:divsChild>
        <w:div w:id="379206956">
          <w:marLeft w:val="480"/>
          <w:marRight w:val="0"/>
          <w:marTop w:val="0"/>
          <w:marBottom w:val="0"/>
          <w:divBdr>
            <w:top w:val="none" w:sz="0" w:space="0" w:color="auto"/>
            <w:left w:val="none" w:sz="0" w:space="0" w:color="auto"/>
            <w:bottom w:val="none" w:sz="0" w:space="0" w:color="auto"/>
            <w:right w:val="none" w:sz="0" w:space="0" w:color="auto"/>
          </w:divBdr>
        </w:div>
        <w:div w:id="1385173997">
          <w:marLeft w:val="480"/>
          <w:marRight w:val="0"/>
          <w:marTop w:val="0"/>
          <w:marBottom w:val="0"/>
          <w:divBdr>
            <w:top w:val="none" w:sz="0" w:space="0" w:color="auto"/>
            <w:left w:val="none" w:sz="0" w:space="0" w:color="auto"/>
            <w:bottom w:val="none" w:sz="0" w:space="0" w:color="auto"/>
            <w:right w:val="none" w:sz="0" w:space="0" w:color="auto"/>
          </w:divBdr>
        </w:div>
        <w:div w:id="1981226479">
          <w:marLeft w:val="480"/>
          <w:marRight w:val="0"/>
          <w:marTop w:val="0"/>
          <w:marBottom w:val="0"/>
          <w:divBdr>
            <w:top w:val="none" w:sz="0" w:space="0" w:color="auto"/>
            <w:left w:val="none" w:sz="0" w:space="0" w:color="auto"/>
            <w:bottom w:val="none" w:sz="0" w:space="0" w:color="auto"/>
            <w:right w:val="none" w:sz="0" w:space="0" w:color="auto"/>
          </w:divBdr>
        </w:div>
        <w:div w:id="1498308075">
          <w:marLeft w:val="480"/>
          <w:marRight w:val="0"/>
          <w:marTop w:val="0"/>
          <w:marBottom w:val="0"/>
          <w:divBdr>
            <w:top w:val="none" w:sz="0" w:space="0" w:color="auto"/>
            <w:left w:val="none" w:sz="0" w:space="0" w:color="auto"/>
            <w:bottom w:val="none" w:sz="0" w:space="0" w:color="auto"/>
            <w:right w:val="none" w:sz="0" w:space="0" w:color="auto"/>
          </w:divBdr>
        </w:div>
        <w:div w:id="408232719">
          <w:marLeft w:val="480"/>
          <w:marRight w:val="0"/>
          <w:marTop w:val="0"/>
          <w:marBottom w:val="0"/>
          <w:divBdr>
            <w:top w:val="none" w:sz="0" w:space="0" w:color="auto"/>
            <w:left w:val="none" w:sz="0" w:space="0" w:color="auto"/>
            <w:bottom w:val="none" w:sz="0" w:space="0" w:color="auto"/>
            <w:right w:val="none" w:sz="0" w:space="0" w:color="auto"/>
          </w:divBdr>
        </w:div>
        <w:div w:id="142083618">
          <w:marLeft w:val="480"/>
          <w:marRight w:val="0"/>
          <w:marTop w:val="0"/>
          <w:marBottom w:val="0"/>
          <w:divBdr>
            <w:top w:val="none" w:sz="0" w:space="0" w:color="auto"/>
            <w:left w:val="none" w:sz="0" w:space="0" w:color="auto"/>
            <w:bottom w:val="none" w:sz="0" w:space="0" w:color="auto"/>
            <w:right w:val="none" w:sz="0" w:space="0" w:color="auto"/>
          </w:divBdr>
        </w:div>
        <w:div w:id="1168908948">
          <w:marLeft w:val="480"/>
          <w:marRight w:val="0"/>
          <w:marTop w:val="0"/>
          <w:marBottom w:val="0"/>
          <w:divBdr>
            <w:top w:val="none" w:sz="0" w:space="0" w:color="auto"/>
            <w:left w:val="none" w:sz="0" w:space="0" w:color="auto"/>
            <w:bottom w:val="none" w:sz="0" w:space="0" w:color="auto"/>
            <w:right w:val="none" w:sz="0" w:space="0" w:color="auto"/>
          </w:divBdr>
        </w:div>
        <w:div w:id="289476532">
          <w:marLeft w:val="480"/>
          <w:marRight w:val="0"/>
          <w:marTop w:val="0"/>
          <w:marBottom w:val="0"/>
          <w:divBdr>
            <w:top w:val="none" w:sz="0" w:space="0" w:color="auto"/>
            <w:left w:val="none" w:sz="0" w:space="0" w:color="auto"/>
            <w:bottom w:val="none" w:sz="0" w:space="0" w:color="auto"/>
            <w:right w:val="none" w:sz="0" w:space="0" w:color="auto"/>
          </w:divBdr>
        </w:div>
        <w:div w:id="1780686548">
          <w:marLeft w:val="480"/>
          <w:marRight w:val="0"/>
          <w:marTop w:val="0"/>
          <w:marBottom w:val="0"/>
          <w:divBdr>
            <w:top w:val="none" w:sz="0" w:space="0" w:color="auto"/>
            <w:left w:val="none" w:sz="0" w:space="0" w:color="auto"/>
            <w:bottom w:val="none" w:sz="0" w:space="0" w:color="auto"/>
            <w:right w:val="none" w:sz="0" w:space="0" w:color="auto"/>
          </w:divBdr>
        </w:div>
        <w:div w:id="1022701983">
          <w:marLeft w:val="480"/>
          <w:marRight w:val="0"/>
          <w:marTop w:val="0"/>
          <w:marBottom w:val="0"/>
          <w:divBdr>
            <w:top w:val="none" w:sz="0" w:space="0" w:color="auto"/>
            <w:left w:val="none" w:sz="0" w:space="0" w:color="auto"/>
            <w:bottom w:val="none" w:sz="0" w:space="0" w:color="auto"/>
            <w:right w:val="none" w:sz="0" w:space="0" w:color="auto"/>
          </w:divBdr>
        </w:div>
        <w:div w:id="1166702713">
          <w:marLeft w:val="480"/>
          <w:marRight w:val="0"/>
          <w:marTop w:val="0"/>
          <w:marBottom w:val="0"/>
          <w:divBdr>
            <w:top w:val="none" w:sz="0" w:space="0" w:color="auto"/>
            <w:left w:val="none" w:sz="0" w:space="0" w:color="auto"/>
            <w:bottom w:val="none" w:sz="0" w:space="0" w:color="auto"/>
            <w:right w:val="none" w:sz="0" w:space="0" w:color="auto"/>
          </w:divBdr>
        </w:div>
        <w:div w:id="1922761719">
          <w:marLeft w:val="480"/>
          <w:marRight w:val="0"/>
          <w:marTop w:val="0"/>
          <w:marBottom w:val="0"/>
          <w:divBdr>
            <w:top w:val="none" w:sz="0" w:space="0" w:color="auto"/>
            <w:left w:val="none" w:sz="0" w:space="0" w:color="auto"/>
            <w:bottom w:val="none" w:sz="0" w:space="0" w:color="auto"/>
            <w:right w:val="none" w:sz="0" w:space="0" w:color="auto"/>
          </w:divBdr>
        </w:div>
        <w:div w:id="683482564">
          <w:marLeft w:val="480"/>
          <w:marRight w:val="0"/>
          <w:marTop w:val="0"/>
          <w:marBottom w:val="0"/>
          <w:divBdr>
            <w:top w:val="none" w:sz="0" w:space="0" w:color="auto"/>
            <w:left w:val="none" w:sz="0" w:space="0" w:color="auto"/>
            <w:bottom w:val="none" w:sz="0" w:space="0" w:color="auto"/>
            <w:right w:val="none" w:sz="0" w:space="0" w:color="auto"/>
          </w:divBdr>
        </w:div>
        <w:div w:id="2143569178">
          <w:marLeft w:val="480"/>
          <w:marRight w:val="0"/>
          <w:marTop w:val="0"/>
          <w:marBottom w:val="0"/>
          <w:divBdr>
            <w:top w:val="none" w:sz="0" w:space="0" w:color="auto"/>
            <w:left w:val="none" w:sz="0" w:space="0" w:color="auto"/>
            <w:bottom w:val="none" w:sz="0" w:space="0" w:color="auto"/>
            <w:right w:val="none" w:sz="0" w:space="0" w:color="auto"/>
          </w:divBdr>
        </w:div>
        <w:div w:id="218826225">
          <w:marLeft w:val="480"/>
          <w:marRight w:val="0"/>
          <w:marTop w:val="0"/>
          <w:marBottom w:val="0"/>
          <w:divBdr>
            <w:top w:val="none" w:sz="0" w:space="0" w:color="auto"/>
            <w:left w:val="none" w:sz="0" w:space="0" w:color="auto"/>
            <w:bottom w:val="none" w:sz="0" w:space="0" w:color="auto"/>
            <w:right w:val="none" w:sz="0" w:space="0" w:color="auto"/>
          </w:divBdr>
        </w:div>
        <w:div w:id="1801652047">
          <w:marLeft w:val="480"/>
          <w:marRight w:val="0"/>
          <w:marTop w:val="0"/>
          <w:marBottom w:val="0"/>
          <w:divBdr>
            <w:top w:val="none" w:sz="0" w:space="0" w:color="auto"/>
            <w:left w:val="none" w:sz="0" w:space="0" w:color="auto"/>
            <w:bottom w:val="none" w:sz="0" w:space="0" w:color="auto"/>
            <w:right w:val="none" w:sz="0" w:space="0" w:color="auto"/>
          </w:divBdr>
        </w:div>
        <w:div w:id="2060082458">
          <w:marLeft w:val="480"/>
          <w:marRight w:val="0"/>
          <w:marTop w:val="0"/>
          <w:marBottom w:val="0"/>
          <w:divBdr>
            <w:top w:val="none" w:sz="0" w:space="0" w:color="auto"/>
            <w:left w:val="none" w:sz="0" w:space="0" w:color="auto"/>
            <w:bottom w:val="none" w:sz="0" w:space="0" w:color="auto"/>
            <w:right w:val="none" w:sz="0" w:space="0" w:color="auto"/>
          </w:divBdr>
        </w:div>
        <w:div w:id="1324967363">
          <w:marLeft w:val="480"/>
          <w:marRight w:val="0"/>
          <w:marTop w:val="0"/>
          <w:marBottom w:val="0"/>
          <w:divBdr>
            <w:top w:val="none" w:sz="0" w:space="0" w:color="auto"/>
            <w:left w:val="none" w:sz="0" w:space="0" w:color="auto"/>
            <w:bottom w:val="none" w:sz="0" w:space="0" w:color="auto"/>
            <w:right w:val="none" w:sz="0" w:space="0" w:color="auto"/>
          </w:divBdr>
        </w:div>
        <w:div w:id="491528612">
          <w:marLeft w:val="480"/>
          <w:marRight w:val="0"/>
          <w:marTop w:val="0"/>
          <w:marBottom w:val="0"/>
          <w:divBdr>
            <w:top w:val="none" w:sz="0" w:space="0" w:color="auto"/>
            <w:left w:val="none" w:sz="0" w:space="0" w:color="auto"/>
            <w:bottom w:val="none" w:sz="0" w:space="0" w:color="auto"/>
            <w:right w:val="none" w:sz="0" w:space="0" w:color="auto"/>
          </w:divBdr>
        </w:div>
        <w:div w:id="522979182">
          <w:marLeft w:val="480"/>
          <w:marRight w:val="0"/>
          <w:marTop w:val="0"/>
          <w:marBottom w:val="0"/>
          <w:divBdr>
            <w:top w:val="none" w:sz="0" w:space="0" w:color="auto"/>
            <w:left w:val="none" w:sz="0" w:space="0" w:color="auto"/>
            <w:bottom w:val="none" w:sz="0" w:space="0" w:color="auto"/>
            <w:right w:val="none" w:sz="0" w:space="0" w:color="auto"/>
          </w:divBdr>
        </w:div>
        <w:div w:id="589503854">
          <w:marLeft w:val="480"/>
          <w:marRight w:val="0"/>
          <w:marTop w:val="0"/>
          <w:marBottom w:val="0"/>
          <w:divBdr>
            <w:top w:val="none" w:sz="0" w:space="0" w:color="auto"/>
            <w:left w:val="none" w:sz="0" w:space="0" w:color="auto"/>
            <w:bottom w:val="none" w:sz="0" w:space="0" w:color="auto"/>
            <w:right w:val="none" w:sz="0" w:space="0" w:color="auto"/>
          </w:divBdr>
        </w:div>
        <w:div w:id="348144683">
          <w:marLeft w:val="480"/>
          <w:marRight w:val="0"/>
          <w:marTop w:val="0"/>
          <w:marBottom w:val="0"/>
          <w:divBdr>
            <w:top w:val="none" w:sz="0" w:space="0" w:color="auto"/>
            <w:left w:val="none" w:sz="0" w:space="0" w:color="auto"/>
            <w:bottom w:val="none" w:sz="0" w:space="0" w:color="auto"/>
            <w:right w:val="none" w:sz="0" w:space="0" w:color="auto"/>
          </w:divBdr>
        </w:div>
        <w:div w:id="921639554">
          <w:marLeft w:val="480"/>
          <w:marRight w:val="0"/>
          <w:marTop w:val="0"/>
          <w:marBottom w:val="0"/>
          <w:divBdr>
            <w:top w:val="none" w:sz="0" w:space="0" w:color="auto"/>
            <w:left w:val="none" w:sz="0" w:space="0" w:color="auto"/>
            <w:bottom w:val="none" w:sz="0" w:space="0" w:color="auto"/>
            <w:right w:val="none" w:sz="0" w:space="0" w:color="auto"/>
          </w:divBdr>
        </w:div>
        <w:div w:id="152331673">
          <w:marLeft w:val="480"/>
          <w:marRight w:val="0"/>
          <w:marTop w:val="0"/>
          <w:marBottom w:val="0"/>
          <w:divBdr>
            <w:top w:val="none" w:sz="0" w:space="0" w:color="auto"/>
            <w:left w:val="none" w:sz="0" w:space="0" w:color="auto"/>
            <w:bottom w:val="none" w:sz="0" w:space="0" w:color="auto"/>
            <w:right w:val="none" w:sz="0" w:space="0" w:color="auto"/>
          </w:divBdr>
        </w:div>
        <w:div w:id="1289432554">
          <w:marLeft w:val="480"/>
          <w:marRight w:val="0"/>
          <w:marTop w:val="0"/>
          <w:marBottom w:val="0"/>
          <w:divBdr>
            <w:top w:val="none" w:sz="0" w:space="0" w:color="auto"/>
            <w:left w:val="none" w:sz="0" w:space="0" w:color="auto"/>
            <w:bottom w:val="none" w:sz="0" w:space="0" w:color="auto"/>
            <w:right w:val="none" w:sz="0" w:space="0" w:color="auto"/>
          </w:divBdr>
        </w:div>
        <w:div w:id="124471027">
          <w:marLeft w:val="480"/>
          <w:marRight w:val="0"/>
          <w:marTop w:val="0"/>
          <w:marBottom w:val="0"/>
          <w:divBdr>
            <w:top w:val="none" w:sz="0" w:space="0" w:color="auto"/>
            <w:left w:val="none" w:sz="0" w:space="0" w:color="auto"/>
            <w:bottom w:val="none" w:sz="0" w:space="0" w:color="auto"/>
            <w:right w:val="none" w:sz="0" w:space="0" w:color="auto"/>
          </w:divBdr>
        </w:div>
        <w:div w:id="128936000">
          <w:marLeft w:val="480"/>
          <w:marRight w:val="0"/>
          <w:marTop w:val="0"/>
          <w:marBottom w:val="0"/>
          <w:divBdr>
            <w:top w:val="none" w:sz="0" w:space="0" w:color="auto"/>
            <w:left w:val="none" w:sz="0" w:space="0" w:color="auto"/>
            <w:bottom w:val="none" w:sz="0" w:space="0" w:color="auto"/>
            <w:right w:val="none" w:sz="0" w:space="0" w:color="auto"/>
          </w:divBdr>
        </w:div>
        <w:div w:id="105933451">
          <w:marLeft w:val="480"/>
          <w:marRight w:val="0"/>
          <w:marTop w:val="0"/>
          <w:marBottom w:val="0"/>
          <w:divBdr>
            <w:top w:val="none" w:sz="0" w:space="0" w:color="auto"/>
            <w:left w:val="none" w:sz="0" w:space="0" w:color="auto"/>
            <w:bottom w:val="none" w:sz="0" w:space="0" w:color="auto"/>
            <w:right w:val="none" w:sz="0" w:space="0" w:color="auto"/>
          </w:divBdr>
        </w:div>
        <w:div w:id="103889615">
          <w:marLeft w:val="480"/>
          <w:marRight w:val="0"/>
          <w:marTop w:val="0"/>
          <w:marBottom w:val="0"/>
          <w:divBdr>
            <w:top w:val="none" w:sz="0" w:space="0" w:color="auto"/>
            <w:left w:val="none" w:sz="0" w:space="0" w:color="auto"/>
            <w:bottom w:val="none" w:sz="0" w:space="0" w:color="auto"/>
            <w:right w:val="none" w:sz="0" w:space="0" w:color="auto"/>
          </w:divBdr>
        </w:div>
        <w:div w:id="1042366880">
          <w:marLeft w:val="480"/>
          <w:marRight w:val="0"/>
          <w:marTop w:val="0"/>
          <w:marBottom w:val="0"/>
          <w:divBdr>
            <w:top w:val="none" w:sz="0" w:space="0" w:color="auto"/>
            <w:left w:val="none" w:sz="0" w:space="0" w:color="auto"/>
            <w:bottom w:val="none" w:sz="0" w:space="0" w:color="auto"/>
            <w:right w:val="none" w:sz="0" w:space="0" w:color="auto"/>
          </w:divBdr>
        </w:div>
        <w:div w:id="1012416432">
          <w:marLeft w:val="480"/>
          <w:marRight w:val="0"/>
          <w:marTop w:val="0"/>
          <w:marBottom w:val="0"/>
          <w:divBdr>
            <w:top w:val="none" w:sz="0" w:space="0" w:color="auto"/>
            <w:left w:val="none" w:sz="0" w:space="0" w:color="auto"/>
            <w:bottom w:val="none" w:sz="0" w:space="0" w:color="auto"/>
            <w:right w:val="none" w:sz="0" w:space="0" w:color="auto"/>
          </w:divBdr>
        </w:div>
        <w:div w:id="1748846596">
          <w:marLeft w:val="480"/>
          <w:marRight w:val="0"/>
          <w:marTop w:val="0"/>
          <w:marBottom w:val="0"/>
          <w:divBdr>
            <w:top w:val="none" w:sz="0" w:space="0" w:color="auto"/>
            <w:left w:val="none" w:sz="0" w:space="0" w:color="auto"/>
            <w:bottom w:val="none" w:sz="0" w:space="0" w:color="auto"/>
            <w:right w:val="none" w:sz="0" w:space="0" w:color="auto"/>
          </w:divBdr>
        </w:div>
        <w:div w:id="1349529083">
          <w:marLeft w:val="480"/>
          <w:marRight w:val="0"/>
          <w:marTop w:val="0"/>
          <w:marBottom w:val="0"/>
          <w:divBdr>
            <w:top w:val="none" w:sz="0" w:space="0" w:color="auto"/>
            <w:left w:val="none" w:sz="0" w:space="0" w:color="auto"/>
            <w:bottom w:val="none" w:sz="0" w:space="0" w:color="auto"/>
            <w:right w:val="none" w:sz="0" w:space="0" w:color="auto"/>
          </w:divBdr>
        </w:div>
        <w:div w:id="509222073">
          <w:marLeft w:val="480"/>
          <w:marRight w:val="0"/>
          <w:marTop w:val="0"/>
          <w:marBottom w:val="0"/>
          <w:divBdr>
            <w:top w:val="none" w:sz="0" w:space="0" w:color="auto"/>
            <w:left w:val="none" w:sz="0" w:space="0" w:color="auto"/>
            <w:bottom w:val="none" w:sz="0" w:space="0" w:color="auto"/>
            <w:right w:val="none" w:sz="0" w:space="0" w:color="auto"/>
          </w:divBdr>
        </w:div>
        <w:div w:id="2040356795">
          <w:marLeft w:val="480"/>
          <w:marRight w:val="0"/>
          <w:marTop w:val="0"/>
          <w:marBottom w:val="0"/>
          <w:divBdr>
            <w:top w:val="none" w:sz="0" w:space="0" w:color="auto"/>
            <w:left w:val="none" w:sz="0" w:space="0" w:color="auto"/>
            <w:bottom w:val="none" w:sz="0" w:space="0" w:color="auto"/>
            <w:right w:val="none" w:sz="0" w:space="0" w:color="auto"/>
          </w:divBdr>
        </w:div>
        <w:div w:id="933517898">
          <w:marLeft w:val="480"/>
          <w:marRight w:val="0"/>
          <w:marTop w:val="0"/>
          <w:marBottom w:val="0"/>
          <w:divBdr>
            <w:top w:val="none" w:sz="0" w:space="0" w:color="auto"/>
            <w:left w:val="none" w:sz="0" w:space="0" w:color="auto"/>
            <w:bottom w:val="none" w:sz="0" w:space="0" w:color="auto"/>
            <w:right w:val="none" w:sz="0" w:space="0" w:color="auto"/>
          </w:divBdr>
        </w:div>
        <w:div w:id="1815023096">
          <w:marLeft w:val="480"/>
          <w:marRight w:val="0"/>
          <w:marTop w:val="0"/>
          <w:marBottom w:val="0"/>
          <w:divBdr>
            <w:top w:val="none" w:sz="0" w:space="0" w:color="auto"/>
            <w:left w:val="none" w:sz="0" w:space="0" w:color="auto"/>
            <w:bottom w:val="none" w:sz="0" w:space="0" w:color="auto"/>
            <w:right w:val="none" w:sz="0" w:space="0" w:color="auto"/>
          </w:divBdr>
        </w:div>
        <w:div w:id="25640251">
          <w:marLeft w:val="480"/>
          <w:marRight w:val="0"/>
          <w:marTop w:val="0"/>
          <w:marBottom w:val="0"/>
          <w:divBdr>
            <w:top w:val="none" w:sz="0" w:space="0" w:color="auto"/>
            <w:left w:val="none" w:sz="0" w:space="0" w:color="auto"/>
            <w:bottom w:val="none" w:sz="0" w:space="0" w:color="auto"/>
            <w:right w:val="none" w:sz="0" w:space="0" w:color="auto"/>
          </w:divBdr>
        </w:div>
        <w:div w:id="425617350">
          <w:marLeft w:val="480"/>
          <w:marRight w:val="0"/>
          <w:marTop w:val="0"/>
          <w:marBottom w:val="0"/>
          <w:divBdr>
            <w:top w:val="none" w:sz="0" w:space="0" w:color="auto"/>
            <w:left w:val="none" w:sz="0" w:space="0" w:color="auto"/>
            <w:bottom w:val="none" w:sz="0" w:space="0" w:color="auto"/>
            <w:right w:val="none" w:sz="0" w:space="0" w:color="auto"/>
          </w:divBdr>
        </w:div>
        <w:div w:id="765537450">
          <w:marLeft w:val="480"/>
          <w:marRight w:val="0"/>
          <w:marTop w:val="0"/>
          <w:marBottom w:val="0"/>
          <w:divBdr>
            <w:top w:val="none" w:sz="0" w:space="0" w:color="auto"/>
            <w:left w:val="none" w:sz="0" w:space="0" w:color="auto"/>
            <w:bottom w:val="none" w:sz="0" w:space="0" w:color="auto"/>
            <w:right w:val="none" w:sz="0" w:space="0" w:color="auto"/>
          </w:divBdr>
        </w:div>
        <w:div w:id="63963667">
          <w:marLeft w:val="480"/>
          <w:marRight w:val="0"/>
          <w:marTop w:val="0"/>
          <w:marBottom w:val="0"/>
          <w:divBdr>
            <w:top w:val="none" w:sz="0" w:space="0" w:color="auto"/>
            <w:left w:val="none" w:sz="0" w:space="0" w:color="auto"/>
            <w:bottom w:val="none" w:sz="0" w:space="0" w:color="auto"/>
            <w:right w:val="none" w:sz="0" w:space="0" w:color="auto"/>
          </w:divBdr>
        </w:div>
        <w:div w:id="438835098">
          <w:marLeft w:val="480"/>
          <w:marRight w:val="0"/>
          <w:marTop w:val="0"/>
          <w:marBottom w:val="0"/>
          <w:divBdr>
            <w:top w:val="none" w:sz="0" w:space="0" w:color="auto"/>
            <w:left w:val="none" w:sz="0" w:space="0" w:color="auto"/>
            <w:bottom w:val="none" w:sz="0" w:space="0" w:color="auto"/>
            <w:right w:val="none" w:sz="0" w:space="0" w:color="auto"/>
          </w:divBdr>
        </w:div>
        <w:div w:id="1859150959">
          <w:marLeft w:val="480"/>
          <w:marRight w:val="0"/>
          <w:marTop w:val="0"/>
          <w:marBottom w:val="0"/>
          <w:divBdr>
            <w:top w:val="none" w:sz="0" w:space="0" w:color="auto"/>
            <w:left w:val="none" w:sz="0" w:space="0" w:color="auto"/>
            <w:bottom w:val="none" w:sz="0" w:space="0" w:color="auto"/>
            <w:right w:val="none" w:sz="0" w:space="0" w:color="auto"/>
          </w:divBdr>
        </w:div>
        <w:div w:id="467010629">
          <w:marLeft w:val="480"/>
          <w:marRight w:val="0"/>
          <w:marTop w:val="0"/>
          <w:marBottom w:val="0"/>
          <w:divBdr>
            <w:top w:val="none" w:sz="0" w:space="0" w:color="auto"/>
            <w:left w:val="none" w:sz="0" w:space="0" w:color="auto"/>
            <w:bottom w:val="none" w:sz="0" w:space="0" w:color="auto"/>
            <w:right w:val="none" w:sz="0" w:space="0" w:color="auto"/>
          </w:divBdr>
        </w:div>
        <w:div w:id="1723485616">
          <w:marLeft w:val="480"/>
          <w:marRight w:val="0"/>
          <w:marTop w:val="0"/>
          <w:marBottom w:val="0"/>
          <w:divBdr>
            <w:top w:val="none" w:sz="0" w:space="0" w:color="auto"/>
            <w:left w:val="none" w:sz="0" w:space="0" w:color="auto"/>
            <w:bottom w:val="none" w:sz="0" w:space="0" w:color="auto"/>
            <w:right w:val="none" w:sz="0" w:space="0" w:color="auto"/>
          </w:divBdr>
        </w:div>
        <w:div w:id="1946038828">
          <w:marLeft w:val="480"/>
          <w:marRight w:val="0"/>
          <w:marTop w:val="0"/>
          <w:marBottom w:val="0"/>
          <w:divBdr>
            <w:top w:val="none" w:sz="0" w:space="0" w:color="auto"/>
            <w:left w:val="none" w:sz="0" w:space="0" w:color="auto"/>
            <w:bottom w:val="none" w:sz="0" w:space="0" w:color="auto"/>
            <w:right w:val="none" w:sz="0" w:space="0" w:color="auto"/>
          </w:divBdr>
        </w:div>
        <w:div w:id="1248270812">
          <w:marLeft w:val="480"/>
          <w:marRight w:val="0"/>
          <w:marTop w:val="0"/>
          <w:marBottom w:val="0"/>
          <w:divBdr>
            <w:top w:val="none" w:sz="0" w:space="0" w:color="auto"/>
            <w:left w:val="none" w:sz="0" w:space="0" w:color="auto"/>
            <w:bottom w:val="none" w:sz="0" w:space="0" w:color="auto"/>
            <w:right w:val="none" w:sz="0" w:space="0" w:color="auto"/>
          </w:divBdr>
        </w:div>
        <w:div w:id="392854462">
          <w:marLeft w:val="480"/>
          <w:marRight w:val="0"/>
          <w:marTop w:val="0"/>
          <w:marBottom w:val="0"/>
          <w:divBdr>
            <w:top w:val="none" w:sz="0" w:space="0" w:color="auto"/>
            <w:left w:val="none" w:sz="0" w:space="0" w:color="auto"/>
            <w:bottom w:val="none" w:sz="0" w:space="0" w:color="auto"/>
            <w:right w:val="none" w:sz="0" w:space="0" w:color="auto"/>
          </w:divBdr>
        </w:div>
        <w:div w:id="1301618885">
          <w:marLeft w:val="480"/>
          <w:marRight w:val="0"/>
          <w:marTop w:val="0"/>
          <w:marBottom w:val="0"/>
          <w:divBdr>
            <w:top w:val="none" w:sz="0" w:space="0" w:color="auto"/>
            <w:left w:val="none" w:sz="0" w:space="0" w:color="auto"/>
            <w:bottom w:val="none" w:sz="0" w:space="0" w:color="auto"/>
            <w:right w:val="none" w:sz="0" w:space="0" w:color="auto"/>
          </w:divBdr>
        </w:div>
        <w:div w:id="852259728">
          <w:marLeft w:val="480"/>
          <w:marRight w:val="0"/>
          <w:marTop w:val="0"/>
          <w:marBottom w:val="0"/>
          <w:divBdr>
            <w:top w:val="none" w:sz="0" w:space="0" w:color="auto"/>
            <w:left w:val="none" w:sz="0" w:space="0" w:color="auto"/>
            <w:bottom w:val="none" w:sz="0" w:space="0" w:color="auto"/>
            <w:right w:val="none" w:sz="0" w:space="0" w:color="auto"/>
          </w:divBdr>
        </w:div>
        <w:div w:id="180320406">
          <w:marLeft w:val="480"/>
          <w:marRight w:val="0"/>
          <w:marTop w:val="0"/>
          <w:marBottom w:val="0"/>
          <w:divBdr>
            <w:top w:val="none" w:sz="0" w:space="0" w:color="auto"/>
            <w:left w:val="none" w:sz="0" w:space="0" w:color="auto"/>
            <w:bottom w:val="none" w:sz="0" w:space="0" w:color="auto"/>
            <w:right w:val="none" w:sz="0" w:space="0" w:color="auto"/>
          </w:divBdr>
        </w:div>
      </w:divsChild>
    </w:div>
    <w:div w:id="1072390707">
      <w:bodyDiv w:val="1"/>
      <w:marLeft w:val="0"/>
      <w:marRight w:val="0"/>
      <w:marTop w:val="0"/>
      <w:marBottom w:val="0"/>
      <w:divBdr>
        <w:top w:val="none" w:sz="0" w:space="0" w:color="auto"/>
        <w:left w:val="none" w:sz="0" w:space="0" w:color="auto"/>
        <w:bottom w:val="none" w:sz="0" w:space="0" w:color="auto"/>
        <w:right w:val="none" w:sz="0" w:space="0" w:color="auto"/>
      </w:divBdr>
      <w:divsChild>
        <w:div w:id="144011489">
          <w:marLeft w:val="480"/>
          <w:marRight w:val="0"/>
          <w:marTop w:val="0"/>
          <w:marBottom w:val="0"/>
          <w:divBdr>
            <w:top w:val="none" w:sz="0" w:space="0" w:color="auto"/>
            <w:left w:val="none" w:sz="0" w:space="0" w:color="auto"/>
            <w:bottom w:val="none" w:sz="0" w:space="0" w:color="auto"/>
            <w:right w:val="none" w:sz="0" w:space="0" w:color="auto"/>
          </w:divBdr>
        </w:div>
        <w:div w:id="436557375">
          <w:marLeft w:val="480"/>
          <w:marRight w:val="0"/>
          <w:marTop w:val="0"/>
          <w:marBottom w:val="0"/>
          <w:divBdr>
            <w:top w:val="none" w:sz="0" w:space="0" w:color="auto"/>
            <w:left w:val="none" w:sz="0" w:space="0" w:color="auto"/>
            <w:bottom w:val="none" w:sz="0" w:space="0" w:color="auto"/>
            <w:right w:val="none" w:sz="0" w:space="0" w:color="auto"/>
          </w:divBdr>
        </w:div>
        <w:div w:id="1447851001">
          <w:marLeft w:val="480"/>
          <w:marRight w:val="0"/>
          <w:marTop w:val="0"/>
          <w:marBottom w:val="0"/>
          <w:divBdr>
            <w:top w:val="none" w:sz="0" w:space="0" w:color="auto"/>
            <w:left w:val="none" w:sz="0" w:space="0" w:color="auto"/>
            <w:bottom w:val="none" w:sz="0" w:space="0" w:color="auto"/>
            <w:right w:val="none" w:sz="0" w:space="0" w:color="auto"/>
          </w:divBdr>
        </w:div>
        <w:div w:id="976111714">
          <w:marLeft w:val="480"/>
          <w:marRight w:val="0"/>
          <w:marTop w:val="0"/>
          <w:marBottom w:val="0"/>
          <w:divBdr>
            <w:top w:val="none" w:sz="0" w:space="0" w:color="auto"/>
            <w:left w:val="none" w:sz="0" w:space="0" w:color="auto"/>
            <w:bottom w:val="none" w:sz="0" w:space="0" w:color="auto"/>
            <w:right w:val="none" w:sz="0" w:space="0" w:color="auto"/>
          </w:divBdr>
        </w:div>
        <w:div w:id="2036466057">
          <w:marLeft w:val="480"/>
          <w:marRight w:val="0"/>
          <w:marTop w:val="0"/>
          <w:marBottom w:val="0"/>
          <w:divBdr>
            <w:top w:val="none" w:sz="0" w:space="0" w:color="auto"/>
            <w:left w:val="none" w:sz="0" w:space="0" w:color="auto"/>
            <w:bottom w:val="none" w:sz="0" w:space="0" w:color="auto"/>
            <w:right w:val="none" w:sz="0" w:space="0" w:color="auto"/>
          </w:divBdr>
        </w:div>
        <w:div w:id="1747848298">
          <w:marLeft w:val="480"/>
          <w:marRight w:val="0"/>
          <w:marTop w:val="0"/>
          <w:marBottom w:val="0"/>
          <w:divBdr>
            <w:top w:val="none" w:sz="0" w:space="0" w:color="auto"/>
            <w:left w:val="none" w:sz="0" w:space="0" w:color="auto"/>
            <w:bottom w:val="none" w:sz="0" w:space="0" w:color="auto"/>
            <w:right w:val="none" w:sz="0" w:space="0" w:color="auto"/>
          </w:divBdr>
        </w:div>
        <w:div w:id="1179348447">
          <w:marLeft w:val="480"/>
          <w:marRight w:val="0"/>
          <w:marTop w:val="0"/>
          <w:marBottom w:val="0"/>
          <w:divBdr>
            <w:top w:val="none" w:sz="0" w:space="0" w:color="auto"/>
            <w:left w:val="none" w:sz="0" w:space="0" w:color="auto"/>
            <w:bottom w:val="none" w:sz="0" w:space="0" w:color="auto"/>
            <w:right w:val="none" w:sz="0" w:space="0" w:color="auto"/>
          </w:divBdr>
        </w:div>
        <w:div w:id="724646026">
          <w:marLeft w:val="480"/>
          <w:marRight w:val="0"/>
          <w:marTop w:val="0"/>
          <w:marBottom w:val="0"/>
          <w:divBdr>
            <w:top w:val="none" w:sz="0" w:space="0" w:color="auto"/>
            <w:left w:val="none" w:sz="0" w:space="0" w:color="auto"/>
            <w:bottom w:val="none" w:sz="0" w:space="0" w:color="auto"/>
            <w:right w:val="none" w:sz="0" w:space="0" w:color="auto"/>
          </w:divBdr>
        </w:div>
        <w:div w:id="738475678">
          <w:marLeft w:val="480"/>
          <w:marRight w:val="0"/>
          <w:marTop w:val="0"/>
          <w:marBottom w:val="0"/>
          <w:divBdr>
            <w:top w:val="none" w:sz="0" w:space="0" w:color="auto"/>
            <w:left w:val="none" w:sz="0" w:space="0" w:color="auto"/>
            <w:bottom w:val="none" w:sz="0" w:space="0" w:color="auto"/>
            <w:right w:val="none" w:sz="0" w:space="0" w:color="auto"/>
          </w:divBdr>
        </w:div>
        <w:div w:id="1263297379">
          <w:marLeft w:val="480"/>
          <w:marRight w:val="0"/>
          <w:marTop w:val="0"/>
          <w:marBottom w:val="0"/>
          <w:divBdr>
            <w:top w:val="none" w:sz="0" w:space="0" w:color="auto"/>
            <w:left w:val="none" w:sz="0" w:space="0" w:color="auto"/>
            <w:bottom w:val="none" w:sz="0" w:space="0" w:color="auto"/>
            <w:right w:val="none" w:sz="0" w:space="0" w:color="auto"/>
          </w:divBdr>
        </w:div>
        <w:div w:id="27922521">
          <w:marLeft w:val="480"/>
          <w:marRight w:val="0"/>
          <w:marTop w:val="0"/>
          <w:marBottom w:val="0"/>
          <w:divBdr>
            <w:top w:val="none" w:sz="0" w:space="0" w:color="auto"/>
            <w:left w:val="none" w:sz="0" w:space="0" w:color="auto"/>
            <w:bottom w:val="none" w:sz="0" w:space="0" w:color="auto"/>
            <w:right w:val="none" w:sz="0" w:space="0" w:color="auto"/>
          </w:divBdr>
        </w:div>
        <w:div w:id="1083180331">
          <w:marLeft w:val="480"/>
          <w:marRight w:val="0"/>
          <w:marTop w:val="0"/>
          <w:marBottom w:val="0"/>
          <w:divBdr>
            <w:top w:val="none" w:sz="0" w:space="0" w:color="auto"/>
            <w:left w:val="none" w:sz="0" w:space="0" w:color="auto"/>
            <w:bottom w:val="none" w:sz="0" w:space="0" w:color="auto"/>
            <w:right w:val="none" w:sz="0" w:space="0" w:color="auto"/>
          </w:divBdr>
        </w:div>
        <w:div w:id="1285651929">
          <w:marLeft w:val="480"/>
          <w:marRight w:val="0"/>
          <w:marTop w:val="0"/>
          <w:marBottom w:val="0"/>
          <w:divBdr>
            <w:top w:val="none" w:sz="0" w:space="0" w:color="auto"/>
            <w:left w:val="none" w:sz="0" w:space="0" w:color="auto"/>
            <w:bottom w:val="none" w:sz="0" w:space="0" w:color="auto"/>
            <w:right w:val="none" w:sz="0" w:space="0" w:color="auto"/>
          </w:divBdr>
        </w:div>
        <w:div w:id="571738162">
          <w:marLeft w:val="480"/>
          <w:marRight w:val="0"/>
          <w:marTop w:val="0"/>
          <w:marBottom w:val="0"/>
          <w:divBdr>
            <w:top w:val="none" w:sz="0" w:space="0" w:color="auto"/>
            <w:left w:val="none" w:sz="0" w:space="0" w:color="auto"/>
            <w:bottom w:val="none" w:sz="0" w:space="0" w:color="auto"/>
            <w:right w:val="none" w:sz="0" w:space="0" w:color="auto"/>
          </w:divBdr>
        </w:div>
        <w:div w:id="51927956">
          <w:marLeft w:val="480"/>
          <w:marRight w:val="0"/>
          <w:marTop w:val="0"/>
          <w:marBottom w:val="0"/>
          <w:divBdr>
            <w:top w:val="none" w:sz="0" w:space="0" w:color="auto"/>
            <w:left w:val="none" w:sz="0" w:space="0" w:color="auto"/>
            <w:bottom w:val="none" w:sz="0" w:space="0" w:color="auto"/>
            <w:right w:val="none" w:sz="0" w:space="0" w:color="auto"/>
          </w:divBdr>
        </w:div>
        <w:div w:id="1330330809">
          <w:marLeft w:val="480"/>
          <w:marRight w:val="0"/>
          <w:marTop w:val="0"/>
          <w:marBottom w:val="0"/>
          <w:divBdr>
            <w:top w:val="none" w:sz="0" w:space="0" w:color="auto"/>
            <w:left w:val="none" w:sz="0" w:space="0" w:color="auto"/>
            <w:bottom w:val="none" w:sz="0" w:space="0" w:color="auto"/>
            <w:right w:val="none" w:sz="0" w:space="0" w:color="auto"/>
          </w:divBdr>
        </w:div>
        <w:div w:id="203903991">
          <w:marLeft w:val="480"/>
          <w:marRight w:val="0"/>
          <w:marTop w:val="0"/>
          <w:marBottom w:val="0"/>
          <w:divBdr>
            <w:top w:val="none" w:sz="0" w:space="0" w:color="auto"/>
            <w:left w:val="none" w:sz="0" w:space="0" w:color="auto"/>
            <w:bottom w:val="none" w:sz="0" w:space="0" w:color="auto"/>
            <w:right w:val="none" w:sz="0" w:space="0" w:color="auto"/>
          </w:divBdr>
        </w:div>
      </w:divsChild>
    </w:div>
    <w:div w:id="1075400032">
      <w:bodyDiv w:val="1"/>
      <w:marLeft w:val="0"/>
      <w:marRight w:val="0"/>
      <w:marTop w:val="0"/>
      <w:marBottom w:val="0"/>
      <w:divBdr>
        <w:top w:val="none" w:sz="0" w:space="0" w:color="auto"/>
        <w:left w:val="none" w:sz="0" w:space="0" w:color="auto"/>
        <w:bottom w:val="none" w:sz="0" w:space="0" w:color="auto"/>
        <w:right w:val="none" w:sz="0" w:space="0" w:color="auto"/>
      </w:divBdr>
    </w:div>
    <w:div w:id="1079328032">
      <w:bodyDiv w:val="1"/>
      <w:marLeft w:val="0"/>
      <w:marRight w:val="0"/>
      <w:marTop w:val="0"/>
      <w:marBottom w:val="0"/>
      <w:divBdr>
        <w:top w:val="none" w:sz="0" w:space="0" w:color="auto"/>
        <w:left w:val="none" w:sz="0" w:space="0" w:color="auto"/>
        <w:bottom w:val="none" w:sz="0" w:space="0" w:color="auto"/>
        <w:right w:val="none" w:sz="0" w:space="0" w:color="auto"/>
      </w:divBdr>
    </w:div>
    <w:div w:id="1080129835">
      <w:bodyDiv w:val="1"/>
      <w:marLeft w:val="0"/>
      <w:marRight w:val="0"/>
      <w:marTop w:val="0"/>
      <w:marBottom w:val="0"/>
      <w:divBdr>
        <w:top w:val="none" w:sz="0" w:space="0" w:color="auto"/>
        <w:left w:val="none" w:sz="0" w:space="0" w:color="auto"/>
        <w:bottom w:val="none" w:sz="0" w:space="0" w:color="auto"/>
        <w:right w:val="none" w:sz="0" w:space="0" w:color="auto"/>
      </w:divBdr>
    </w:div>
    <w:div w:id="1085149240">
      <w:bodyDiv w:val="1"/>
      <w:marLeft w:val="0"/>
      <w:marRight w:val="0"/>
      <w:marTop w:val="0"/>
      <w:marBottom w:val="0"/>
      <w:divBdr>
        <w:top w:val="none" w:sz="0" w:space="0" w:color="auto"/>
        <w:left w:val="none" w:sz="0" w:space="0" w:color="auto"/>
        <w:bottom w:val="none" w:sz="0" w:space="0" w:color="auto"/>
        <w:right w:val="none" w:sz="0" w:space="0" w:color="auto"/>
      </w:divBdr>
    </w:div>
    <w:div w:id="1085611503">
      <w:bodyDiv w:val="1"/>
      <w:marLeft w:val="0"/>
      <w:marRight w:val="0"/>
      <w:marTop w:val="0"/>
      <w:marBottom w:val="0"/>
      <w:divBdr>
        <w:top w:val="none" w:sz="0" w:space="0" w:color="auto"/>
        <w:left w:val="none" w:sz="0" w:space="0" w:color="auto"/>
        <w:bottom w:val="none" w:sz="0" w:space="0" w:color="auto"/>
        <w:right w:val="none" w:sz="0" w:space="0" w:color="auto"/>
      </w:divBdr>
    </w:div>
    <w:div w:id="1085881269">
      <w:bodyDiv w:val="1"/>
      <w:marLeft w:val="0"/>
      <w:marRight w:val="0"/>
      <w:marTop w:val="0"/>
      <w:marBottom w:val="0"/>
      <w:divBdr>
        <w:top w:val="none" w:sz="0" w:space="0" w:color="auto"/>
        <w:left w:val="none" w:sz="0" w:space="0" w:color="auto"/>
        <w:bottom w:val="none" w:sz="0" w:space="0" w:color="auto"/>
        <w:right w:val="none" w:sz="0" w:space="0" w:color="auto"/>
      </w:divBdr>
    </w:div>
    <w:div w:id="1090589727">
      <w:bodyDiv w:val="1"/>
      <w:marLeft w:val="0"/>
      <w:marRight w:val="0"/>
      <w:marTop w:val="0"/>
      <w:marBottom w:val="0"/>
      <w:divBdr>
        <w:top w:val="none" w:sz="0" w:space="0" w:color="auto"/>
        <w:left w:val="none" w:sz="0" w:space="0" w:color="auto"/>
        <w:bottom w:val="none" w:sz="0" w:space="0" w:color="auto"/>
        <w:right w:val="none" w:sz="0" w:space="0" w:color="auto"/>
      </w:divBdr>
    </w:div>
    <w:div w:id="1094008733">
      <w:bodyDiv w:val="1"/>
      <w:marLeft w:val="0"/>
      <w:marRight w:val="0"/>
      <w:marTop w:val="0"/>
      <w:marBottom w:val="0"/>
      <w:divBdr>
        <w:top w:val="none" w:sz="0" w:space="0" w:color="auto"/>
        <w:left w:val="none" w:sz="0" w:space="0" w:color="auto"/>
        <w:bottom w:val="none" w:sz="0" w:space="0" w:color="auto"/>
        <w:right w:val="none" w:sz="0" w:space="0" w:color="auto"/>
      </w:divBdr>
    </w:div>
    <w:div w:id="1094473402">
      <w:bodyDiv w:val="1"/>
      <w:marLeft w:val="0"/>
      <w:marRight w:val="0"/>
      <w:marTop w:val="0"/>
      <w:marBottom w:val="0"/>
      <w:divBdr>
        <w:top w:val="none" w:sz="0" w:space="0" w:color="auto"/>
        <w:left w:val="none" w:sz="0" w:space="0" w:color="auto"/>
        <w:bottom w:val="none" w:sz="0" w:space="0" w:color="auto"/>
        <w:right w:val="none" w:sz="0" w:space="0" w:color="auto"/>
      </w:divBdr>
    </w:div>
    <w:div w:id="1094665233">
      <w:bodyDiv w:val="1"/>
      <w:marLeft w:val="0"/>
      <w:marRight w:val="0"/>
      <w:marTop w:val="0"/>
      <w:marBottom w:val="0"/>
      <w:divBdr>
        <w:top w:val="none" w:sz="0" w:space="0" w:color="auto"/>
        <w:left w:val="none" w:sz="0" w:space="0" w:color="auto"/>
        <w:bottom w:val="none" w:sz="0" w:space="0" w:color="auto"/>
        <w:right w:val="none" w:sz="0" w:space="0" w:color="auto"/>
      </w:divBdr>
    </w:div>
    <w:div w:id="1099062158">
      <w:bodyDiv w:val="1"/>
      <w:marLeft w:val="0"/>
      <w:marRight w:val="0"/>
      <w:marTop w:val="0"/>
      <w:marBottom w:val="0"/>
      <w:divBdr>
        <w:top w:val="none" w:sz="0" w:space="0" w:color="auto"/>
        <w:left w:val="none" w:sz="0" w:space="0" w:color="auto"/>
        <w:bottom w:val="none" w:sz="0" w:space="0" w:color="auto"/>
        <w:right w:val="none" w:sz="0" w:space="0" w:color="auto"/>
      </w:divBdr>
    </w:div>
    <w:div w:id="1099638389">
      <w:bodyDiv w:val="1"/>
      <w:marLeft w:val="0"/>
      <w:marRight w:val="0"/>
      <w:marTop w:val="0"/>
      <w:marBottom w:val="0"/>
      <w:divBdr>
        <w:top w:val="none" w:sz="0" w:space="0" w:color="auto"/>
        <w:left w:val="none" w:sz="0" w:space="0" w:color="auto"/>
        <w:bottom w:val="none" w:sz="0" w:space="0" w:color="auto"/>
        <w:right w:val="none" w:sz="0" w:space="0" w:color="auto"/>
      </w:divBdr>
    </w:div>
    <w:div w:id="1100371397">
      <w:bodyDiv w:val="1"/>
      <w:marLeft w:val="0"/>
      <w:marRight w:val="0"/>
      <w:marTop w:val="0"/>
      <w:marBottom w:val="0"/>
      <w:divBdr>
        <w:top w:val="none" w:sz="0" w:space="0" w:color="auto"/>
        <w:left w:val="none" w:sz="0" w:space="0" w:color="auto"/>
        <w:bottom w:val="none" w:sz="0" w:space="0" w:color="auto"/>
        <w:right w:val="none" w:sz="0" w:space="0" w:color="auto"/>
      </w:divBdr>
    </w:div>
    <w:div w:id="1107041749">
      <w:bodyDiv w:val="1"/>
      <w:marLeft w:val="0"/>
      <w:marRight w:val="0"/>
      <w:marTop w:val="0"/>
      <w:marBottom w:val="0"/>
      <w:divBdr>
        <w:top w:val="none" w:sz="0" w:space="0" w:color="auto"/>
        <w:left w:val="none" w:sz="0" w:space="0" w:color="auto"/>
        <w:bottom w:val="none" w:sz="0" w:space="0" w:color="auto"/>
        <w:right w:val="none" w:sz="0" w:space="0" w:color="auto"/>
      </w:divBdr>
    </w:div>
    <w:div w:id="1108433418">
      <w:bodyDiv w:val="1"/>
      <w:marLeft w:val="0"/>
      <w:marRight w:val="0"/>
      <w:marTop w:val="0"/>
      <w:marBottom w:val="0"/>
      <w:divBdr>
        <w:top w:val="none" w:sz="0" w:space="0" w:color="auto"/>
        <w:left w:val="none" w:sz="0" w:space="0" w:color="auto"/>
        <w:bottom w:val="none" w:sz="0" w:space="0" w:color="auto"/>
        <w:right w:val="none" w:sz="0" w:space="0" w:color="auto"/>
      </w:divBdr>
    </w:div>
    <w:div w:id="1108888080">
      <w:bodyDiv w:val="1"/>
      <w:marLeft w:val="0"/>
      <w:marRight w:val="0"/>
      <w:marTop w:val="0"/>
      <w:marBottom w:val="0"/>
      <w:divBdr>
        <w:top w:val="none" w:sz="0" w:space="0" w:color="auto"/>
        <w:left w:val="none" w:sz="0" w:space="0" w:color="auto"/>
        <w:bottom w:val="none" w:sz="0" w:space="0" w:color="auto"/>
        <w:right w:val="none" w:sz="0" w:space="0" w:color="auto"/>
      </w:divBdr>
    </w:div>
    <w:div w:id="1115751069">
      <w:bodyDiv w:val="1"/>
      <w:marLeft w:val="0"/>
      <w:marRight w:val="0"/>
      <w:marTop w:val="0"/>
      <w:marBottom w:val="0"/>
      <w:divBdr>
        <w:top w:val="none" w:sz="0" w:space="0" w:color="auto"/>
        <w:left w:val="none" w:sz="0" w:space="0" w:color="auto"/>
        <w:bottom w:val="none" w:sz="0" w:space="0" w:color="auto"/>
        <w:right w:val="none" w:sz="0" w:space="0" w:color="auto"/>
      </w:divBdr>
    </w:div>
    <w:div w:id="1116102454">
      <w:bodyDiv w:val="1"/>
      <w:marLeft w:val="0"/>
      <w:marRight w:val="0"/>
      <w:marTop w:val="0"/>
      <w:marBottom w:val="0"/>
      <w:divBdr>
        <w:top w:val="none" w:sz="0" w:space="0" w:color="auto"/>
        <w:left w:val="none" w:sz="0" w:space="0" w:color="auto"/>
        <w:bottom w:val="none" w:sz="0" w:space="0" w:color="auto"/>
        <w:right w:val="none" w:sz="0" w:space="0" w:color="auto"/>
      </w:divBdr>
    </w:div>
    <w:div w:id="1117067053">
      <w:bodyDiv w:val="1"/>
      <w:marLeft w:val="0"/>
      <w:marRight w:val="0"/>
      <w:marTop w:val="0"/>
      <w:marBottom w:val="0"/>
      <w:divBdr>
        <w:top w:val="none" w:sz="0" w:space="0" w:color="auto"/>
        <w:left w:val="none" w:sz="0" w:space="0" w:color="auto"/>
        <w:bottom w:val="none" w:sz="0" w:space="0" w:color="auto"/>
        <w:right w:val="none" w:sz="0" w:space="0" w:color="auto"/>
      </w:divBdr>
    </w:div>
    <w:div w:id="1117799102">
      <w:bodyDiv w:val="1"/>
      <w:marLeft w:val="0"/>
      <w:marRight w:val="0"/>
      <w:marTop w:val="0"/>
      <w:marBottom w:val="0"/>
      <w:divBdr>
        <w:top w:val="none" w:sz="0" w:space="0" w:color="auto"/>
        <w:left w:val="none" w:sz="0" w:space="0" w:color="auto"/>
        <w:bottom w:val="none" w:sz="0" w:space="0" w:color="auto"/>
        <w:right w:val="none" w:sz="0" w:space="0" w:color="auto"/>
      </w:divBdr>
    </w:div>
    <w:div w:id="1118645966">
      <w:bodyDiv w:val="1"/>
      <w:marLeft w:val="0"/>
      <w:marRight w:val="0"/>
      <w:marTop w:val="0"/>
      <w:marBottom w:val="0"/>
      <w:divBdr>
        <w:top w:val="none" w:sz="0" w:space="0" w:color="auto"/>
        <w:left w:val="none" w:sz="0" w:space="0" w:color="auto"/>
        <w:bottom w:val="none" w:sz="0" w:space="0" w:color="auto"/>
        <w:right w:val="none" w:sz="0" w:space="0" w:color="auto"/>
      </w:divBdr>
    </w:div>
    <w:div w:id="1119565420">
      <w:bodyDiv w:val="1"/>
      <w:marLeft w:val="0"/>
      <w:marRight w:val="0"/>
      <w:marTop w:val="0"/>
      <w:marBottom w:val="0"/>
      <w:divBdr>
        <w:top w:val="none" w:sz="0" w:space="0" w:color="auto"/>
        <w:left w:val="none" w:sz="0" w:space="0" w:color="auto"/>
        <w:bottom w:val="none" w:sz="0" w:space="0" w:color="auto"/>
        <w:right w:val="none" w:sz="0" w:space="0" w:color="auto"/>
      </w:divBdr>
    </w:div>
    <w:div w:id="1124151158">
      <w:bodyDiv w:val="1"/>
      <w:marLeft w:val="0"/>
      <w:marRight w:val="0"/>
      <w:marTop w:val="0"/>
      <w:marBottom w:val="0"/>
      <w:divBdr>
        <w:top w:val="none" w:sz="0" w:space="0" w:color="auto"/>
        <w:left w:val="none" w:sz="0" w:space="0" w:color="auto"/>
        <w:bottom w:val="none" w:sz="0" w:space="0" w:color="auto"/>
        <w:right w:val="none" w:sz="0" w:space="0" w:color="auto"/>
      </w:divBdr>
    </w:div>
    <w:div w:id="1126122042">
      <w:bodyDiv w:val="1"/>
      <w:marLeft w:val="0"/>
      <w:marRight w:val="0"/>
      <w:marTop w:val="0"/>
      <w:marBottom w:val="0"/>
      <w:divBdr>
        <w:top w:val="none" w:sz="0" w:space="0" w:color="auto"/>
        <w:left w:val="none" w:sz="0" w:space="0" w:color="auto"/>
        <w:bottom w:val="none" w:sz="0" w:space="0" w:color="auto"/>
        <w:right w:val="none" w:sz="0" w:space="0" w:color="auto"/>
      </w:divBdr>
    </w:div>
    <w:div w:id="1130394889">
      <w:bodyDiv w:val="1"/>
      <w:marLeft w:val="0"/>
      <w:marRight w:val="0"/>
      <w:marTop w:val="0"/>
      <w:marBottom w:val="0"/>
      <w:divBdr>
        <w:top w:val="none" w:sz="0" w:space="0" w:color="auto"/>
        <w:left w:val="none" w:sz="0" w:space="0" w:color="auto"/>
        <w:bottom w:val="none" w:sz="0" w:space="0" w:color="auto"/>
        <w:right w:val="none" w:sz="0" w:space="0" w:color="auto"/>
      </w:divBdr>
    </w:div>
    <w:div w:id="1133059007">
      <w:bodyDiv w:val="1"/>
      <w:marLeft w:val="0"/>
      <w:marRight w:val="0"/>
      <w:marTop w:val="0"/>
      <w:marBottom w:val="0"/>
      <w:divBdr>
        <w:top w:val="none" w:sz="0" w:space="0" w:color="auto"/>
        <w:left w:val="none" w:sz="0" w:space="0" w:color="auto"/>
        <w:bottom w:val="none" w:sz="0" w:space="0" w:color="auto"/>
        <w:right w:val="none" w:sz="0" w:space="0" w:color="auto"/>
      </w:divBdr>
      <w:divsChild>
        <w:div w:id="671106702">
          <w:marLeft w:val="480"/>
          <w:marRight w:val="0"/>
          <w:marTop w:val="0"/>
          <w:marBottom w:val="0"/>
          <w:divBdr>
            <w:top w:val="none" w:sz="0" w:space="0" w:color="auto"/>
            <w:left w:val="none" w:sz="0" w:space="0" w:color="auto"/>
            <w:bottom w:val="none" w:sz="0" w:space="0" w:color="auto"/>
            <w:right w:val="none" w:sz="0" w:space="0" w:color="auto"/>
          </w:divBdr>
        </w:div>
        <w:div w:id="1133525833">
          <w:marLeft w:val="480"/>
          <w:marRight w:val="0"/>
          <w:marTop w:val="0"/>
          <w:marBottom w:val="0"/>
          <w:divBdr>
            <w:top w:val="none" w:sz="0" w:space="0" w:color="auto"/>
            <w:left w:val="none" w:sz="0" w:space="0" w:color="auto"/>
            <w:bottom w:val="none" w:sz="0" w:space="0" w:color="auto"/>
            <w:right w:val="none" w:sz="0" w:space="0" w:color="auto"/>
          </w:divBdr>
        </w:div>
        <w:div w:id="1743062033">
          <w:marLeft w:val="480"/>
          <w:marRight w:val="0"/>
          <w:marTop w:val="0"/>
          <w:marBottom w:val="0"/>
          <w:divBdr>
            <w:top w:val="none" w:sz="0" w:space="0" w:color="auto"/>
            <w:left w:val="none" w:sz="0" w:space="0" w:color="auto"/>
            <w:bottom w:val="none" w:sz="0" w:space="0" w:color="auto"/>
            <w:right w:val="none" w:sz="0" w:space="0" w:color="auto"/>
          </w:divBdr>
        </w:div>
        <w:div w:id="266813969">
          <w:marLeft w:val="480"/>
          <w:marRight w:val="0"/>
          <w:marTop w:val="0"/>
          <w:marBottom w:val="0"/>
          <w:divBdr>
            <w:top w:val="none" w:sz="0" w:space="0" w:color="auto"/>
            <w:left w:val="none" w:sz="0" w:space="0" w:color="auto"/>
            <w:bottom w:val="none" w:sz="0" w:space="0" w:color="auto"/>
            <w:right w:val="none" w:sz="0" w:space="0" w:color="auto"/>
          </w:divBdr>
        </w:div>
        <w:div w:id="656610248">
          <w:marLeft w:val="480"/>
          <w:marRight w:val="0"/>
          <w:marTop w:val="0"/>
          <w:marBottom w:val="0"/>
          <w:divBdr>
            <w:top w:val="none" w:sz="0" w:space="0" w:color="auto"/>
            <w:left w:val="none" w:sz="0" w:space="0" w:color="auto"/>
            <w:bottom w:val="none" w:sz="0" w:space="0" w:color="auto"/>
            <w:right w:val="none" w:sz="0" w:space="0" w:color="auto"/>
          </w:divBdr>
        </w:div>
        <w:div w:id="2143186219">
          <w:marLeft w:val="480"/>
          <w:marRight w:val="0"/>
          <w:marTop w:val="0"/>
          <w:marBottom w:val="0"/>
          <w:divBdr>
            <w:top w:val="none" w:sz="0" w:space="0" w:color="auto"/>
            <w:left w:val="none" w:sz="0" w:space="0" w:color="auto"/>
            <w:bottom w:val="none" w:sz="0" w:space="0" w:color="auto"/>
            <w:right w:val="none" w:sz="0" w:space="0" w:color="auto"/>
          </w:divBdr>
        </w:div>
        <w:div w:id="1112169368">
          <w:marLeft w:val="480"/>
          <w:marRight w:val="0"/>
          <w:marTop w:val="0"/>
          <w:marBottom w:val="0"/>
          <w:divBdr>
            <w:top w:val="none" w:sz="0" w:space="0" w:color="auto"/>
            <w:left w:val="none" w:sz="0" w:space="0" w:color="auto"/>
            <w:bottom w:val="none" w:sz="0" w:space="0" w:color="auto"/>
            <w:right w:val="none" w:sz="0" w:space="0" w:color="auto"/>
          </w:divBdr>
        </w:div>
        <w:div w:id="1789085038">
          <w:marLeft w:val="480"/>
          <w:marRight w:val="0"/>
          <w:marTop w:val="0"/>
          <w:marBottom w:val="0"/>
          <w:divBdr>
            <w:top w:val="none" w:sz="0" w:space="0" w:color="auto"/>
            <w:left w:val="none" w:sz="0" w:space="0" w:color="auto"/>
            <w:bottom w:val="none" w:sz="0" w:space="0" w:color="auto"/>
            <w:right w:val="none" w:sz="0" w:space="0" w:color="auto"/>
          </w:divBdr>
        </w:div>
        <w:div w:id="552893400">
          <w:marLeft w:val="480"/>
          <w:marRight w:val="0"/>
          <w:marTop w:val="0"/>
          <w:marBottom w:val="0"/>
          <w:divBdr>
            <w:top w:val="none" w:sz="0" w:space="0" w:color="auto"/>
            <w:left w:val="none" w:sz="0" w:space="0" w:color="auto"/>
            <w:bottom w:val="none" w:sz="0" w:space="0" w:color="auto"/>
            <w:right w:val="none" w:sz="0" w:space="0" w:color="auto"/>
          </w:divBdr>
        </w:div>
        <w:div w:id="805242995">
          <w:marLeft w:val="480"/>
          <w:marRight w:val="0"/>
          <w:marTop w:val="0"/>
          <w:marBottom w:val="0"/>
          <w:divBdr>
            <w:top w:val="none" w:sz="0" w:space="0" w:color="auto"/>
            <w:left w:val="none" w:sz="0" w:space="0" w:color="auto"/>
            <w:bottom w:val="none" w:sz="0" w:space="0" w:color="auto"/>
            <w:right w:val="none" w:sz="0" w:space="0" w:color="auto"/>
          </w:divBdr>
        </w:div>
        <w:div w:id="458492191">
          <w:marLeft w:val="480"/>
          <w:marRight w:val="0"/>
          <w:marTop w:val="0"/>
          <w:marBottom w:val="0"/>
          <w:divBdr>
            <w:top w:val="none" w:sz="0" w:space="0" w:color="auto"/>
            <w:left w:val="none" w:sz="0" w:space="0" w:color="auto"/>
            <w:bottom w:val="none" w:sz="0" w:space="0" w:color="auto"/>
            <w:right w:val="none" w:sz="0" w:space="0" w:color="auto"/>
          </w:divBdr>
        </w:div>
        <w:div w:id="1720741853">
          <w:marLeft w:val="480"/>
          <w:marRight w:val="0"/>
          <w:marTop w:val="0"/>
          <w:marBottom w:val="0"/>
          <w:divBdr>
            <w:top w:val="none" w:sz="0" w:space="0" w:color="auto"/>
            <w:left w:val="none" w:sz="0" w:space="0" w:color="auto"/>
            <w:bottom w:val="none" w:sz="0" w:space="0" w:color="auto"/>
            <w:right w:val="none" w:sz="0" w:space="0" w:color="auto"/>
          </w:divBdr>
        </w:div>
        <w:div w:id="368454931">
          <w:marLeft w:val="480"/>
          <w:marRight w:val="0"/>
          <w:marTop w:val="0"/>
          <w:marBottom w:val="0"/>
          <w:divBdr>
            <w:top w:val="none" w:sz="0" w:space="0" w:color="auto"/>
            <w:left w:val="none" w:sz="0" w:space="0" w:color="auto"/>
            <w:bottom w:val="none" w:sz="0" w:space="0" w:color="auto"/>
            <w:right w:val="none" w:sz="0" w:space="0" w:color="auto"/>
          </w:divBdr>
        </w:div>
        <w:div w:id="970358558">
          <w:marLeft w:val="480"/>
          <w:marRight w:val="0"/>
          <w:marTop w:val="0"/>
          <w:marBottom w:val="0"/>
          <w:divBdr>
            <w:top w:val="none" w:sz="0" w:space="0" w:color="auto"/>
            <w:left w:val="none" w:sz="0" w:space="0" w:color="auto"/>
            <w:bottom w:val="none" w:sz="0" w:space="0" w:color="auto"/>
            <w:right w:val="none" w:sz="0" w:space="0" w:color="auto"/>
          </w:divBdr>
        </w:div>
        <w:div w:id="1305428432">
          <w:marLeft w:val="480"/>
          <w:marRight w:val="0"/>
          <w:marTop w:val="0"/>
          <w:marBottom w:val="0"/>
          <w:divBdr>
            <w:top w:val="none" w:sz="0" w:space="0" w:color="auto"/>
            <w:left w:val="none" w:sz="0" w:space="0" w:color="auto"/>
            <w:bottom w:val="none" w:sz="0" w:space="0" w:color="auto"/>
            <w:right w:val="none" w:sz="0" w:space="0" w:color="auto"/>
          </w:divBdr>
        </w:div>
        <w:div w:id="1843084275">
          <w:marLeft w:val="480"/>
          <w:marRight w:val="0"/>
          <w:marTop w:val="0"/>
          <w:marBottom w:val="0"/>
          <w:divBdr>
            <w:top w:val="none" w:sz="0" w:space="0" w:color="auto"/>
            <w:left w:val="none" w:sz="0" w:space="0" w:color="auto"/>
            <w:bottom w:val="none" w:sz="0" w:space="0" w:color="auto"/>
            <w:right w:val="none" w:sz="0" w:space="0" w:color="auto"/>
          </w:divBdr>
        </w:div>
        <w:div w:id="2101756002">
          <w:marLeft w:val="480"/>
          <w:marRight w:val="0"/>
          <w:marTop w:val="0"/>
          <w:marBottom w:val="0"/>
          <w:divBdr>
            <w:top w:val="none" w:sz="0" w:space="0" w:color="auto"/>
            <w:left w:val="none" w:sz="0" w:space="0" w:color="auto"/>
            <w:bottom w:val="none" w:sz="0" w:space="0" w:color="auto"/>
            <w:right w:val="none" w:sz="0" w:space="0" w:color="auto"/>
          </w:divBdr>
        </w:div>
        <w:div w:id="2006667098">
          <w:marLeft w:val="480"/>
          <w:marRight w:val="0"/>
          <w:marTop w:val="0"/>
          <w:marBottom w:val="0"/>
          <w:divBdr>
            <w:top w:val="none" w:sz="0" w:space="0" w:color="auto"/>
            <w:left w:val="none" w:sz="0" w:space="0" w:color="auto"/>
            <w:bottom w:val="none" w:sz="0" w:space="0" w:color="auto"/>
            <w:right w:val="none" w:sz="0" w:space="0" w:color="auto"/>
          </w:divBdr>
        </w:div>
        <w:div w:id="1081490383">
          <w:marLeft w:val="480"/>
          <w:marRight w:val="0"/>
          <w:marTop w:val="0"/>
          <w:marBottom w:val="0"/>
          <w:divBdr>
            <w:top w:val="none" w:sz="0" w:space="0" w:color="auto"/>
            <w:left w:val="none" w:sz="0" w:space="0" w:color="auto"/>
            <w:bottom w:val="none" w:sz="0" w:space="0" w:color="auto"/>
            <w:right w:val="none" w:sz="0" w:space="0" w:color="auto"/>
          </w:divBdr>
        </w:div>
        <w:div w:id="522207521">
          <w:marLeft w:val="480"/>
          <w:marRight w:val="0"/>
          <w:marTop w:val="0"/>
          <w:marBottom w:val="0"/>
          <w:divBdr>
            <w:top w:val="none" w:sz="0" w:space="0" w:color="auto"/>
            <w:left w:val="none" w:sz="0" w:space="0" w:color="auto"/>
            <w:bottom w:val="none" w:sz="0" w:space="0" w:color="auto"/>
            <w:right w:val="none" w:sz="0" w:space="0" w:color="auto"/>
          </w:divBdr>
        </w:div>
        <w:div w:id="938681896">
          <w:marLeft w:val="480"/>
          <w:marRight w:val="0"/>
          <w:marTop w:val="0"/>
          <w:marBottom w:val="0"/>
          <w:divBdr>
            <w:top w:val="none" w:sz="0" w:space="0" w:color="auto"/>
            <w:left w:val="none" w:sz="0" w:space="0" w:color="auto"/>
            <w:bottom w:val="none" w:sz="0" w:space="0" w:color="auto"/>
            <w:right w:val="none" w:sz="0" w:space="0" w:color="auto"/>
          </w:divBdr>
        </w:div>
        <w:div w:id="1507134971">
          <w:marLeft w:val="480"/>
          <w:marRight w:val="0"/>
          <w:marTop w:val="0"/>
          <w:marBottom w:val="0"/>
          <w:divBdr>
            <w:top w:val="none" w:sz="0" w:space="0" w:color="auto"/>
            <w:left w:val="none" w:sz="0" w:space="0" w:color="auto"/>
            <w:bottom w:val="none" w:sz="0" w:space="0" w:color="auto"/>
            <w:right w:val="none" w:sz="0" w:space="0" w:color="auto"/>
          </w:divBdr>
        </w:div>
        <w:div w:id="1637181706">
          <w:marLeft w:val="480"/>
          <w:marRight w:val="0"/>
          <w:marTop w:val="0"/>
          <w:marBottom w:val="0"/>
          <w:divBdr>
            <w:top w:val="none" w:sz="0" w:space="0" w:color="auto"/>
            <w:left w:val="none" w:sz="0" w:space="0" w:color="auto"/>
            <w:bottom w:val="none" w:sz="0" w:space="0" w:color="auto"/>
            <w:right w:val="none" w:sz="0" w:space="0" w:color="auto"/>
          </w:divBdr>
        </w:div>
        <w:div w:id="1350254371">
          <w:marLeft w:val="480"/>
          <w:marRight w:val="0"/>
          <w:marTop w:val="0"/>
          <w:marBottom w:val="0"/>
          <w:divBdr>
            <w:top w:val="none" w:sz="0" w:space="0" w:color="auto"/>
            <w:left w:val="none" w:sz="0" w:space="0" w:color="auto"/>
            <w:bottom w:val="none" w:sz="0" w:space="0" w:color="auto"/>
            <w:right w:val="none" w:sz="0" w:space="0" w:color="auto"/>
          </w:divBdr>
        </w:div>
        <w:div w:id="1276986621">
          <w:marLeft w:val="480"/>
          <w:marRight w:val="0"/>
          <w:marTop w:val="0"/>
          <w:marBottom w:val="0"/>
          <w:divBdr>
            <w:top w:val="none" w:sz="0" w:space="0" w:color="auto"/>
            <w:left w:val="none" w:sz="0" w:space="0" w:color="auto"/>
            <w:bottom w:val="none" w:sz="0" w:space="0" w:color="auto"/>
            <w:right w:val="none" w:sz="0" w:space="0" w:color="auto"/>
          </w:divBdr>
        </w:div>
        <w:div w:id="810632032">
          <w:marLeft w:val="480"/>
          <w:marRight w:val="0"/>
          <w:marTop w:val="0"/>
          <w:marBottom w:val="0"/>
          <w:divBdr>
            <w:top w:val="none" w:sz="0" w:space="0" w:color="auto"/>
            <w:left w:val="none" w:sz="0" w:space="0" w:color="auto"/>
            <w:bottom w:val="none" w:sz="0" w:space="0" w:color="auto"/>
            <w:right w:val="none" w:sz="0" w:space="0" w:color="auto"/>
          </w:divBdr>
        </w:div>
        <w:div w:id="1457136625">
          <w:marLeft w:val="480"/>
          <w:marRight w:val="0"/>
          <w:marTop w:val="0"/>
          <w:marBottom w:val="0"/>
          <w:divBdr>
            <w:top w:val="none" w:sz="0" w:space="0" w:color="auto"/>
            <w:left w:val="none" w:sz="0" w:space="0" w:color="auto"/>
            <w:bottom w:val="none" w:sz="0" w:space="0" w:color="auto"/>
            <w:right w:val="none" w:sz="0" w:space="0" w:color="auto"/>
          </w:divBdr>
        </w:div>
        <w:div w:id="1725060942">
          <w:marLeft w:val="480"/>
          <w:marRight w:val="0"/>
          <w:marTop w:val="0"/>
          <w:marBottom w:val="0"/>
          <w:divBdr>
            <w:top w:val="none" w:sz="0" w:space="0" w:color="auto"/>
            <w:left w:val="none" w:sz="0" w:space="0" w:color="auto"/>
            <w:bottom w:val="none" w:sz="0" w:space="0" w:color="auto"/>
            <w:right w:val="none" w:sz="0" w:space="0" w:color="auto"/>
          </w:divBdr>
        </w:div>
        <w:div w:id="2021732376">
          <w:marLeft w:val="480"/>
          <w:marRight w:val="0"/>
          <w:marTop w:val="0"/>
          <w:marBottom w:val="0"/>
          <w:divBdr>
            <w:top w:val="none" w:sz="0" w:space="0" w:color="auto"/>
            <w:left w:val="none" w:sz="0" w:space="0" w:color="auto"/>
            <w:bottom w:val="none" w:sz="0" w:space="0" w:color="auto"/>
            <w:right w:val="none" w:sz="0" w:space="0" w:color="auto"/>
          </w:divBdr>
        </w:div>
        <w:div w:id="367754733">
          <w:marLeft w:val="480"/>
          <w:marRight w:val="0"/>
          <w:marTop w:val="0"/>
          <w:marBottom w:val="0"/>
          <w:divBdr>
            <w:top w:val="none" w:sz="0" w:space="0" w:color="auto"/>
            <w:left w:val="none" w:sz="0" w:space="0" w:color="auto"/>
            <w:bottom w:val="none" w:sz="0" w:space="0" w:color="auto"/>
            <w:right w:val="none" w:sz="0" w:space="0" w:color="auto"/>
          </w:divBdr>
        </w:div>
        <w:div w:id="149369919">
          <w:marLeft w:val="480"/>
          <w:marRight w:val="0"/>
          <w:marTop w:val="0"/>
          <w:marBottom w:val="0"/>
          <w:divBdr>
            <w:top w:val="none" w:sz="0" w:space="0" w:color="auto"/>
            <w:left w:val="none" w:sz="0" w:space="0" w:color="auto"/>
            <w:bottom w:val="none" w:sz="0" w:space="0" w:color="auto"/>
            <w:right w:val="none" w:sz="0" w:space="0" w:color="auto"/>
          </w:divBdr>
        </w:div>
        <w:div w:id="1799882930">
          <w:marLeft w:val="480"/>
          <w:marRight w:val="0"/>
          <w:marTop w:val="0"/>
          <w:marBottom w:val="0"/>
          <w:divBdr>
            <w:top w:val="none" w:sz="0" w:space="0" w:color="auto"/>
            <w:left w:val="none" w:sz="0" w:space="0" w:color="auto"/>
            <w:bottom w:val="none" w:sz="0" w:space="0" w:color="auto"/>
            <w:right w:val="none" w:sz="0" w:space="0" w:color="auto"/>
          </w:divBdr>
        </w:div>
        <w:div w:id="345520081">
          <w:marLeft w:val="480"/>
          <w:marRight w:val="0"/>
          <w:marTop w:val="0"/>
          <w:marBottom w:val="0"/>
          <w:divBdr>
            <w:top w:val="none" w:sz="0" w:space="0" w:color="auto"/>
            <w:left w:val="none" w:sz="0" w:space="0" w:color="auto"/>
            <w:bottom w:val="none" w:sz="0" w:space="0" w:color="auto"/>
            <w:right w:val="none" w:sz="0" w:space="0" w:color="auto"/>
          </w:divBdr>
        </w:div>
        <w:div w:id="2007512910">
          <w:marLeft w:val="480"/>
          <w:marRight w:val="0"/>
          <w:marTop w:val="0"/>
          <w:marBottom w:val="0"/>
          <w:divBdr>
            <w:top w:val="none" w:sz="0" w:space="0" w:color="auto"/>
            <w:left w:val="none" w:sz="0" w:space="0" w:color="auto"/>
            <w:bottom w:val="none" w:sz="0" w:space="0" w:color="auto"/>
            <w:right w:val="none" w:sz="0" w:space="0" w:color="auto"/>
          </w:divBdr>
        </w:div>
        <w:div w:id="1095982412">
          <w:marLeft w:val="480"/>
          <w:marRight w:val="0"/>
          <w:marTop w:val="0"/>
          <w:marBottom w:val="0"/>
          <w:divBdr>
            <w:top w:val="none" w:sz="0" w:space="0" w:color="auto"/>
            <w:left w:val="none" w:sz="0" w:space="0" w:color="auto"/>
            <w:bottom w:val="none" w:sz="0" w:space="0" w:color="auto"/>
            <w:right w:val="none" w:sz="0" w:space="0" w:color="auto"/>
          </w:divBdr>
        </w:div>
        <w:div w:id="1597397531">
          <w:marLeft w:val="480"/>
          <w:marRight w:val="0"/>
          <w:marTop w:val="0"/>
          <w:marBottom w:val="0"/>
          <w:divBdr>
            <w:top w:val="none" w:sz="0" w:space="0" w:color="auto"/>
            <w:left w:val="none" w:sz="0" w:space="0" w:color="auto"/>
            <w:bottom w:val="none" w:sz="0" w:space="0" w:color="auto"/>
            <w:right w:val="none" w:sz="0" w:space="0" w:color="auto"/>
          </w:divBdr>
        </w:div>
        <w:div w:id="1618023131">
          <w:marLeft w:val="480"/>
          <w:marRight w:val="0"/>
          <w:marTop w:val="0"/>
          <w:marBottom w:val="0"/>
          <w:divBdr>
            <w:top w:val="none" w:sz="0" w:space="0" w:color="auto"/>
            <w:left w:val="none" w:sz="0" w:space="0" w:color="auto"/>
            <w:bottom w:val="none" w:sz="0" w:space="0" w:color="auto"/>
            <w:right w:val="none" w:sz="0" w:space="0" w:color="auto"/>
          </w:divBdr>
        </w:div>
        <w:div w:id="1746879728">
          <w:marLeft w:val="480"/>
          <w:marRight w:val="0"/>
          <w:marTop w:val="0"/>
          <w:marBottom w:val="0"/>
          <w:divBdr>
            <w:top w:val="none" w:sz="0" w:space="0" w:color="auto"/>
            <w:left w:val="none" w:sz="0" w:space="0" w:color="auto"/>
            <w:bottom w:val="none" w:sz="0" w:space="0" w:color="auto"/>
            <w:right w:val="none" w:sz="0" w:space="0" w:color="auto"/>
          </w:divBdr>
        </w:div>
        <w:div w:id="1404834343">
          <w:marLeft w:val="480"/>
          <w:marRight w:val="0"/>
          <w:marTop w:val="0"/>
          <w:marBottom w:val="0"/>
          <w:divBdr>
            <w:top w:val="none" w:sz="0" w:space="0" w:color="auto"/>
            <w:left w:val="none" w:sz="0" w:space="0" w:color="auto"/>
            <w:bottom w:val="none" w:sz="0" w:space="0" w:color="auto"/>
            <w:right w:val="none" w:sz="0" w:space="0" w:color="auto"/>
          </w:divBdr>
        </w:div>
        <w:div w:id="1578326491">
          <w:marLeft w:val="480"/>
          <w:marRight w:val="0"/>
          <w:marTop w:val="0"/>
          <w:marBottom w:val="0"/>
          <w:divBdr>
            <w:top w:val="none" w:sz="0" w:space="0" w:color="auto"/>
            <w:left w:val="none" w:sz="0" w:space="0" w:color="auto"/>
            <w:bottom w:val="none" w:sz="0" w:space="0" w:color="auto"/>
            <w:right w:val="none" w:sz="0" w:space="0" w:color="auto"/>
          </w:divBdr>
        </w:div>
        <w:div w:id="1324971134">
          <w:marLeft w:val="480"/>
          <w:marRight w:val="0"/>
          <w:marTop w:val="0"/>
          <w:marBottom w:val="0"/>
          <w:divBdr>
            <w:top w:val="none" w:sz="0" w:space="0" w:color="auto"/>
            <w:left w:val="none" w:sz="0" w:space="0" w:color="auto"/>
            <w:bottom w:val="none" w:sz="0" w:space="0" w:color="auto"/>
            <w:right w:val="none" w:sz="0" w:space="0" w:color="auto"/>
          </w:divBdr>
        </w:div>
        <w:div w:id="994071908">
          <w:marLeft w:val="480"/>
          <w:marRight w:val="0"/>
          <w:marTop w:val="0"/>
          <w:marBottom w:val="0"/>
          <w:divBdr>
            <w:top w:val="none" w:sz="0" w:space="0" w:color="auto"/>
            <w:left w:val="none" w:sz="0" w:space="0" w:color="auto"/>
            <w:bottom w:val="none" w:sz="0" w:space="0" w:color="auto"/>
            <w:right w:val="none" w:sz="0" w:space="0" w:color="auto"/>
          </w:divBdr>
        </w:div>
        <w:div w:id="297686809">
          <w:marLeft w:val="480"/>
          <w:marRight w:val="0"/>
          <w:marTop w:val="0"/>
          <w:marBottom w:val="0"/>
          <w:divBdr>
            <w:top w:val="none" w:sz="0" w:space="0" w:color="auto"/>
            <w:left w:val="none" w:sz="0" w:space="0" w:color="auto"/>
            <w:bottom w:val="none" w:sz="0" w:space="0" w:color="auto"/>
            <w:right w:val="none" w:sz="0" w:space="0" w:color="auto"/>
          </w:divBdr>
        </w:div>
        <w:div w:id="209846684">
          <w:marLeft w:val="480"/>
          <w:marRight w:val="0"/>
          <w:marTop w:val="0"/>
          <w:marBottom w:val="0"/>
          <w:divBdr>
            <w:top w:val="none" w:sz="0" w:space="0" w:color="auto"/>
            <w:left w:val="none" w:sz="0" w:space="0" w:color="auto"/>
            <w:bottom w:val="none" w:sz="0" w:space="0" w:color="auto"/>
            <w:right w:val="none" w:sz="0" w:space="0" w:color="auto"/>
          </w:divBdr>
        </w:div>
        <w:div w:id="968557823">
          <w:marLeft w:val="480"/>
          <w:marRight w:val="0"/>
          <w:marTop w:val="0"/>
          <w:marBottom w:val="0"/>
          <w:divBdr>
            <w:top w:val="none" w:sz="0" w:space="0" w:color="auto"/>
            <w:left w:val="none" w:sz="0" w:space="0" w:color="auto"/>
            <w:bottom w:val="none" w:sz="0" w:space="0" w:color="auto"/>
            <w:right w:val="none" w:sz="0" w:space="0" w:color="auto"/>
          </w:divBdr>
        </w:div>
        <w:div w:id="1117408553">
          <w:marLeft w:val="480"/>
          <w:marRight w:val="0"/>
          <w:marTop w:val="0"/>
          <w:marBottom w:val="0"/>
          <w:divBdr>
            <w:top w:val="none" w:sz="0" w:space="0" w:color="auto"/>
            <w:left w:val="none" w:sz="0" w:space="0" w:color="auto"/>
            <w:bottom w:val="none" w:sz="0" w:space="0" w:color="auto"/>
            <w:right w:val="none" w:sz="0" w:space="0" w:color="auto"/>
          </w:divBdr>
        </w:div>
        <w:div w:id="1291323975">
          <w:marLeft w:val="480"/>
          <w:marRight w:val="0"/>
          <w:marTop w:val="0"/>
          <w:marBottom w:val="0"/>
          <w:divBdr>
            <w:top w:val="none" w:sz="0" w:space="0" w:color="auto"/>
            <w:left w:val="none" w:sz="0" w:space="0" w:color="auto"/>
            <w:bottom w:val="none" w:sz="0" w:space="0" w:color="auto"/>
            <w:right w:val="none" w:sz="0" w:space="0" w:color="auto"/>
          </w:divBdr>
        </w:div>
        <w:div w:id="1663506037">
          <w:marLeft w:val="480"/>
          <w:marRight w:val="0"/>
          <w:marTop w:val="0"/>
          <w:marBottom w:val="0"/>
          <w:divBdr>
            <w:top w:val="none" w:sz="0" w:space="0" w:color="auto"/>
            <w:left w:val="none" w:sz="0" w:space="0" w:color="auto"/>
            <w:bottom w:val="none" w:sz="0" w:space="0" w:color="auto"/>
            <w:right w:val="none" w:sz="0" w:space="0" w:color="auto"/>
          </w:divBdr>
        </w:div>
        <w:div w:id="601109350">
          <w:marLeft w:val="480"/>
          <w:marRight w:val="0"/>
          <w:marTop w:val="0"/>
          <w:marBottom w:val="0"/>
          <w:divBdr>
            <w:top w:val="none" w:sz="0" w:space="0" w:color="auto"/>
            <w:left w:val="none" w:sz="0" w:space="0" w:color="auto"/>
            <w:bottom w:val="none" w:sz="0" w:space="0" w:color="auto"/>
            <w:right w:val="none" w:sz="0" w:space="0" w:color="auto"/>
          </w:divBdr>
        </w:div>
        <w:div w:id="1834762319">
          <w:marLeft w:val="480"/>
          <w:marRight w:val="0"/>
          <w:marTop w:val="0"/>
          <w:marBottom w:val="0"/>
          <w:divBdr>
            <w:top w:val="none" w:sz="0" w:space="0" w:color="auto"/>
            <w:left w:val="none" w:sz="0" w:space="0" w:color="auto"/>
            <w:bottom w:val="none" w:sz="0" w:space="0" w:color="auto"/>
            <w:right w:val="none" w:sz="0" w:space="0" w:color="auto"/>
          </w:divBdr>
        </w:div>
        <w:div w:id="645820375">
          <w:marLeft w:val="480"/>
          <w:marRight w:val="0"/>
          <w:marTop w:val="0"/>
          <w:marBottom w:val="0"/>
          <w:divBdr>
            <w:top w:val="none" w:sz="0" w:space="0" w:color="auto"/>
            <w:left w:val="none" w:sz="0" w:space="0" w:color="auto"/>
            <w:bottom w:val="none" w:sz="0" w:space="0" w:color="auto"/>
            <w:right w:val="none" w:sz="0" w:space="0" w:color="auto"/>
          </w:divBdr>
        </w:div>
      </w:divsChild>
    </w:div>
    <w:div w:id="1138109587">
      <w:bodyDiv w:val="1"/>
      <w:marLeft w:val="0"/>
      <w:marRight w:val="0"/>
      <w:marTop w:val="0"/>
      <w:marBottom w:val="0"/>
      <w:divBdr>
        <w:top w:val="none" w:sz="0" w:space="0" w:color="auto"/>
        <w:left w:val="none" w:sz="0" w:space="0" w:color="auto"/>
        <w:bottom w:val="none" w:sz="0" w:space="0" w:color="auto"/>
        <w:right w:val="none" w:sz="0" w:space="0" w:color="auto"/>
      </w:divBdr>
    </w:div>
    <w:div w:id="1139416610">
      <w:bodyDiv w:val="1"/>
      <w:marLeft w:val="0"/>
      <w:marRight w:val="0"/>
      <w:marTop w:val="0"/>
      <w:marBottom w:val="0"/>
      <w:divBdr>
        <w:top w:val="none" w:sz="0" w:space="0" w:color="auto"/>
        <w:left w:val="none" w:sz="0" w:space="0" w:color="auto"/>
        <w:bottom w:val="none" w:sz="0" w:space="0" w:color="auto"/>
        <w:right w:val="none" w:sz="0" w:space="0" w:color="auto"/>
      </w:divBdr>
    </w:div>
    <w:div w:id="1144588394">
      <w:bodyDiv w:val="1"/>
      <w:marLeft w:val="0"/>
      <w:marRight w:val="0"/>
      <w:marTop w:val="0"/>
      <w:marBottom w:val="0"/>
      <w:divBdr>
        <w:top w:val="none" w:sz="0" w:space="0" w:color="auto"/>
        <w:left w:val="none" w:sz="0" w:space="0" w:color="auto"/>
        <w:bottom w:val="none" w:sz="0" w:space="0" w:color="auto"/>
        <w:right w:val="none" w:sz="0" w:space="0" w:color="auto"/>
      </w:divBdr>
    </w:div>
    <w:div w:id="1144808614">
      <w:bodyDiv w:val="1"/>
      <w:marLeft w:val="0"/>
      <w:marRight w:val="0"/>
      <w:marTop w:val="0"/>
      <w:marBottom w:val="0"/>
      <w:divBdr>
        <w:top w:val="none" w:sz="0" w:space="0" w:color="auto"/>
        <w:left w:val="none" w:sz="0" w:space="0" w:color="auto"/>
        <w:bottom w:val="none" w:sz="0" w:space="0" w:color="auto"/>
        <w:right w:val="none" w:sz="0" w:space="0" w:color="auto"/>
      </w:divBdr>
      <w:divsChild>
        <w:div w:id="138304623">
          <w:marLeft w:val="480"/>
          <w:marRight w:val="0"/>
          <w:marTop w:val="0"/>
          <w:marBottom w:val="0"/>
          <w:divBdr>
            <w:top w:val="none" w:sz="0" w:space="0" w:color="auto"/>
            <w:left w:val="none" w:sz="0" w:space="0" w:color="auto"/>
            <w:bottom w:val="none" w:sz="0" w:space="0" w:color="auto"/>
            <w:right w:val="none" w:sz="0" w:space="0" w:color="auto"/>
          </w:divBdr>
        </w:div>
        <w:div w:id="962811567">
          <w:marLeft w:val="480"/>
          <w:marRight w:val="0"/>
          <w:marTop w:val="0"/>
          <w:marBottom w:val="0"/>
          <w:divBdr>
            <w:top w:val="none" w:sz="0" w:space="0" w:color="auto"/>
            <w:left w:val="none" w:sz="0" w:space="0" w:color="auto"/>
            <w:bottom w:val="none" w:sz="0" w:space="0" w:color="auto"/>
            <w:right w:val="none" w:sz="0" w:space="0" w:color="auto"/>
          </w:divBdr>
        </w:div>
        <w:div w:id="316224890">
          <w:marLeft w:val="480"/>
          <w:marRight w:val="0"/>
          <w:marTop w:val="0"/>
          <w:marBottom w:val="0"/>
          <w:divBdr>
            <w:top w:val="none" w:sz="0" w:space="0" w:color="auto"/>
            <w:left w:val="none" w:sz="0" w:space="0" w:color="auto"/>
            <w:bottom w:val="none" w:sz="0" w:space="0" w:color="auto"/>
            <w:right w:val="none" w:sz="0" w:space="0" w:color="auto"/>
          </w:divBdr>
        </w:div>
        <w:div w:id="423233257">
          <w:marLeft w:val="480"/>
          <w:marRight w:val="0"/>
          <w:marTop w:val="0"/>
          <w:marBottom w:val="0"/>
          <w:divBdr>
            <w:top w:val="none" w:sz="0" w:space="0" w:color="auto"/>
            <w:left w:val="none" w:sz="0" w:space="0" w:color="auto"/>
            <w:bottom w:val="none" w:sz="0" w:space="0" w:color="auto"/>
            <w:right w:val="none" w:sz="0" w:space="0" w:color="auto"/>
          </w:divBdr>
        </w:div>
        <w:div w:id="820539225">
          <w:marLeft w:val="480"/>
          <w:marRight w:val="0"/>
          <w:marTop w:val="0"/>
          <w:marBottom w:val="0"/>
          <w:divBdr>
            <w:top w:val="none" w:sz="0" w:space="0" w:color="auto"/>
            <w:left w:val="none" w:sz="0" w:space="0" w:color="auto"/>
            <w:bottom w:val="none" w:sz="0" w:space="0" w:color="auto"/>
            <w:right w:val="none" w:sz="0" w:space="0" w:color="auto"/>
          </w:divBdr>
        </w:div>
        <w:div w:id="1168524019">
          <w:marLeft w:val="480"/>
          <w:marRight w:val="0"/>
          <w:marTop w:val="0"/>
          <w:marBottom w:val="0"/>
          <w:divBdr>
            <w:top w:val="none" w:sz="0" w:space="0" w:color="auto"/>
            <w:left w:val="none" w:sz="0" w:space="0" w:color="auto"/>
            <w:bottom w:val="none" w:sz="0" w:space="0" w:color="auto"/>
            <w:right w:val="none" w:sz="0" w:space="0" w:color="auto"/>
          </w:divBdr>
        </w:div>
        <w:div w:id="107433204">
          <w:marLeft w:val="480"/>
          <w:marRight w:val="0"/>
          <w:marTop w:val="0"/>
          <w:marBottom w:val="0"/>
          <w:divBdr>
            <w:top w:val="none" w:sz="0" w:space="0" w:color="auto"/>
            <w:left w:val="none" w:sz="0" w:space="0" w:color="auto"/>
            <w:bottom w:val="none" w:sz="0" w:space="0" w:color="auto"/>
            <w:right w:val="none" w:sz="0" w:space="0" w:color="auto"/>
          </w:divBdr>
        </w:div>
        <w:div w:id="1388533568">
          <w:marLeft w:val="480"/>
          <w:marRight w:val="0"/>
          <w:marTop w:val="0"/>
          <w:marBottom w:val="0"/>
          <w:divBdr>
            <w:top w:val="none" w:sz="0" w:space="0" w:color="auto"/>
            <w:left w:val="none" w:sz="0" w:space="0" w:color="auto"/>
            <w:bottom w:val="none" w:sz="0" w:space="0" w:color="auto"/>
            <w:right w:val="none" w:sz="0" w:space="0" w:color="auto"/>
          </w:divBdr>
        </w:div>
        <w:div w:id="1095128978">
          <w:marLeft w:val="480"/>
          <w:marRight w:val="0"/>
          <w:marTop w:val="0"/>
          <w:marBottom w:val="0"/>
          <w:divBdr>
            <w:top w:val="none" w:sz="0" w:space="0" w:color="auto"/>
            <w:left w:val="none" w:sz="0" w:space="0" w:color="auto"/>
            <w:bottom w:val="none" w:sz="0" w:space="0" w:color="auto"/>
            <w:right w:val="none" w:sz="0" w:space="0" w:color="auto"/>
          </w:divBdr>
        </w:div>
        <w:div w:id="576398679">
          <w:marLeft w:val="480"/>
          <w:marRight w:val="0"/>
          <w:marTop w:val="0"/>
          <w:marBottom w:val="0"/>
          <w:divBdr>
            <w:top w:val="none" w:sz="0" w:space="0" w:color="auto"/>
            <w:left w:val="none" w:sz="0" w:space="0" w:color="auto"/>
            <w:bottom w:val="none" w:sz="0" w:space="0" w:color="auto"/>
            <w:right w:val="none" w:sz="0" w:space="0" w:color="auto"/>
          </w:divBdr>
        </w:div>
        <w:div w:id="281037121">
          <w:marLeft w:val="480"/>
          <w:marRight w:val="0"/>
          <w:marTop w:val="0"/>
          <w:marBottom w:val="0"/>
          <w:divBdr>
            <w:top w:val="none" w:sz="0" w:space="0" w:color="auto"/>
            <w:left w:val="none" w:sz="0" w:space="0" w:color="auto"/>
            <w:bottom w:val="none" w:sz="0" w:space="0" w:color="auto"/>
            <w:right w:val="none" w:sz="0" w:space="0" w:color="auto"/>
          </w:divBdr>
        </w:div>
        <w:div w:id="1402674273">
          <w:marLeft w:val="480"/>
          <w:marRight w:val="0"/>
          <w:marTop w:val="0"/>
          <w:marBottom w:val="0"/>
          <w:divBdr>
            <w:top w:val="none" w:sz="0" w:space="0" w:color="auto"/>
            <w:left w:val="none" w:sz="0" w:space="0" w:color="auto"/>
            <w:bottom w:val="none" w:sz="0" w:space="0" w:color="auto"/>
            <w:right w:val="none" w:sz="0" w:space="0" w:color="auto"/>
          </w:divBdr>
        </w:div>
        <w:div w:id="1176579661">
          <w:marLeft w:val="480"/>
          <w:marRight w:val="0"/>
          <w:marTop w:val="0"/>
          <w:marBottom w:val="0"/>
          <w:divBdr>
            <w:top w:val="none" w:sz="0" w:space="0" w:color="auto"/>
            <w:left w:val="none" w:sz="0" w:space="0" w:color="auto"/>
            <w:bottom w:val="none" w:sz="0" w:space="0" w:color="auto"/>
            <w:right w:val="none" w:sz="0" w:space="0" w:color="auto"/>
          </w:divBdr>
        </w:div>
        <w:div w:id="1202327463">
          <w:marLeft w:val="480"/>
          <w:marRight w:val="0"/>
          <w:marTop w:val="0"/>
          <w:marBottom w:val="0"/>
          <w:divBdr>
            <w:top w:val="none" w:sz="0" w:space="0" w:color="auto"/>
            <w:left w:val="none" w:sz="0" w:space="0" w:color="auto"/>
            <w:bottom w:val="none" w:sz="0" w:space="0" w:color="auto"/>
            <w:right w:val="none" w:sz="0" w:space="0" w:color="auto"/>
          </w:divBdr>
        </w:div>
        <w:div w:id="423579074">
          <w:marLeft w:val="480"/>
          <w:marRight w:val="0"/>
          <w:marTop w:val="0"/>
          <w:marBottom w:val="0"/>
          <w:divBdr>
            <w:top w:val="none" w:sz="0" w:space="0" w:color="auto"/>
            <w:left w:val="none" w:sz="0" w:space="0" w:color="auto"/>
            <w:bottom w:val="none" w:sz="0" w:space="0" w:color="auto"/>
            <w:right w:val="none" w:sz="0" w:space="0" w:color="auto"/>
          </w:divBdr>
        </w:div>
        <w:div w:id="995648626">
          <w:marLeft w:val="480"/>
          <w:marRight w:val="0"/>
          <w:marTop w:val="0"/>
          <w:marBottom w:val="0"/>
          <w:divBdr>
            <w:top w:val="none" w:sz="0" w:space="0" w:color="auto"/>
            <w:left w:val="none" w:sz="0" w:space="0" w:color="auto"/>
            <w:bottom w:val="none" w:sz="0" w:space="0" w:color="auto"/>
            <w:right w:val="none" w:sz="0" w:space="0" w:color="auto"/>
          </w:divBdr>
        </w:div>
        <w:div w:id="74908681">
          <w:marLeft w:val="480"/>
          <w:marRight w:val="0"/>
          <w:marTop w:val="0"/>
          <w:marBottom w:val="0"/>
          <w:divBdr>
            <w:top w:val="none" w:sz="0" w:space="0" w:color="auto"/>
            <w:left w:val="none" w:sz="0" w:space="0" w:color="auto"/>
            <w:bottom w:val="none" w:sz="0" w:space="0" w:color="auto"/>
            <w:right w:val="none" w:sz="0" w:space="0" w:color="auto"/>
          </w:divBdr>
        </w:div>
      </w:divsChild>
    </w:div>
    <w:div w:id="1145200102">
      <w:bodyDiv w:val="1"/>
      <w:marLeft w:val="0"/>
      <w:marRight w:val="0"/>
      <w:marTop w:val="0"/>
      <w:marBottom w:val="0"/>
      <w:divBdr>
        <w:top w:val="none" w:sz="0" w:space="0" w:color="auto"/>
        <w:left w:val="none" w:sz="0" w:space="0" w:color="auto"/>
        <w:bottom w:val="none" w:sz="0" w:space="0" w:color="auto"/>
        <w:right w:val="none" w:sz="0" w:space="0" w:color="auto"/>
      </w:divBdr>
    </w:div>
    <w:div w:id="1147238366">
      <w:bodyDiv w:val="1"/>
      <w:marLeft w:val="0"/>
      <w:marRight w:val="0"/>
      <w:marTop w:val="0"/>
      <w:marBottom w:val="0"/>
      <w:divBdr>
        <w:top w:val="none" w:sz="0" w:space="0" w:color="auto"/>
        <w:left w:val="none" w:sz="0" w:space="0" w:color="auto"/>
        <w:bottom w:val="none" w:sz="0" w:space="0" w:color="auto"/>
        <w:right w:val="none" w:sz="0" w:space="0" w:color="auto"/>
      </w:divBdr>
    </w:div>
    <w:div w:id="1147547563">
      <w:bodyDiv w:val="1"/>
      <w:marLeft w:val="0"/>
      <w:marRight w:val="0"/>
      <w:marTop w:val="0"/>
      <w:marBottom w:val="0"/>
      <w:divBdr>
        <w:top w:val="none" w:sz="0" w:space="0" w:color="auto"/>
        <w:left w:val="none" w:sz="0" w:space="0" w:color="auto"/>
        <w:bottom w:val="none" w:sz="0" w:space="0" w:color="auto"/>
        <w:right w:val="none" w:sz="0" w:space="0" w:color="auto"/>
      </w:divBdr>
    </w:div>
    <w:div w:id="1148278651">
      <w:bodyDiv w:val="1"/>
      <w:marLeft w:val="0"/>
      <w:marRight w:val="0"/>
      <w:marTop w:val="0"/>
      <w:marBottom w:val="0"/>
      <w:divBdr>
        <w:top w:val="none" w:sz="0" w:space="0" w:color="auto"/>
        <w:left w:val="none" w:sz="0" w:space="0" w:color="auto"/>
        <w:bottom w:val="none" w:sz="0" w:space="0" w:color="auto"/>
        <w:right w:val="none" w:sz="0" w:space="0" w:color="auto"/>
      </w:divBdr>
    </w:div>
    <w:div w:id="1150899359">
      <w:bodyDiv w:val="1"/>
      <w:marLeft w:val="0"/>
      <w:marRight w:val="0"/>
      <w:marTop w:val="0"/>
      <w:marBottom w:val="0"/>
      <w:divBdr>
        <w:top w:val="none" w:sz="0" w:space="0" w:color="auto"/>
        <w:left w:val="none" w:sz="0" w:space="0" w:color="auto"/>
        <w:bottom w:val="none" w:sz="0" w:space="0" w:color="auto"/>
        <w:right w:val="none" w:sz="0" w:space="0" w:color="auto"/>
      </w:divBdr>
    </w:div>
    <w:div w:id="1155417004">
      <w:bodyDiv w:val="1"/>
      <w:marLeft w:val="0"/>
      <w:marRight w:val="0"/>
      <w:marTop w:val="0"/>
      <w:marBottom w:val="0"/>
      <w:divBdr>
        <w:top w:val="none" w:sz="0" w:space="0" w:color="auto"/>
        <w:left w:val="none" w:sz="0" w:space="0" w:color="auto"/>
        <w:bottom w:val="none" w:sz="0" w:space="0" w:color="auto"/>
        <w:right w:val="none" w:sz="0" w:space="0" w:color="auto"/>
      </w:divBdr>
    </w:div>
    <w:div w:id="1156453061">
      <w:bodyDiv w:val="1"/>
      <w:marLeft w:val="0"/>
      <w:marRight w:val="0"/>
      <w:marTop w:val="0"/>
      <w:marBottom w:val="0"/>
      <w:divBdr>
        <w:top w:val="none" w:sz="0" w:space="0" w:color="auto"/>
        <w:left w:val="none" w:sz="0" w:space="0" w:color="auto"/>
        <w:bottom w:val="none" w:sz="0" w:space="0" w:color="auto"/>
        <w:right w:val="none" w:sz="0" w:space="0" w:color="auto"/>
      </w:divBdr>
    </w:div>
    <w:div w:id="1157959543">
      <w:bodyDiv w:val="1"/>
      <w:marLeft w:val="0"/>
      <w:marRight w:val="0"/>
      <w:marTop w:val="0"/>
      <w:marBottom w:val="0"/>
      <w:divBdr>
        <w:top w:val="none" w:sz="0" w:space="0" w:color="auto"/>
        <w:left w:val="none" w:sz="0" w:space="0" w:color="auto"/>
        <w:bottom w:val="none" w:sz="0" w:space="0" w:color="auto"/>
        <w:right w:val="none" w:sz="0" w:space="0" w:color="auto"/>
      </w:divBdr>
    </w:div>
    <w:div w:id="1160729890">
      <w:bodyDiv w:val="1"/>
      <w:marLeft w:val="0"/>
      <w:marRight w:val="0"/>
      <w:marTop w:val="0"/>
      <w:marBottom w:val="0"/>
      <w:divBdr>
        <w:top w:val="none" w:sz="0" w:space="0" w:color="auto"/>
        <w:left w:val="none" w:sz="0" w:space="0" w:color="auto"/>
        <w:bottom w:val="none" w:sz="0" w:space="0" w:color="auto"/>
        <w:right w:val="none" w:sz="0" w:space="0" w:color="auto"/>
      </w:divBdr>
    </w:div>
    <w:div w:id="1164397446">
      <w:bodyDiv w:val="1"/>
      <w:marLeft w:val="0"/>
      <w:marRight w:val="0"/>
      <w:marTop w:val="0"/>
      <w:marBottom w:val="0"/>
      <w:divBdr>
        <w:top w:val="none" w:sz="0" w:space="0" w:color="auto"/>
        <w:left w:val="none" w:sz="0" w:space="0" w:color="auto"/>
        <w:bottom w:val="none" w:sz="0" w:space="0" w:color="auto"/>
        <w:right w:val="none" w:sz="0" w:space="0" w:color="auto"/>
      </w:divBdr>
    </w:div>
    <w:div w:id="1168667298">
      <w:bodyDiv w:val="1"/>
      <w:marLeft w:val="0"/>
      <w:marRight w:val="0"/>
      <w:marTop w:val="0"/>
      <w:marBottom w:val="0"/>
      <w:divBdr>
        <w:top w:val="none" w:sz="0" w:space="0" w:color="auto"/>
        <w:left w:val="none" w:sz="0" w:space="0" w:color="auto"/>
        <w:bottom w:val="none" w:sz="0" w:space="0" w:color="auto"/>
        <w:right w:val="none" w:sz="0" w:space="0" w:color="auto"/>
      </w:divBdr>
    </w:div>
    <w:div w:id="1169827066">
      <w:bodyDiv w:val="1"/>
      <w:marLeft w:val="0"/>
      <w:marRight w:val="0"/>
      <w:marTop w:val="0"/>
      <w:marBottom w:val="0"/>
      <w:divBdr>
        <w:top w:val="none" w:sz="0" w:space="0" w:color="auto"/>
        <w:left w:val="none" w:sz="0" w:space="0" w:color="auto"/>
        <w:bottom w:val="none" w:sz="0" w:space="0" w:color="auto"/>
        <w:right w:val="none" w:sz="0" w:space="0" w:color="auto"/>
      </w:divBdr>
    </w:div>
    <w:div w:id="1170022801">
      <w:bodyDiv w:val="1"/>
      <w:marLeft w:val="0"/>
      <w:marRight w:val="0"/>
      <w:marTop w:val="0"/>
      <w:marBottom w:val="0"/>
      <w:divBdr>
        <w:top w:val="none" w:sz="0" w:space="0" w:color="auto"/>
        <w:left w:val="none" w:sz="0" w:space="0" w:color="auto"/>
        <w:bottom w:val="none" w:sz="0" w:space="0" w:color="auto"/>
        <w:right w:val="none" w:sz="0" w:space="0" w:color="auto"/>
      </w:divBdr>
    </w:div>
    <w:div w:id="1172837681">
      <w:bodyDiv w:val="1"/>
      <w:marLeft w:val="0"/>
      <w:marRight w:val="0"/>
      <w:marTop w:val="0"/>
      <w:marBottom w:val="0"/>
      <w:divBdr>
        <w:top w:val="none" w:sz="0" w:space="0" w:color="auto"/>
        <w:left w:val="none" w:sz="0" w:space="0" w:color="auto"/>
        <w:bottom w:val="none" w:sz="0" w:space="0" w:color="auto"/>
        <w:right w:val="none" w:sz="0" w:space="0" w:color="auto"/>
      </w:divBdr>
    </w:div>
    <w:div w:id="1174225868">
      <w:bodyDiv w:val="1"/>
      <w:marLeft w:val="0"/>
      <w:marRight w:val="0"/>
      <w:marTop w:val="0"/>
      <w:marBottom w:val="0"/>
      <w:divBdr>
        <w:top w:val="none" w:sz="0" w:space="0" w:color="auto"/>
        <w:left w:val="none" w:sz="0" w:space="0" w:color="auto"/>
        <w:bottom w:val="none" w:sz="0" w:space="0" w:color="auto"/>
        <w:right w:val="none" w:sz="0" w:space="0" w:color="auto"/>
      </w:divBdr>
    </w:div>
    <w:div w:id="1175874185">
      <w:bodyDiv w:val="1"/>
      <w:marLeft w:val="0"/>
      <w:marRight w:val="0"/>
      <w:marTop w:val="0"/>
      <w:marBottom w:val="0"/>
      <w:divBdr>
        <w:top w:val="none" w:sz="0" w:space="0" w:color="auto"/>
        <w:left w:val="none" w:sz="0" w:space="0" w:color="auto"/>
        <w:bottom w:val="none" w:sz="0" w:space="0" w:color="auto"/>
        <w:right w:val="none" w:sz="0" w:space="0" w:color="auto"/>
      </w:divBdr>
    </w:div>
    <w:div w:id="1187060133">
      <w:bodyDiv w:val="1"/>
      <w:marLeft w:val="0"/>
      <w:marRight w:val="0"/>
      <w:marTop w:val="0"/>
      <w:marBottom w:val="0"/>
      <w:divBdr>
        <w:top w:val="none" w:sz="0" w:space="0" w:color="auto"/>
        <w:left w:val="none" w:sz="0" w:space="0" w:color="auto"/>
        <w:bottom w:val="none" w:sz="0" w:space="0" w:color="auto"/>
        <w:right w:val="none" w:sz="0" w:space="0" w:color="auto"/>
      </w:divBdr>
    </w:div>
    <w:div w:id="1189490840">
      <w:bodyDiv w:val="1"/>
      <w:marLeft w:val="0"/>
      <w:marRight w:val="0"/>
      <w:marTop w:val="0"/>
      <w:marBottom w:val="0"/>
      <w:divBdr>
        <w:top w:val="none" w:sz="0" w:space="0" w:color="auto"/>
        <w:left w:val="none" w:sz="0" w:space="0" w:color="auto"/>
        <w:bottom w:val="none" w:sz="0" w:space="0" w:color="auto"/>
        <w:right w:val="none" w:sz="0" w:space="0" w:color="auto"/>
      </w:divBdr>
    </w:div>
    <w:div w:id="1191525425">
      <w:bodyDiv w:val="1"/>
      <w:marLeft w:val="0"/>
      <w:marRight w:val="0"/>
      <w:marTop w:val="0"/>
      <w:marBottom w:val="0"/>
      <w:divBdr>
        <w:top w:val="none" w:sz="0" w:space="0" w:color="auto"/>
        <w:left w:val="none" w:sz="0" w:space="0" w:color="auto"/>
        <w:bottom w:val="none" w:sz="0" w:space="0" w:color="auto"/>
        <w:right w:val="none" w:sz="0" w:space="0" w:color="auto"/>
      </w:divBdr>
    </w:div>
    <w:div w:id="1192886439">
      <w:bodyDiv w:val="1"/>
      <w:marLeft w:val="0"/>
      <w:marRight w:val="0"/>
      <w:marTop w:val="0"/>
      <w:marBottom w:val="0"/>
      <w:divBdr>
        <w:top w:val="none" w:sz="0" w:space="0" w:color="auto"/>
        <w:left w:val="none" w:sz="0" w:space="0" w:color="auto"/>
        <w:bottom w:val="none" w:sz="0" w:space="0" w:color="auto"/>
        <w:right w:val="none" w:sz="0" w:space="0" w:color="auto"/>
      </w:divBdr>
    </w:div>
    <w:div w:id="1198080221">
      <w:bodyDiv w:val="1"/>
      <w:marLeft w:val="0"/>
      <w:marRight w:val="0"/>
      <w:marTop w:val="0"/>
      <w:marBottom w:val="0"/>
      <w:divBdr>
        <w:top w:val="none" w:sz="0" w:space="0" w:color="auto"/>
        <w:left w:val="none" w:sz="0" w:space="0" w:color="auto"/>
        <w:bottom w:val="none" w:sz="0" w:space="0" w:color="auto"/>
        <w:right w:val="none" w:sz="0" w:space="0" w:color="auto"/>
      </w:divBdr>
    </w:div>
    <w:div w:id="1199395266">
      <w:bodyDiv w:val="1"/>
      <w:marLeft w:val="0"/>
      <w:marRight w:val="0"/>
      <w:marTop w:val="0"/>
      <w:marBottom w:val="0"/>
      <w:divBdr>
        <w:top w:val="none" w:sz="0" w:space="0" w:color="auto"/>
        <w:left w:val="none" w:sz="0" w:space="0" w:color="auto"/>
        <w:bottom w:val="none" w:sz="0" w:space="0" w:color="auto"/>
        <w:right w:val="none" w:sz="0" w:space="0" w:color="auto"/>
      </w:divBdr>
    </w:div>
    <w:div w:id="1202203124">
      <w:bodyDiv w:val="1"/>
      <w:marLeft w:val="0"/>
      <w:marRight w:val="0"/>
      <w:marTop w:val="0"/>
      <w:marBottom w:val="0"/>
      <w:divBdr>
        <w:top w:val="none" w:sz="0" w:space="0" w:color="auto"/>
        <w:left w:val="none" w:sz="0" w:space="0" w:color="auto"/>
        <w:bottom w:val="none" w:sz="0" w:space="0" w:color="auto"/>
        <w:right w:val="none" w:sz="0" w:space="0" w:color="auto"/>
      </w:divBdr>
    </w:div>
    <w:div w:id="1205361215">
      <w:bodyDiv w:val="1"/>
      <w:marLeft w:val="0"/>
      <w:marRight w:val="0"/>
      <w:marTop w:val="0"/>
      <w:marBottom w:val="0"/>
      <w:divBdr>
        <w:top w:val="none" w:sz="0" w:space="0" w:color="auto"/>
        <w:left w:val="none" w:sz="0" w:space="0" w:color="auto"/>
        <w:bottom w:val="none" w:sz="0" w:space="0" w:color="auto"/>
        <w:right w:val="none" w:sz="0" w:space="0" w:color="auto"/>
      </w:divBdr>
    </w:div>
    <w:div w:id="1205676330">
      <w:bodyDiv w:val="1"/>
      <w:marLeft w:val="0"/>
      <w:marRight w:val="0"/>
      <w:marTop w:val="0"/>
      <w:marBottom w:val="0"/>
      <w:divBdr>
        <w:top w:val="none" w:sz="0" w:space="0" w:color="auto"/>
        <w:left w:val="none" w:sz="0" w:space="0" w:color="auto"/>
        <w:bottom w:val="none" w:sz="0" w:space="0" w:color="auto"/>
        <w:right w:val="none" w:sz="0" w:space="0" w:color="auto"/>
      </w:divBdr>
      <w:divsChild>
        <w:div w:id="517473334">
          <w:marLeft w:val="480"/>
          <w:marRight w:val="0"/>
          <w:marTop w:val="0"/>
          <w:marBottom w:val="0"/>
          <w:divBdr>
            <w:top w:val="none" w:sz="0" w:space="0" w:color="auto"/>
            <w:left w:val="none" w:sz="0" w:space="0" w:color="auto"/>
            <w:bottom w:val="none" w:sz="0" w:space="0" w:color="auto"/>
            <w:right w:val="none" w:sz="0" w:space="0" w:color="auto"/>
          </w:divBdr>
        </w:div>
        <w:div w:id="361521524">
          <w:marLeft w:val="480"/>
          <w:marRight w:val="0"/>
          <w:marTop w:val="0"/>
          <w:marBottom w:val="0"/>
          <w:divBdr>
            <w:top w:val="none" w:sz="0" w:space="0" w:color="auto"/>
            <w:left w:val="none" w:sz="0" w:space="0" w:color="auto"/>
            <w:bottom w:val="none" w:sz="0" w:space="0" w:color="auto"/>
            <w:right w:val="none" w:sz="0" w:space="0" w:color="auto"/>
          </w:divBdr>
        </w:div>
        <w:div w:id="1208759007">
          <w:marLeft w:val="480"/>
          <w:marRight w:val="0"/>
          <w:marTop w:val="0"/>
          <w:marBottom w:val="0"/>
          <w:divBdr>
            <w:top w:val="none" w:sz="0" w:space="0" w:color="auto"/>
            <w:left w:val="none" w:sz="0" w:space="0" w:color="auto"/>
            <w:bottom w:val="none" w:sz="0" w:space="0" w:color="auto"/>
            <w:right w:val="none" w:sz="0" w:space="0" w:color="auto"/>
          </w:divBdr>
        </w:div>
        <w:div w:id="991061038">
          <w:marLeft w:val="480"/>
          <w:marRight w:val="0"/>
          <w:marTop w:val="0"/>
          <w:marBottom w:val="0"/>
          <w:divBdr>
            <w:top w:val="none" w:sz="0" w:space="0" w:color="auto"/>
            <w:left w:val="none" w:sz="0" w:space="0" w:color="auto"/>
            <w:bottom w:val="none" w:sz="0" w:space="0" w:color="auto"/>
            <w:right w:val="none" w:sz="0" w:space="0" w:color="auto"/>
          </w:divBdr>
        </w:div>
        <w:div w:id="1470853623">
          <w:marLeft w:val="480"/>
          <w:marRight w:val="0"/>
          <w:marTop w:val="0"/>
          <w:marBottom w:val="0"/>
          <w:divBdr>
            <w:top w:val="none" w:sz="0" w:space="0" w:color="auto"/>
            <w:left w:val="none" w:sz="0" w:space="0" w:color="auto"/>
            <w:bottom w:val="none" w:sz="0" w:space="0" w:color="auto"/>
            <w:right w:val="none" w:sz="0" w:space="0" w:color="auto"/>
          </w:divBdr>
        </w:div>
        <w:div w:id="890307726">
          <w:marLeft w:val="480"/>
          <w:marRight w:val="0"/>
          <w:marTop w:val="0"/>
          <w:marBottom w:val="0"/>
          <w:divBdr>
            <w:top w:val="none" w:sz="0" w:space="0" w:color="auto"/>
            <w:left w:val="none" w:sz="0" w:space="0" w:color="auto"/>
            <w:bottom w:val="none" w:sz="0" w:space="0" w:color="auto"/>
            <w:right w:val="none" w:sz="0" w:space="0" w:color="auto"/>
          </w:divBdr>
        </w:div>
        <w:div w:id="985672294">
          <w:marLeft w:val="480"/>
          <w:marRight w:val="0"/>
          <w:marTop w:val="0"/>
          <w:marBottom w:val="0"/>
          <w:divBdr>
            <w:top w:val="none" w:sz="0" w:space="0" w:color="auto"/>
            <w:left w:val="none" w:sz="0" w:space="0" w:color="auto"/>
            <w:bottom w:val="none" w:sz="0" w:space="0" w:color="auto"/>
            <w:right w:val="none" w:sz="0" w:space="0" w:color="auto"/>
          </w:divBdr>
        </w:div>
        <w:div w:id="714619422">
          <w:marLeft w:val="480"/>
          <w:marRight w:val="0"/>
          <w:marTop w:val="0"/>
          <w:marBottom w:val="0"/>
          <w:divBdr>
            <w:top w:val="none" w:sz="0" w:space="0" w:color="auto"/>
            <w:left w:val="none" w:sz="0" w:space="0" w:color="auto"/>
            <w:bottom w:val="none" w:sz="0" w:space="0" w:color="auto"/>
            <w:right w:val="none" w:sz="0" w:space="0" w:color="auto"/>
          </w:divBdr>
        </w:div>
        <w:div w:id="953748640">
          <w:marLeft w:val="480"/>
          <w:marRight w:val="0"/>
          <w:marTop w:val="0"/>
          <w:marBottom w:val="0"/>
          <w:divBdr>
            <w:top w:val="none" w:sz="0" w:space="0" w:color="auto"/>
            <w:left w:val="none" w:sz="0" w:space="0" w:color="auto"/>
            <w:bottom w:val="none" w:sz="0" w:space="0" w:color="auto"/>
            <w:right w:val="none" w:sz="0" w:space="0" w:color="auto"/>
          </w:divBdr>
        </w:div>
        <w:div w:id="1942564735">
          <w:marLeft w:val="480"/>
          <w:marRight w:val="0"/>
          <w:marTop w:val="0"/>
          <w:marBottom w:val="0"/>
          <w:divBdr>
            <w:top w:val="none" w:sz="0" w:space="0" w:color="auto"/>
            <w:left w:val="none" w:sz="0" w:space="0" w:color="auto"/>
            <w:bottom w:val="none" w:sz="0" w:space="0" w:color="auto"/>
            <w:right w:val="none" w:sz="0" w:space="0" w:color="auto"/>
          </w:divBdr>
        </w:div>
        <w:div w:id="866793839">
          <w:marLeft w:val="480"/>
          <w:marRight w:val="0"/>
          <w:marTop w:val="0"/>
          <w:marBottom w:val="0"/>
          <w:divBdr>
            <w:top w:val="none" w:sz="0" w:space="0" w:color="auto"/>
            <w:left w:val="none" w:sz="0" w:space="0" w:color="auto"/>
            <w:bottom w:val="none" w:sz="0" w:space="0" w:color="auto"/>
            <w:right w:val="none" w:sz="0" w:space="0" w:color="auto"/>
          </w:divBdr>
        </w:div>
        <w:div w:id="2094474473">
          <w:marLeft w:val="480"/>
          <w:marRight w:val="0"/>
          <w:marTop w:val="0"/>
          <w:marBottom w:val="0"/>
          <w:divBdr>
            <w:top w:val="none" w:sz="0" w:space="0" w:color="auto"/>
            <w:left w:val="none" w:sz="0" w:space="0" w:color="auto"/>
            <w:bottom w:val="none" w:sz="0" w:space="0" w:color="auto"/>
            <w:right w:val="none" w:sz="0" w:space="0" w:color="auto"/>
          </w:divBdr>
        </w:div>
        <w:div w:id="613287429">
          <w:marLeft w:val="480"/>
          <w:marRight w:val="0"/>
          <w:marTop w:val="0"/>
          <w:marBottom w:val="0"/>
          <w:divBdr>
            <w:top w:val="none" w:sz="0" w:space="0" w:color="auto"/>
            <w:left w:val="none" w:sz="0" w:space="0" w:color="auto"/>
            <w:bottom w:val="none" w:sz="0" w:space="0" w:color="auto"/>
            <w:right w:val="none" w:sz="0" w:space="0" w:color="auto"/>
          </w:divBdr>
        </w:div>
        <w:div w:id="1751656439">
          <w:marLeft w:val="480"/>
          <w:marRight w:val="0"/>
          <w:marTop w:val="0"/>
          <w:marBottom w:val="0"/>
          <w:divBdr>
            <w:top w:val="none" w:sz="0" w:space="0" w:color="auto"/>
            <w:left w:val="none" w:sz="0" w:space="0" w:color="auto"/>
            <w:bottom w:val="none" w:sz="0" w:space="0" w:color="auto"/>
            <w:right w:val="none" w:sz="0" w:space="0" w:color="auto"/>
          </w:divBdr>
        </w:div>
        <w:div w:id="1085570102">
          <w:marLeft w:val="480"/>
          <w:marRight w:val="0"/>
          <w:marTop w:val="0"/>
          <w:marBottom w:val="0"/>
          <w:divBdr>
            <w:top w:val="none" w:sz="0" w:space="0" w:color="auto"/>
            <w:left w:val="none" w:sz="0" w:space="0" w:color="auto"/>
            <w:bottom w:val="none" w:sz="0" w:space="0" w:color="auto"/>
            <w:right w:val="none" w:sz="0" w:space="0" w:color="auto"/>
          </w:divBdr>
        </w:div>
        <w:div w:id="1075008323">
          <w:marLeft w:val="480"/>
          <w:marRight w:val="0"/>
          <w:marTop w:val="0"/>
          <w:marBottom w:val="0"/>
          <w:divBdr>
            <w:top w:val="none" w:sz="0" w:space="0" w:color="auto"/>
            <w:left w:val="none" w:sz="0" w:space="0" w:color="auto"/>
            <w:bottom w:val="none" w:sz="0" w:space="0" w:color="auto"/>
            <w:right w:val="none" w:sz="0" w:space="0" w:color="auto"/>
          </w:divBdr>
        </w:div>
        <w:div w:id="1665276846">
          <w:marLeft w:val="480"/>
          <w:marRight w:val="0"/>
          <w:marTop w:val="0"/>
          <w:marBottom w:val="0"/>
          <w:divBdr>
            <w:top w:val="none" w:sz="0" w:space="0" w:color="auto"/>
            <w:left w:val="none" w:sz="0" w:space="0" w:color="auto"/>
            <w:bottom w:val="none" w:sz="0" w:space="0" w:color="auto"/>
            <w:right w:val="none" w:sz="0" w:space="0" w:color="auto"/>
          </w:divBdr>
        </w:div>
        <w:div w:id="1983920369">
          <w:marLeft w:val="480"/>
          <w:marRight w:val="0"/>
          <w:marTop w:val="0"/>
          <w:marBottom w:val="0"/>
          <w:divBdr>
            <w:top w:val="none" w:sz="0" w:space="0" w:color="auto"/>
            <w:left w:val="none" w:sz="0" w:space="0" w:color="auto"/>
            <w:bottom w:val="none" w:sz="0" w:space="0" w:color="auto"/>
            <w:right w:val="none" w:sz="0" w:space="0" w:color="auto"/>
          </w:divBdr>
        </w:div>
        <w:div w:id="2443016">
          <w:marLeft w:val="480"/>
          <w:marRight w:val="0"/>
          <w:marTop w:val="0"/>
          <w:marBottom w:val="0"/>
          <w:divBdr>
            <w:top w:val="none" w:sz="0" w:space="0" w:color="auto"/>
            <w:left w:val="none" w:sz="0" w:space="0" w:color="auto"/>
            <w:bottom w:val="none" w:sz="0" w:space="0" w:color="auto"/>
            <w:right w:val="none" w:sz="0" w:space="0" w:color="auto"/>
          </w:divBdr>
        </w:div>
        <w:div w:id="429742662">
          <w:marLeft w:val="480"/>
          <w:marRight w:val="0"/>
          <w:marTop w:val="0"/>
          <w:marBottom w:val="0"/>
          <w:divBdr>
            <w:top w:val="none" w:sz="0" w:space="0" w:color="auto"/>
            <w:left w:val="none" w:sz="0" w:space="0" w:color="auto"/>
            <w:bottom w:val="none" w:sz="0" w:space="0" w:color="auto"/>
            <w:right w:val="none" w:sz="0" w:space="0" w:color="auto"/>
          </w:divBdr>
        </w:div>
        <w:div w:id="1325937042">
          <w:marLeft w:val="480"/>
          <w:marRight w:val="0"/>
          <w:marTop w:val="0"/>
          <w:marBottom w:val="0"/>
          <w:divBdr>
            <w:top w:val="none" w:sz="0" w:space="0" w:color="auto"/>
            <w:left w:val="none" w:sz="0" w:space="0" w:color="auto"/>
            <w:bottom w:val="none" w:sz="0" w:space="0" w:color="auto"/>
            <w:right w:val="none" w:sz="0" w:space="0" w:color="auto"/>
          </w:divBdr>
        </w:div>
        <w:div w:id="834419645">
          <w:marLeft w:val="480"/>
          <w:marRight w:val="0"/>
          <w:marTop w:val="0"/>
          <w:marBottom w:val="0"/>
          <w:divBdr>
            <w:top w:val="none" w:sz="0" w:space="0" w:color="auto"/>
            <w:left w:val="none" w:sz="0" w:space="0" w:color="auto"/>
            <w:bottom w:val="none" w:sz="0" w:space="0" w:color="auto"/>
            <w:right w:val="none" w:sz="0" w:space="0" w:color="auto"/>
          </w:divBdr>
        </w:div>
        <w:div w:id="1598253331">
          <w:marLeft w:val="480"/>
          <w:marRight w:val="0"/>
          <w:marTop w:val="0"/>
          <w:marBottom w:val="0"/>
          <w:divBdr>
            <w:top w:val="none" w:sz="0" w:space="0" w:color="auto"/>
            <w:left w:val="none" w:sz="0" w:space="0" w:color="auto"/>
            <w:bottom w:val="none" w:sz="0" w:space="0" w:color="auto"/>
            <w:right w:val="none" w:sz="0" w:space="0" w:color="auto"/>
          </w:divBdr>
        </w:div>
        <w:div w:id="339938699">
          <w:marLeft w:val="480"/>
          <w:marRight w:val="0"/>
          <w:marTop w:val="0"/>
          <w:marBottom w:val="0"/>
          <w:divBdr>
            <w:top w:val="none" w:sz="0" w:space="0" w:color="auto"/>
            <w:left w:val="none" w:sz="0" w:space="0" w:color="auto"/>
            <w:bottom w:val="none" w:sz="0" w:space="0" w:color="auto"/>
            <w:right w:val="none" w:sz="0" w:space="0" w:color="auto"/>
          </w:divBdr>
        </w:div>
        <w:div w:id="620258591">
          <w:marLeft w:val="480"/>
          <w:marRight w:val="0"/>
          <w:marTop w:val="0"/>
          <w:marBottom w:val="0"/>
          <w:divBdr>
            <w:top w:val="none" w:sz="0" w:space="0" w:color="auto"/>
            <w:left w:val="none" w:sz="0" w:space="0" w:color="auto"/>
            <w:bottom w:val="none" w:sz="0" w:space="0" w:color="auto"/>
            <w:right w:val="none" w:sz="0" w:space="0" w:color="auto"/>
          </w:divBdr>
        </w:div>
        <w:div w:id="1795324754">
          <w:marLeft w:val="480"/>
          <w:marRight w:val="0"/>
          <w:marTop w:val="0"/>
          <w:marBottom w:val="0"/>
          <w:divBdr>
            <w:top w:val="none" w:sz="0" w:space="0" w:color="auto"/>
            <w:left w:val="none" w:sz="0" w:space="0" w:color="auto"/>
            <w:bottom w:val="none" w:sz="0" w:space="0" w:color="auto"/>
            <w:right w:val="none" w:sz="0" w:space="0" w:color="auto"/>
          </w:divBdr>
        </w:div>
        <w:div w:id="658072593">
          <w:marLeft w:val="480"/>
          <w:marRight w:val="0"/>
          <w:marTop w:val="0"/>
          <w:marBottom w:val="0"/>
          <w:divBdr>
            <w:top w:val="none" w:sz="0" w:space="0" w:color="auto"/>
            <w:left w:val="none" w:sz="0" w:space="0" w:color="auto"/>
            <w:bottom w:val="none" w:sz="0" w:space="0" w:color="auto"/>
            <w:right w:val="none" w:sz="0" w:space="0" w:color="auto"/>
          </w:divBdr>
        </w:div>
        <w:div w:id="148793955">
          <w:marLeft w:val="480"/>
          <w:marRight w:val="0"/>
          <w:marTop w:val="0"/>
          <w:marBottom w:val="0"/>
          <w:divBdr>
            <w:top w:val="none" w:sz="0" w:space="0" w:color="auto"/>
            <w:left w:val="none" w:sz="0" w:space="0" w:color="auto"/>
            <w:bottom w:val="none" w:sz="0" w:space="0" w:color="auto"/>
            <w:right w:val="none" w:sz="0" w:space="0" w:color="auto"/>
          </w:divBdr>
        </w:div>
        <w:div w:id="1930650150">
          <w:marLeft w:val="480"/>
          <w:marRight w:val="0"/>
          <w:marTop w:val="0"/>
          <w:marBottom w:val="0"/>
          <w:divBdr>
            <w:top w:val="none" w:sz="0" w:space="0" w:color="auto"/>
            <w:left w:val="none" w:sz="0" w:space="0" w:color="auto"/>
            <w:bottom w:val="none" w:sz="0" w:space="0" w:color="auto"/>
            <w:right w:val="none" w:sz="0" w:space="0" w:color="auto"/>
          </w:divBdr>
        </w:div>
        <w:div w:id="1619066962">
          <w:marLeft w:val="480"/>
          <w:marRight w:val="0"/>
          <w:marTop w:val="0"/>
          <w:marBottom w:val="0"/>
          <w:divBdr>
            <w:top w:val="none" w:sz="0" w:space="0" w:color="auto"/>
            <w:left w:val="none" w:sz="0" w:space="0" w:color="auto"/>
            <w:bottom w:val="none" w:sz="0" w:space="0" w:color="auto"/>
            <w:right w:val="none" w:sz="0" w:space="0" w:color="auto"/>
          </w:divBdr>
        </w:div>
        <w:div w:id="1307857922">
          <w:marLeft w:val="480"/>
          <w:marRight w:val="0"/>
          <w:marTop w:val="0"/>
          <w:marBottom w:val="0"/>
          <w:divBdr>
            <w:top w:val="none" w:sz="0" w:space="0" w:color="auto"/>
            <w:left w:val="none" w:sz="0" w:space="0" w:color="auto"/>
            <w:bottom w:val="none" w:sz="0" w:space="0" w:color="auto"/>
            <w:right w:val="none" w:sz="0" w:space="0" w:color="auto"/>
          </w:divBdr>
        </w:div>
        <w:div w:id="2027360400">
          <w:marLeft w:val="480"/>
          <w:marRight w:val="0"/>
          <w:marTop w:val="0"/>
          <w:marBottom w:val="0"/>
          <w:divBdr>
            <w:top w:val="none" w:sz="0" w:space="0" w:color="auto"/>
            <w:left w:val="none" w:sz="0" w:space="0" w:color="auto"/>
            <w:bottom w:val="none" w:sz="0" w:space="0" w:color="auto"/>
            <w:right w:val="none" w:sz="0" w:space="0" w:color="auto"/>
          </w:divBdr>
        </w:div>
        <w:div w:id="1622958162">
          <w:marLeft w:val="480"/>
          <w:marRight w:val="0"/>
          <w:marTop w:val="0"/>
          <w:marBottom w:val="0"/>
          <w:divBdr>
            <w:top w:val="none" w:sz="0" w:space="0" w:color="auto"/>
            <w:left w:val="none" w:sz="0" w:space="0" w:color="auto"/>
            <w:bottom w:val="none" w:sz="0" w:space="0" w:color="auto"/>
            <w:right w:val="none" w:sz="0" w:space="0" w:color="auto"/>
          </w:divBdr>
        </w:div>
      </w:divsChild>
    </w:div>
    <w:div w:id="1208183960">
      <w:bodyDiv w:val="1"/>
      <w:marLeft w:val="0"/>
      <w:marRight w:val="0"/>
      <w:marTop w:val="0"/>
      <w:marBottom w:val="0"/>
      <w:divBdr>
        <w:top w:val="none" w:sz="0" w:space="0" w:color="auto"/>
        <w:left w:val="none" w:sz="0" w:space="0" w:color="auto"/>
        <w:bottom w:val="none" w:sz="0" w:space="0" w:color="auto"/>
        <w:right w:val="none" w:sz="0" w:space="0" w:color="auto"/>
      </w:divBdr>
    </w:div>
    <w:div w:id="1212494512">
      <w:bodyDiv w:val="1"/>
      <w:marLeft w:val="0"/>
      <w:marRight w:val="0"/>
      <w:marTop w:val="0"/>
      <w:marBottom w:val="0"/>
      <w:divBdr>
        <w:top w:val="none" w:sz="0" w:space="0" w:color="auto"/>
        <w:left w:val="none" w:sz="0" w:space="0" w:color="auto"/>
        <w:bottom w:val="none" w:sz="0" w:space="0" w:color="auto"/>
        <w:right w:val="none" w:sz="0" w:space="0" w:color="auto"/>
      </w:divBdr>
    </w:div>
    <w:div w:id="1214271726">
      <w:bodyDiv w:val="1"/>
      <w:marLeft w:val="0"/>
      <w:marRight w:val="0"/>
      <w:marTop w:val="0"/>
      <w:marBottom w:val="0"/>
      <w:divBdr>
        <w:top w:val="none" w:sz="0" w:space="0" w:color="auto"/>
        <w:left w:val="none" w:sz="0" w:space="0" w:color="auto"/>
        <w:bottom w:val="none" w:sz="0" w:space="0" w:color="auto"/>
        <w:right w:val="none" w:sz="0" w:space="0" w:color="auto"/>
      </w:divBdr>
    </w:div>
    <w:div w:id="1219394715">
      <w:bodyDiv w:val="1"/>
      <w:marLeft w:val="0"/>
      <w:marRight w:val="0"/>
      <w:marTop w:val="0"/>
      <w:marBottom w:val="0"/>
      <w:divBdr>
        <w:top w:val="none" w:sz="0" w:space="0" w:color="auto"/>
        <w:left w:val="none" w:sz="0" w:space="0" w:color="auto"/>
        <w:bottom w:val="none" w:sz="0" w:space="0" w:color="auto"/>
        <w:right w:val="none" w:sz="0" w:space="0" w:color="auto"/>
      </w:divBdr>
    </w:div>
    <w:div w:id="1223981174">
      <w:bodyDiv w:val="1"/>
      <w:marLeft w:val="0"/>
      <w:marRight w:val="0"/>
      <w:marTop w:val="0"/>
      <w:marBottom w:val="0"/>
      <w:divBdr>
        <w:top w:val="none" w:sz="0" w:space="0" w:color="auto"/>
        <w:left w:val="none" w:sz="0" w:space="0" w:color="auto"/>
        <w:bottom w:val="none" w:sz="0" w:space="0" w:color="auto"/>
        <w:right w:val="none" w:sz="0" w:space="0" w:color="auto"/>
      </w:divBdr>
    </w:div>
    <w:div w:id="1225066315">
      <w:bodyDiv w:val="1"/>
      <w:marLeft w:val="0"/>
      <w:marRight w:val="0"/>
      <w:marTop w:val="0"/>
      <w:marBottom w:val="0"/>
      <w:divBdr>
        <w:top w:val="none" w:sz="0" w:space="0" w:color="auto"/>
        <w:left w:val="none" w:sz="0" w:space="0" w:color="auto"/>
        <w:bottom w:val="none" w:sz="0" w:space="0" w:color="auto"/>
        <w:right w:val="none" w:sz="0" w:space="0" w:color="auto"/>
      </w:divBdr>
    </w:div>
    <w:div w:id="1228304448">
      <w:bodyDiv w:val="1"/>
      <w:marLeft w:val="0"/>
      <w:marRight w:val="0"/>
      <w:marTop w:val="0"/>
      <w:marBottom w:val="0"/>
      <w:divBdr>
        <w:top w:val="none" w:sz="0" w:space="0" w:color="auto"/>
        <w:left w:val="none" w:sz="0" w:space="0" w:color="auto"/>
        <w:bottom w:val="none" w:sz="0" w:space="0" w:color="auto"/>
        <w:right w:val="none" w:sz="0" w:space="0" w:color="auto"/>
      </w:divBdr>
      <w:divsChild>
        <w:div w:id="1208563440">
          <w:marLeft w:val="480"/>
          <w:marRight w:val="0"/>
          <w:marTop w:val="0"/>
          <w:marBottom w:val="0"/>
          <w:divBdr>
            <w:top w:val="none" w:sz="0" w:space="0" w:color="auto"/>
            <w:left w:val="none" w:sz="0" w:space="0" w:color="auto"/>
            <w:bottom w:val="none" w:sz="0" w:space="0" w:color="auto"/>
            <w:right w:val="none" w:sz="0" w:space="0" w:color="auto"/>
          </w:divBdr>
        </w:div>
        <w:div w:id="1032876916">
          <w:marLeft w:val="480"/>
          <w:marRight w:val="0"/>
          <w:marTop w:val="0"/>
          <w:marBottom w:val="0"/>
          <w:divBdr>
            <w:top w:val="none" w:sz="0" w:space="0" w:color="auto"/>
            <w:left w:val="none" w:sz="0" w:space="0" w:color="auto"/>
            <w:bottom w:val="none" w:sz="0" w:space="0" w:color="auto"/>
            <w:right w:val="none" w:sz="0" w:space="0" w:color="auto"/>
          </w:divBdr>
        </w:div>
        <w:div w:id="1642148183">
          <w:marLeft w:val="480"/>
          <w:marRight w:val="0"/>
          <w:marTop w:val="0"/>
          <w:marBottom w:val="0"/>
          <w:divBdr>
            <w:top w:val="none" w:sz="0" w:space="0" w:color="auto"/>
            <w:left w:val="none" w:sz="0" w:space="0" w:color="auto"/>
            <w:bottom w:val="none" w:sz="0" w:space="0" w:color="auto"/>
            <w:right w:val="none" w:sz="0" w:space="0" w:color="auto"/>
          </w:divBdr>
        </w:div>
        <w:div w:id="1932078133">
          <w:marLeft w:val="480"/>
          <w:marRight w:val="0"/>
          <w:marTop w:val="0"/>
          <w:marBottom w:val="0"/>
          <w:divBdr>
            <w:top w:val="none" w:sz="0" w:space="0" w:color="auto"/>
            <w:left w:val="none" w:sz="0" w:space="0" w:color="auto"/>
            <w:bottom w:val="none" w:sz="0" w:space="0" w:color="auto"/>
            <w:right w:val="none" w:sz="0" w:space="0" w:color="auto"/>
          </w:divBdr>
        </w:div>
        <w:div w:id="173544310">
          <w:marLeft w:val="480"/>
          <w:marRight w:val="0"/>
          <w:marTop w:val="0"/>
          <w:marBottom w:val="0"/>
          <w:divBdr>
            <w:top w:val="none" w:sz="0" w:space="0" w:color="auto"/>
            <w:left w:val="none" w:sz="0" w:space="0" w:color="auto"/>
            <w:bottom w:val="none" w:sz="0" w:space="0" w:color="auto"/>
            <w:right w:val="none" w:sz="0" w:space="0" w:color="auto"/>
          </w:divBdr>
        </w:div>
        <w:div w:id="282614089">
          <w:marLeft w:val="480"/>
          <w:marRight w:val="0"/>
          <w:marTop w:val="0"/>
          <w:marBottom w:val="0"/>
          <w:divBdr>
            <w:top w:val="none" w:sz="0" w:space="0" w:color="auto"/>
            <w:left w:val="none" w:sz="0" w:space="0" w:color="auto"/>
            <w:bottom w:val="none" w:sz="0" w:space="0" w:color="auto"/>
            <w:right w:val="none" w:sz="0" w:space="0" w:color="auto"/>
          </w:divBdr>
        </w:div>
        <w:div w:id="1653020597">
          <w:marLeft w:val="480"/>
          <w:marRight w:val="0"/>
          <w:marTop w:val="0"/>
          <w:marBottom w:val="0"/>
          <w:divBdr>
            <w:top w:val="none" w:sz="0" w:space="0" w:color="auto"/>
            <w:left w:val="none" w:sz="0" w:space="0" w:color="auto"/>
            <w:bottom w:val="none" w:sz="0" w:space="0" w:color="auto"/>
            <w:right w:val="none" w:sz="0" w:space="0" w:color="auto"/>
          </w:divBdr>
        </w:div>
        <w:div w:id="273756576">
          <w:marLeft w:val="480"/>
          <w:marRight w:val="0"/>
          <w:marTop w:val="0"/>
          <w:marBottom w:val="0"/>
          <w:divBdr>
            <w:top w:val="none" w:sz="0" w:space="0" w:color="auto"/>
            <w:left w:val="none" w:sz="0" w:space="0" w:color="auto"/>
            <w:bottom w:val="none" w:sz="0" w:space="0" w:color="auto"/>
            <w:right w:val="none" w:sz="0" w:space="0" w:color="auto"/>
          </w:divBdr>
        </w:div>
        <w:div w:id="1360663517">
          <w:marLeft w:val="480"/>
          <w:marRight w:val="0"/>
          <w:marTop w:val="0"/>
          <w:marBottom w:val="0"/>
          <w:divBdr>
            <w:top w:val="none" w:sz="0" w:space="0" w:color="auto"/>
            <w:left w:val="none" w:sz="0" w:space="0" w:color="auto"/>
            <w:bottom w:val="none" w:sz="0" w:space="0" w:color="auto"/>
            <w:right w:val="none" w:sz="0" w:space="0" w:color="auto"/>
          </w:divBdr>
        </w:div>
        <w:div w:id="196432965">
          <w:marLeft w:val="480"/>
          <w:marRight w:val="0"/>
          <w:marTop w:val="0"/>
          <w:marBottom w:val="0"/>
          <w:divBdr>
            <w:top w:val="none" w:sz="0" w:space="0" w:color="auto"/>
            <w:left w:val="none" w:sz="0" w:space="0" w:color="auto"/>
            <w:bottom w:val="none" w:sz="0" w:space="0" w:color="auto"/>
            <w:right w:val="none" w:sz="0" w:space="0" w:color="auto"/>
          </w:divBdr>
        </w:div>
        <w:div w:id="93794388">
          <w:marLeft w:val="480"/>
          <w:marRight w:val="0"/>
          <w:marTop w:val="0"/>
          <w:marBottom w:val="0"/>
          <w:divBdr>
            <w:top w:val="none" w:sz="0" w:space="0" w:color="auto"/>
            <w:left w:val="none" w:sz="0" w:space="0" w:color="auto"/>
            <w:bottom w:val="none" w:sz="0" w:space="0" w:color="auto"/>
            <w:right w:val="none" w:sz="0" w:space="0" w:color="auto"/>
          </w:divBdr>
        </w:div>
        <w:div w:id="628628049">
          <w:marLeft w:val="480"/>
          <w:marRight w:val="0"/>
          <w:marTop w:val="0"/>
          <w:marBottom w:val="0"/>
          <w:divBdr>
            <w:top w:val="none" w:sz="0" w:space="0" w:color="auto"/>
            <w:left w:val="none" w:sz="0" w:space="0" w:color="auto"/>
            <w:bottom w:val="none" w:sz="0" w:space="0" w:color="auto"/>
            <w:right w:val="none" w:sz="0" w:space="0" w:color="auto"/>
          </w:divBdr>
        </w:div>
        <w:div w:id="815562218">
          <w:marLeft w:val="480"/>
          <w:marRight w:val="0"/>
          <w:marTop w:val="0"/>
          <w:marBottom w:val="0"/>
          <w:divBdr>
            <w:top w:val="none" w:sz="0" w:space="0" w:color="auto"/>
            <w:left w:val="none" w:sz="0" w:space="0" w:color="auto"/>
            <w:bottom w:val="none" w:sz="0" w:space="0" w:color="auto"/>
            <w:right w:val="none" w:sz="0" w:space="0" w:color="auto"/>
          </w:divBdr>
        </w:div>
        <w:div w:id="585309248">
          <w:marLeft w:val="480"/>
          <w:marRight w:val="0"/>
          <w:marTop w:val="0"/>
          <w:marBottom w:val="0"/>
          <w:divBdr>
            <w:top w:val="none" w:sz="0" w:space="0" w:color="auto"/>
            <w:left w:val="none" w:sz="0" w:space="0" w:color="auto"/>
            <w:bottom w:val="none" w:sz="0" w:space="0" w:color="auto"/>
            <w:right w:val="none" w:sz="0" w:space="0" w:color="auto"/>
          </w:divBdr>
        </w:div>
        <w:div w:id="1599411478">
          <w:marLeft w:val="480"/>
          <w:marRight w:val="0"/>
          <w:marTop w:val="0"/>
          <w:marBottom w:val="0"/>
          <w:divBdr>
            <w:top w:val="none" w:sz="0" w:space="0" w:color="auto"/>
            <w:left w:val="none" w:sz="0" w:space="0" w:color="auto"/>
            <w:bottom w:val="none" w:sz="0" w:space="0" w:color="auto"/>
            <w:right w:val="none" w:sz="0" w:space="0" w:color="auto"/>
          </w:divBdr>
        </w:div>
        <w:div w:id="1933970613">
          <w:marLeft w:val="480"/>
          <w:marRight w:val="0"/>
          <w:marTop w:val="0"/>
          <w:marBottom w:val="0"/>
          <w:divBdr>
            <w:top w:val="none" w:sz="0" w:space="0" w:color="auto"/>
            <w:left w:val="none" w:sz="0" w:space="0" w:color="auto"/>
            <w:bottom w:val="none" w:sz="0" w:space="0" w:color="auto"/>
            <w:right w:val="none" w:sz="0" w:space="0" w:color="auto"/>
          </w:divBdr>
        </w:div>
        <w:div w:id="105974386">
          <w:marLeft w:val="480"/>
          <w:marRight w:val="0"/>
          <w:marTop w:val="0"/>
          <w:marBottom w:val="0"/>
          <w:divBdr>
            <w:top w:val="none" w:sz="0" w:space="0" w:color="auto"/>
            <w:left w:val="none" w:sz="0" w:space="0" w:color="auto"/>
            <w:bottom w:val="none" w:sz="0" w:space="0" w:color="auto"/>
            <w:right w:val="none" w:sz="0" w:space="0" w:color="auto"/>
          </w:divBdr>
        </w:div>
        <w:div w:id="862716696">
          <w:marLeft w:val="480"/>
          <w:marRight w:val="0"/>
          <w:marTop w:val="0"/>
          <w:marBottom w:val="0"/>
          <w:divBdr>
            <w:top w:val="none" w:sz="0" w:space="0" w:color="auto"/>
            <w:left w:val="none" w:sz="0" w:space="0" w:color="auto"/>
            <w:bottom w:val="none" w:sz="0" w:space="0" w:color="auto"/>
            <w:right w:val="none" w:sz="0" w:space="0" w:color="auto"/>
          </w:divBdr>
        </w:div>
        <w:div w:id="679549191">
          <w:marLeft w:val="480"/>
          <w:marRight w:val="0"/>
          <w:marTop w:val="0"/>
          <w:marBottom w:val="0"/>
          <w:divBdr>
            <w:top w:val="none" w:sz="0" w:space="0" w:color="auto"/>
            <w:left w:val="none" w:sz="0" w:space="0" w:color="auto"/>
            <w:bottom w:val="none" w:sz="0" w:space="0" w:color="auto"/>
            <w:right w:val="none" w:sz="0" w:space="0" w:color="auto"/>
          </w:divBdr>
        </w:div>
        <w:div w:id="729575202">
          <w:marLeft w:val="480"/>
          <w:marRight w:val="0"/>
          <w:marTop w:val="0"/>
          <w:marBottom w:val="0"/>
          <w:divBdr>
            <w:top w:val="none" w:sz="0" w:space="0" w:color="auto"/>
            <w:left w:val="none" w:sz="0" w:space="0" w:color="auto"/>
            <w:bottom w:val="none" w:sz="0" w:space="0" w:color="auto"/>
            <w:right w:val="none" w:sz="0" w:space="0" w:color="auto"/>
          </w:divBdr>
        </w:div>
        <w:div w:id="368723710">
          <w:marLeft w:val="480"/>
          <w:marRight w:val="0"/>
          <w:marTop w:val="0"/>
          <w:marBottom w:val="0"/>
          <w:divBdr>
            <w:top w:val="none" w:sz="0" w:space="0" w:color="auto"/>
            <w:left w:val="none" w:sz="0" w:space="0" w:color="auto"/>
            <w:bottom w:val="none" w:sz="0" w:space="0" w:color="auto"/>
            <w:right w:val="none" w:sz="0" w:space="0" w:color="auto"/>
          </w:divBdr>
        </w:div>
        <w:div w:id="611398066">
          <w:marLeft w:val="480"/>
          <w:marRight w:val="0"/>
          <w:marTop w:val="0"/>
          <w:marBottom w:val="0"/>
          <w:divBdr>
            <w:top w:val="none" w:sz="0" w:space="0" w:color="auto"/>
            <w:left w:val="none" w:sz="0" w:space="0" w:color="auto"/>
            <w:bottom w:val="none" w:sz="0" w:space="0" w:color="auto"/>
            <w:right w:val="none" w:sz="0" w:space="0" w:color="auto"/>
          </w:divBdr>
        </w:div>
        <w:div w:id="459300603">
          <w:marLeft w:val="480"/>
          <w:marRight w:val="0"/>
          <w:marTop w:val="0"/>
          <w:marBottom w:val="0"/>
          <w:divBdr>
            <w:top w:val="none" w:sz="0" w:space="0" w:color="auto"/>
            <w:left w:val="none" w:sz="0" w:space="0" w:color="auto"/>
            <w:bottom w:val="none" w:sz="0" w:space="0" w:color="auto"/>
            <w:right w:val="none" w:sz="0" w:space="0" w:color="auto"/>
          </w:divBdr>
        </w:div>
        <w:div w:id="1808468566">
          <w:marLeft w:val="480"/>
          <w:marRight w:val="0"/>
          <w:marTop w:val="0"/>
          <w:marBottom w:val="0"/>
          <w:divBdr>
            <w:top w:val="none" w:sz="0" w:space="0" w:color="auto"/>
            <w:left w:val="none" w:sz="0" w:space="0" w:color="auto"/>
            <w:bottom w:val="none" w:sz="0" w:space="0" w:color="auto"/>
            <w:right w:val="none" w:sz="0" w:space="0" w:color="auto"/>
          </w:divBdr>
        </w:div>
        <w:div w:id="3941912">
          <w:marLeft w:val="480"/>
          <w:marRight w:val="0"/>
          <w:marTop w:val="0"/>
          <w:marBottom w:val="0"/>
          <w:divBdr>
            <w:top w:val="none" w:sz="0" w:space="0" w:color="auto"/>
            <w:left w:val="none" w:sz="0" w:space="0" w:color="auto"/>
            <w:bottom w:val="none" w:sz="0" w:space="0" w:color="auto"/>
            <w:right w:val="none" w:sz="0" w:space="0" w:color="auto"/>
          </w:divBdr>
        </w:div>
        <w:div w:id="36467104">
          <w:marLeft w:val="480"/>
          <w:marRight w:val="0"/>
          <w:marTop w:val="0"/>
          <w:marBottom w:val="0"/>
          <w:divBdr>
            <w:top w:val="none" w:sz="0" w:space="0" w:color="auto"/>
            <w:left w:val="none" w:sz="0" w:space="0" w:color="auto"/>
            <w:bottom w:val="none" w:sz="0" w:space="0" w:color="auto"/>
            <w:right w:val="none" w:sz="0" w:space="0" w:color="auto"/>
          </w:divBdr>
        </w:div>
        <w:div w:id="692456405">
          <w:marLeft w:val="480"/>
          <w:marRight w:val="0"/>
          <w:marTop w:val="0"/>
          <w:marBottom w:val="0"/>
          <w:divBdr>
            <w:top w:val="none" w:sz="0" w:space="0" w:color="auto"/>
            <w:left w:val="none" w:sz="0" w:space="0" w:color="auto"/>
            <w:bottom w:val="none" w:sz="0" w:space="0" w:color="auto"/>
            <w:right w:val="none" w:sz="0" w:space="0" w:color="auto"/>
          </w:divBdr>
        </w:div>
        <w:div w:id="1706711781">
          <w:marLeft w:val="480"/>
          <w:marRight w:val="0"/>
          <w:marTop w:val="0"/>
          <w:marBottom w:val="0"/>
          <w:divBdr>
            <w:top w:val="none" w:sz="0" w:space="0" w:color="auto"/>
            <w:left w:val="none" w:sz="0" w:space="0" w:color="auto"/>
            <w:bottom w:val="none" w:sz="0" w:space="0" w:color="auto"/>
            <w:right w:val="none" w:sz="0" w:space="0" w:color="auto"/>
          </w:divBdr>
        </w:div>
        <w:div w:id="371610558">
          <w:marLeft w:val="480"/>
          <w:marRight w:val="0"/>
          <w:marTop w:val="0"/>
          <w:marBottom w:val="0"/>
          <w:divBdr>
            <w:top w:val="none" w:sz="0" w:space="0" w:color="auto"/>
            <w:left w:val="none" w:sz="0" w:space="0" w:color="auto"/>
            <w:bottom w:val="none" w:sz="0" w:space="0" w:color="auto"/>
            <w:right w:val="none" w:sz="0" w:space="0" w:color="auto"/>
          </w:divBdr>
        </w:div>
        <w:div w:id="1216508619">
          <w:marLeft w:val="480"/>
          <w:marRight w:val="0"/>
          <w:marTop w:val="0"/>
          <w:marBottom w:val="0"/>
          <w:divBdr>
            <w:top w:val="none" w:sz="0" w:space="0" w:color="auto"/>
            <w:left w:val="none" w:sz="0" w:space="0" w:color="auto"/>
            <w:bottom w:val="none" w:sz="0" w:space="0" w:color="auto"/>
            <w:right w:val="none" w:sz="0" w:space="0" w:color="auto"/>
          </w:divBdr>
        </w:div>
        <w:div w:id="2006399753">
          <w:marLeft w:val="480"/>
          <w:marRight w:val="0"/>
          <w:marTop w:val="0"/>
          <w:marBottom w:val="0"/>
          <w:divBdr>
            <w:top w:val="none" w:sz="0" w:space="0" w:color="auto"/>
            <w:left w:val="none" w:sz="0" w:space="0" w:color="auto"/>
            <w:bottom w:val="none" w:sz="0" w:space="0" w:color="auto"/>
            <w:right w:val="none" w:sz="0" w:space="0" w:color="auto"/>
          </w:divBdr>
        </w:div>
        <w:div w:id="1934509216">
          <w:marLeft w:val="480"/>
          <w:marRight w:val="0"/>
          <w:marTop w:val="0"/>
          <w:marBottom w:val="0"/>
          <w:divBdr>
            <w:top w:val="none" w:sz="0" w:space="0" w:color="auto"/>
            <w:left w:val="none" w:sz="0" w:space="0" w:color="auto"/>
            <w:bottom w:val="none" w:sz="0" w:space="0" w:color="auto"/>
            <w:right w:val="none" w:sz="0" w:space="0" w:color="auto"/>
          </w:divBdr>
        </w:div>
        <w:div w:id="957222174">
          <w:marLeft w:val="480"/>
          <w:marRight w:val="0"/>
          <w:marTop w:val="0"/>
          <w:marBottom w:val="0"/>
          <w:divBdr>
            <w:top w:val="none" w:sz="0" w:space="0" w:color="auto"/>
            <w:left w:val="none" w:sz="0" w:space="0" w:color="auto"/>
            <w:bottom w:val="none" w:sz="0" w:space="0" w:color="auto"/>
            <w:right w:val="none" w:sz="0" w:space="0" w:color="auto"/>
          </w:divBdr>
        </w:div>
        <w:div w:id="1183592483">
          <w:marLeft w:val="480"/>
          <w:marRight w:val="0"/>
          <w:marTop w:val="0"/>
          <w:marBottom w:val="0"/>
          <w:divBdr>
            <w:top w:val="none" w:sz="0" w:space="0" w:color="auto"/>
            <w:left w:val="none" w:sz="0" w:space="0" w:color="auto"/>
            <w:bottom w:val="none" w:sz="0" w:space="0" w:color="auto"/>
            <w:right w:val="none" w:sz="0" w:space="0" w:color="auto"/>
          </w:divBdr>
        </w:div>
        <w:div w:id="1178498853">
          <w:marLeft w:val="480"/>
          <w:marRight w:val="0"/>
          <w:marTop w:val="0"/>
          <w:marBottom w:val="0"/>
          <w:divBdr>
            <w:top w:val="none" w:sz="0" w:space="0" w:color="auto"/>
            <w:left w:val="none" w:sz="0" w:space="0" w:color="auto"/>
            <w:bottom w:val="none" w:sz="0" w:space="0" w:color="auto"/>
            <w:right w:val="none" w:sz="0" w:space="0" w:color="auto"/>
          </w:divBdr>
        </w:div>
        <w:div w:id="41758895">
          <w:marLeft w:val="480"/>
          <w:marRight w:val="0"/>
          <w:marTop w:val="0"/>
          <w:marBottom w:val="0"/>
          <w:divBdr>
            <w:top w:val="none" w:sz="0" w:space="0" w:color="auto"/>
            <w:left w:val="none" w:sz="0" w:space="0" w:color="auto"/>
            <w:bottom w:val="none" w:sz="0" w:space="0" w:color="auto"/>
            <w:right w:val="none" w:sz="0" w:space="0" w:color="auto"/>
          </w:divBdr>
        </w:div>
        <w:div w:id="785124793">
          <w:marLeft w:val="480"/>
          <w:marRight w:val="0"/>
          <w:marTop w:val="0"/>
          <w:marBottom w:val="0"/>
          <w:divBdr>
            <w:top w:val="none" w:sz="0" w:space="0" w:color="auto"/>
            <w:left w:val="none" w:sz="0" w:space="0" w:color="auto"/>
            <w:bottom w:val="none" w:sz="0" w:space="0" w:color="auto"/>
            <w:right w:val="none" w:sz="0" w:space="0" w:color="auto"/>
          </w:divBdr>
        </w:div>
        <w:div w:id="2063943617">
          <w:marLeft w:val="480"/>
          <w:marRight w:val="0"/>
          <w:marTop w:val="0"/>
          <w:marBottom w:val="0"/>
          <w:divBdr>
            <w:top w:val="none" w:sz="0" w:space="0" w:color="auto"/>
            <w:left w:val="none" w:sz="0" w:space="0" w:color="auto"/>
            <w:bottom w:val="none" w:sz="0" w:space="0" w:color="auto"/>
            <w:right w:val="none" w:sz="0" w:space="0" w:color="auto"/>
          </w:divBdr>
        </w:div>
        <w:div w:id="1539707854">
          <w:marLeft w:val="480"/>
          <w:marRight w:val="0"/>
          <w:marTop w:val="0"/>
          <w:marBottom w:val="0"/>
          <w:divBdr>
            <w:top w:val="none" w:sz="0" w:space="0" w:color="auto"/>
            <w:left w:val="none" w:sz="0" w:space="0" w:color="auto"/>
            <w:bottom w:val="none" w:sz="0" w:space="0" w:color="auto"/>
            <w:right w:val="none" w:sz="0" w:space="0" w:color="auto"/>
          </w:divBdr>
        </w:div>
      </w:divsChild>
    </w:div>
    <w:div w:id="1228539497">
      <w:bodyDiv w:val="1"/>
      <w:marLeft w:val="0"/>
      <w:marRight w:val="0"/>
      <w:marTop w:val="0"/>
      <w:marBottom w:val="0"/>
      <w:divBdr>
        <w:top w:val="none" w:sz="0" w:space="0" w:color="auto"/>
        <w:left w:val="none" w:sz="0" w:space="0" w:color="auto"/>
        <w:bottom w:val="none" w:sz="0" w:space="0" w:color="auto"/>
        <w:right w:val="none" w:sz="0" w:space="0" w:color="auto"/>
      </w:divBdr>
    </w:div>
    <w:div w:id="1230993053">
      <w:bodyDiv w:val="1"/>
      <w:marLeft w:val="0"/>
      <w:marRight w:val="0"/>
      <w:marTop w:val="0"/>
      <w:marBottom w:val="0"/>
      <w:divBdr>
        <w:top w:val="none" w:sz="0" w:space="0" w:color="auto"/>
        <w:left w:val="none" w:sz="0" w:space="0" w:color="auto"/>
        <w:bottom w:val="none" w:sz="0" w:space="0" w:color="auto"/>
        <w:right w:val="none" w:sz="0" w:space="0" w:color="auto"/>
      </w:divBdr>
    </w:div>
    <w:div w:id="1231381588">
      <w:bodyDiv w:val="1"/>
      <w:marLeft w:val="0"/>
      <w:marRight w:val="0"/>
      <w:marTop w:val="0"/>
      <w:marBottom w:val="0"/>
      <w:divBdr>
        <w:top w:val="none" w:sz="0" w:space="0" w:color="auto"/>
        <w:left w:val="none" w:sz="0" w:space="0" w:color="auto"/>
        <w:bottom w:val="none" w:sz="0" w:space="0" w:color="auto"/>
        <w:right w:val="none" w:sz="0" w:space="0" w:color="auto"/>
      </w:divBdr>
    </w:div>
    <w:div w:id="1231496604">
      <w:bodyDiv w:val="1"/>
      <w:marLeft w:val="0"/>
      <w:marRight w:val="0"/>
      <w:marTop w:val="0"/>
      <w:marBottom w:val="0"/>
      <w:divBdr>
        <w:top w:val="none" w:sz="0" w:space="0" w:color="auto"/>
        <w:left w:val="none" w:sz="0" w:space="0" w:color="auto"/>
        <w:bottom w:val="none" w:sz="0" w:space="0" w:color="auto"/>
        <w:right w:val="none" w:sz="0" w:space="0" w:color="auto"/>
      </w:divBdr>
    </w:div>
    <w:div w:id="1235043974">
      <w:bodyDiv w:val="1"/>
      <w:marLeft w:val="0"/>
      <w:marRight w:val="0"/>
      <w:marTop w:val="0"/>
      <w:marBottom w:val="0"/>
      <w:divBdr>
        <w:top w:val="none" w:sz="0" w:space="0" w:color="auto"/>
        <w:left w:val="none" w:sz="0" w:space="0" w:color="auto"/>
        <w:bottom w:val="none" w:sz="0" w:space="0" w:color="auto"/>
        <w:right w:val="none" w:sz="0" w:space="0" w:color="auto"/>
      </w:divBdr>
    </w:div>
    <w:div w:id="1235311233">
      <w:bodyDiv w:val="1"/>
      <w:marLeft w:val="0"/>
      <w:marRight w:val="0"/>
      <w:marTop w:val="0"/>
      <w:marBottom w:val="0"/>
      <w:divBdr>
        <w:top w:val="none" w:sz="0" w:space="0" w:color="auto"/>
        <w:left w:val="none" w:sz="0" w:space="0" w:color="auto"/>
        <w:bottom w:val="none" w:sz="0" w:space="0" w:color="auto"/>
        <w:right w:val="none" w:sz="0" w:space="0" w:color="auto"/>
      </w:divBdr>
    </w:div>
    <w:div w:id="1235318553">
      <w:bodyDiv w:val="1"/>
      <w:marLeft w:val="0"/>
      <w:marRight w:val="0"/>
      <w:marTop w:val="0"/>
      <w:marBottom w:val="0"/>
      <w:divBdr>
        <w:top w:val="none" w:sz="0" w:space="0" w:color="auto"/>
        <w:left w:val="none" w:sz="0" w:space="0" w:color="auto"/>
        <w:bottom w:val="none" w:sz="0" w:space="0" w:color="auto"/>
        <w:right w:val="none" w:sz="0" w:space="0" w:color="auto"/>
      </w:divBdr>
    </w:div>
    <w:div w:id="1235967834">
      <w:bodyDiv w:val="1"/>
      <w:marLeft w:val="0"/>
      <w:marRight w:val="0"/>
      <w:marTop w:val="0"/>
      <w:marBottom w:val="0"/>
      <w:divBdr>
        <w:top w:val="none" w:sz="0" w:space="0" w:color="auto"/>
        <w:left w:val="none" w:sz="0" w:space="0" w:color="auto"/>
        <w:bottom w:val="none" w:sz="0" w:space="0" w:color="auto"/>
        <w:right w:val="none" w:sz="0" w:space="0" w:color="auto"/>
      </w:divBdr>
    </w:div>
    <w:div w:id="1238634942">
      <w:bodyDiv w:val="1"/>
      <w:marLeft w:val="0"/>
      <w:marRight w:val="0"/>
      <w:marTop w:val="0"/>
      <w:marBottom w:val="0"/>
      <w:divBdr>
        <w:top w:val="none" w:sz="0" w:space="0" w:color="auto"/>
        <w:left w:val="none" w:sz="0" w:space="0" w:color="auto"/>
        <w:bottom w:val="none" w:sz="0" w:space="0" w:color="auto"/>
        <w:right w:val="none" w:sz="0" w:space="0" w:color="auto"/>
      </w:divBdr>
    </w:div>
    <w:div w:id="1240604773">
      <w:bodyDiv w:val="1"/>
      <w:marLeft w:val="0"/>
      <w:marRight w:val="0"/>
      <w:marTop w:val="0"/>
      <w:marBottom w:val="0"/>
      <w:divBdr>
        <w:top w:val="none" w:sz="0" w:space="0" w:color="auto"/>
        <w:left w:val="none" w:sz="0" w:space="0" w:color="auto"/>
        <w:bottom w:val="none" w:sz="0" w:space="0" w:color="auto"/>
        <w:right w:val="none" w:sz="0" w:space="0" w:color="auto"/>
      </w:divBdr>
    </w:div>
    <w:div w:id="1244490759">
      <w:bodyDiv w:val="1"/>
      <w:marLeft w:val="0"/>
      <w:marRight w:val="0"/>
      <w:marTop w:val="0"/>
      <w:marBottom w:val="0"/>
      <w:divBdr>
        <w:top w:val="none" w:sz="0" w:space="0" w:color="auto"/>
        <w:left w:val="none" w:sz="0" w:space="0" w:color="auto"/>
        <w:bottom w:val="none" w:sz="0" w:space="0" w:color="auto"/>
        <w:right w:val="none" w:sz="0" w:space="0" w:color="auto"/>
      </w:divBdr>
    </w:div>
    <w:div w:id="1250427779">
      <w:bodyDiv w:val="1"/>
      <w:marLeft w:val="0"/>
      <w:marRight w:val="0"/>
      <w:marTop w:val="0"/>
      <w:marBottom w:val="0"/>
      <w:divBdr>
        <w:top w:val="none" w:sz="0" w:space="0" w:color="auto"/>
        <w:left w:val="none" w:sz="0" w:space="0" w:color="auto"/>
        <w:bottom w:val="none" w:sz="0" w:space="0" w:color="auto"/>
        <w:right w:val="none" w:sz="0" w:space="0" w:color="auto"/>
      </w:divBdr>
    </w:div>
    <w:div w:id="1253734033">
      <w:bodyDiv w:val="1"/>
      <w:marLeft w:val="0"/>
      <w:marRight w:val="0"/>
      <w:marTop w:val="0"/>
      <w:marBottom w:val="0"/>
      <w:divBdr>
        <w:top w:val="none" w:sz="0" w:space="0" w:color="auto"/>
        <w:left w:val="none" w:sz="0" w:space="0" w:color="auto"/>
        <w:bottom w:val="none" w:sz="0" w:space="0" w:color="auto"/>
        <w:right w:val="none" w:sz="0" w:space="0" w:color="auto"/>
      </w:divBdr>
    </w:div>
    <w:div w:id="1254162935">
      <w:bodyDiv w:val="1"/>
      <w:marLeft w:val="0"/>
      <w:marRight w:val="0"/>
      <w:marTop w:val="0"/>
      <w:marBottom w:val="0"/>
      <w:divBdr>
        <w:top w:val="none" w:sz="0" w:space="0" w:color="auto"/>
        <w:left w:val="none" w:sz="0" w:space="0" w:color="auto"/>
        <w:bottom w:val="none" w:sz="0" w:space="0" w:color="auto"/>
        <w:right w:val="none" w:sz="0" w:space="0" w:color="auto"/>
      </w:divBdr>
    </w:div>
    <w:div w:id="1255625829">
      <w:bodyDiv w:val="1"/>
      <w:marLeft w:val="0"/>
      <w:marRight w:val="0"/>
      <w:marTop w:val="0"/>
      <w:marBottom w:val="0"/>
      <w:divBdr>
        <w:top w:val="none" w:sz="0" w:space="0" w:color="auto"/>
        <w:left w:val="none" w:sz="0" w:space="0" w:color="auto"/>
        <w:bottom w:val="none" w:sz="0" w:space="0" w:color="auto"/>
        <w:right w:val="none" w:sz="0" w:space="0" w:color="auto"/>
      </w:divBdr>
    </w:div>
    <w:div w:id="1256523834">
      <w:bodyDiv w:val="1"/>
      <w:marLeft w:val="0"/>
      <w:marRight w:val="0"/>
      <w:marTop w:val="0"/>
      <w:marBottom w:val="0"/>
      <w:divBdr>
        <w:top w:val="none" w:sz="0" w:space="0" w:color="auto"/>
        <w:left w:val="none" w:sz="0" w:space="0" w:color="auto"/>
        <w:bottom w:val="none" w:sz="0" w:space="0" w:color="auto"/>
        <w:right w:val="none" w:sz="0" w:space="0" w:color="auto"/>
      </w:divBdr>
    </w:div>
    <w:div w:id="1256935768">
      <w:bodyDiv w:val="1"/>
      <w:marLeft w:val="0"/>
      <w:marRight w:val="0"/>
      <w:marTop w:val="0"/>
      <w:marBottom w:val="0"/>
      <w:divBdr>
        <w:top w:val="none" w:sz="0" w:space="0" w:color="auto"/>
        <w:left w:val="none" w:sz="0" w:space="0" w:color="auto"/>
        <w:bottom w:val="none" w:sz="0" w:space="0" w:color="auto"/>
        <w:right w:val="none" w:sz="0" w:space="0" w:color="auto"/>
      </w:divBdr>
    </w:div>
    <w:div w:id="1259867316">
      <w:bodyDiv w:val="1"/>
      <w:marLeft w:val="0"/>
      <w:marRight w:val="0"/>
      <w:marTop w:val="0"/>
      <w:marBottom w:val="0"/>
      <w:divBdr>
        <w:top w:val="none" w:sz="0" w:space="0" w:color="auto"/>
        <w:left w:val="none" w:sz="0" w:space="0" w:color="auto"/>
        <w:bottom w:val="none" w:sz="0" w:space="0" w:color="auto"/>
        <w:right w:val="none" w:sz="0" w:space="0" w:color="auto"/>
      </w:divBdr>
      <w:divsChild>
        <w:div w:id="1253591307">
          <w:marLeft w:val="480"/>
          <w:marRight w:val="0"/>
          <w:marTop w:val="0"/>
          <w:marBottom w:val="0"/>
          <w:divBdr>
            <w:top w:val="none" w:sz="0" w:space="0" w:color="auto"/>
            <w:left w:val="none" w:sz="0" w:space="0" w:color="auto"/>
            <w:bottom w:val="none" w:sz="0" w:space="0" w:color="auto"/>
            <w:right w:val="none" w:sz="0" w:space="0" w:color="auto"/>
          </w:divBdr>
        </w:div>
        <w:div w:id="1008172989">
          <w:marLeft w:val="480"/>
          <w:marRight w:val="0"/>
          <w:marTop w:val="0"/>
          <w:marBottom w:val="0"/>
          <w:divBdr>
            <w:top w:val="none" w:sz="0" w:space="0" w:color="auto"/>
            <w:left w:val="none" w:sz="0" w:space="0" w:color="auto"/>
            <w:bottom w:val="none" w:sz="0" w:space="0" w:color="auto"/>
            <w:right w:val="none" w:sz="0" w:space="0" w:color="auto"/>
          </w:divBdr>
        </w:div>
        <w:div w:id="489715317">
          <w:marLeft w:val="480"/>
          <w:marRight w:val="0"/>
          <w:marTop w:val="0"/>
          <w:marBottom w:val="0"/>
          <w:divBdr>
            <w:top w:val="none" w:sz="0" w:space="0" w:color="auto"/>
            <w:left w:val="none" w:sz="0" w:space="0" w:color="auto"/>
            <w:bottom w:val="none" w:sz="0" w:space="0" w:color="auto"/>
            <w:right w:val="none" w:sz="0" w:space="0" w:color="auto"/>
          </w:divBdr>
        </w:div>
        <w:div w:id="2125927454">
          <w:marLeft w:val="480"/>
          <w:marRight w:val="0"/>
          <w:marTop w:val="0"/>
          <w:marBottom w:val="0"/>
          <w:divBdr>
            <w:top w:val="none" w:sz="0" w:space="0" w:color="auto"/>
            <w:left w:val="none" w:sz="0" w:space="0" w:color="auto"/>
            <w:bottom w:val="none" w:sz="0" w:space="0" w:color="auto"/>
            <w:right w:val="none" w:sz="0" w:space="0" w:color="auto"/>
          </w:divBdr>
        </w:div>
        <w:div w:id="1165167980">
          <w:marLeft w:val="480"/>
          <w:marRight w:val="0"/>
          <w:marTop w:val="0"/>
          <w:marBottom w:val="0"/>
          <w:divBdr>
            <w:top w:val="none" w:sz="0" w:space="0" w:color="auto"/>
            <w:left w:val="none" w:sz="0" w:space="0" w:color="auto"/>
            <w:bottom w:val="none" w:sz="0" w:space="0" w:color="auto"/>
            <w:right w:val="none" w:sz="0" w:space="0" w:color="auto"/>
          </w:divBdr>
        </w:div>
        <w:div w:id="2115123635">
          <w:marLeft w:val="480"/>
          <w:marRight w:val="0"/>
          <w:marTop w:val="0"/>
          <w:marBottom w:val="0"/>
          <w:divBdr>
            <w:top w:val="none" w:sz="0" w:space="0" w:color="auto"/>
            <w:left w:val="none" w:sz="0" w:space="0" w:color="auto"/>
            <w:bottom w:val="none" w:sz="0" w:space="0" w:color="auto"/>
            <w:right w:val="none" w:sz="0" w:space="0" w:color="auto"/>
          </w:divBdr>
        </w:div>
        <w:div w:id="815030749">
          <w:marLeft w:val="480"/>
          <w:marRight w:val="0"/>
          <w:marTop w:val="0"/>
          <w:marBottom w:val="0"/>
          <w:divBdr>
            <w:top w:val="none" w:sz="0" w:space="0" w:color="auto"/>
            <w:left w:val="none" w:sz="0" w:space="0" w:color="auto"/>
            <w:bottom w:val="none" w:sz="0" w:space="0" w:color="auto"/>
            <w:right w:val="none" w:sz="0" w:space="0" w:color="auto"/>
          </w:divBdr>
        </w:div>
        <w:div w:id="305277919">
          <w:marLeft w:val="480"/>
          <w:marRight w:val="0"/>
          <w:marTop w:val="0"/>
          <w:marBottom w:val="0"/>
          <w:divBdr>
            <w:top w:val="none" w:sz="0" w:space="0" w:color="auto"/>
            <w:left w:val="none" w:sz="0" w:space="0" w:color="auto"/>
            <w:bottom w:val="none" w:sz="0" w:space="0" w:color="auto"/>
            <w:right w:val="none" w:sz="0" w:space="0" w:color="auto"/>
          </w:divBdr>
        </w:div>
        <w:div w:id="734280457">
          <w:marLeft w:val="480"/>
          <w:marRight w:val="0"/>
          <w:marTop w:val="0"/>
          <w:marBottom w:val="0"/>
          <w:divBdr>
            <w:top w:val="none" w:sz="0" w:space="0" w:color="auto"/>
            <w:left w:val="none" w:sz="0" w:space="0" w:color="auto"/>
            <w:bottom w:val="none" w:sz="0" w:space="0" w:color="auto"/>
            <w:right w:val="none" w:sz="0" w:space="0" w:color="auto"/>
          </w:divBdr>
        </w:div>
        <w:div w:id="1527913947">
          <w:marLeft w:val="480"/>
          <w:marRight w:val="0"/>
          <w:marTop w:val="0"/>
          <w:marBottom w:val="0"/>
          <w:divBdr>
            <w:top w:val="none" w:sz="0" w:space="0" w:color="auto"/>
            <w:left w:val="none" w:sz="0" w:space="0" w:color="auto"/>
            <w:bottom w:val="none" w:sz="0" w:space="0" w:color="auto"/>
            <w:right w:val="none" w:sz="0" w:space="0" w:color="auto"/>
          </w:divBdr>
        </w:div>
        <w:div w:id="2120249488">
          <w:marLeft w:val="480"/>
          <w:marRight w:val="0"/>
          <w:marTop w:val="0"/>
          <w:marBottom w:val="0"/>
          <w:divBdr>
            <w:top w:val="none" w:sz="0" w:space="0" w:color="auto"/>
            <w:left w:val="none" w:sz="0" w:space="0" w:color="auto"/>
            <w:bottom w:val="none" w:sz="0" w:space="0" w:color="auto"/>
            <w:right w:val="none" w:sz="0" w:space="0" w:color="auto"/>
          </w:divBdr>
        </w:div>
        <w:div w:id="1903058092">
          <w:marLeft w:val="480"/>
          <w:marRight w:val="0"/>
          <w:marTop w:val="0"/>
          <w:marBottom w:val="0"/>
          <w:divBdr>
            <w:top w:val="none" w:sz="0" w:space="0" w:color="auto"/>
            <w:left w:val="none" w:sz="0" w:space="0" w:color="auto"/>
            <w:bottom w:val="none" w:sz="0" w:space="0" w:color="auto"/>
            <w:right w:val="none" w:sz="0" w:space="0" w:color="auto"/>
          </w:divBdr>
        </w:div>
        <w:div w:id="1195002451">
          <w:marLeft w:val="480"/>
          <w:marRight w:val="0"/>
          <w:marTop w:val="0"/>
          <w:marBottom w:val="0"/>
          <w:divBdr>
            <w:top w:val="none" w:sz="0" w:space="0" w:color="auto"/>
            <w:left w:val="none" w:sz="0" w:space="0" w:color="auto"/>
            <w:bottom w:val="none" w:sz="0" w:space="0" w:color="auto"/>
            <w:right w:val="none" w:sz="0" w:space="0" w:color="auto"/>
          </w:divBdr>
        </w:div>
        <w:div w:id="2019699477">
          <w:marLeft w:val="480"/>
          <w:marRight w:val="0"/>
          <w:marTop w:val="0"/>
          <w:marBottom w:val="0"/>
          <w:divBdr>
            <w:top w:val="none" w:sz="0" w:space="0" w:color="auto"/>
            <w:left w:val="none" w:sz="0" w:space="0" w:color="auto"/>
            <w:bottom w:val="none" w:sz="0" w:space="0" w:color="auto"/>
            <w:right w:val="none" w:sz="0" w:space="0" w:color="auto"/>
          </w:divBdr>
        </w:div>
        <w:div w:id="1480076749">
          <w:marLeft w:val="480"/>
          <w:marRight w:val="0"/>
          <w:marTop w:val="0"/>
          <w:marBottom w:val="0"/>
          <w:divBdr>
            <w:top w:val="none" w:sz="0" w:space="0" w:color="auto"/>
            <w:left w:val="none" w:sz="0" w:space="0" w:color="auto"/>
            <w:bottom w:val="none" w:sz="0" w:space="0" w:color="auto"/>
            <w:right w:val="none" w:sz="0" w:space="0" w:color="auto"/>
          </w:divBdr>
        </w:div>
        <w:div w:id="628632033">
          <w:marLeft w:val="480"/>
          <w:marRight w:val="0"/>
          <w:marTop w:val="0"/>
          <w:marBottom w:val="0"/>
          <w:divBdr>
            <w:top w:val="none" w:sz="0" w:space="0" w:color="auto"/>
            <w:left w:val="none" w:sz="0" w:space="0" w:color="auto"/>
            <w:bottom w:val="none" w:sz="0" w:space="0" w:color="auto"/>
            <w:right w:val="none" w:sz="0" w:space="0" w:color="auto"/>
          </w:divBdr>
        </w:div>
        <w:div w:id="916718328">
          <w:marLeft w:val="480"/>
          <w:marRight w:val="0"/>
          <w:marTop w:val="0"/>
          <w:marBottom w:val="0"/>
          <w:divBdr>
            <w:top w:val="none" w:sz="0" w:space="0" w:color="auto"/>
            <w:left w:val="none" w:sz="0" w:space="0" w:color="auto"/>
            <w:bottom w:val="none" w:sz="0" w:space="0" w:color="auto"/>
            <w:right w:val="none" w:sz="0" w:space="0" w:color="auto"/>
          </w:divBdr>
        </w:div>
        <w:div w:id="1560820599">
          <w:marLeft w:val="480"/>
          <w:marRight w:val="0"/>
          <w:marTop w:val="0"/>
          <w:marBottom w:val="0"/>
          <w:divBdr>
            <w:top w:val="none" w:sz="0" w:space="0" w:color="auto"/>
            <w:left w:val="none" w:sz="0" w:space="0" w:color="auto"/>
            <w:bottom w:val="none" w:sz="0" w:space="0" w:color="auto"/>
            <w:right w:val="none" w:sz="0" w:space="0" w:color="auto"/>
          </w:divBdr>
        </w:div>
        <w:div w:id="1815609883">
          <w:marLeft w:val="480"/>
          <w:marRight w:val="0"/>
          <w:marTop w:val="0"/>
          <w:marBottom w:val="0"/>
          <w:divBdr>
            <w:top w:val="none" w:sz="0" w:space="0" w:color="auto"/>
            <w:left w:val="none" w:sz="0" w:space="0" w:color="auto"/>
            <w:bottom w:val="none" w:sz="0" w:space="0" w:color="auto"/>
            <w:right w:val="none" w:sz="0" w:space="0" w:color="auto"/>
          </w:divBdr>
        </w:div>
        <w:div w:id="1341855629">
          <w:marLeft w:val="480"/>
          <w:marRight w:val="0"/>
          <w:marTop w:val="0"/>
          <w:marBottom w:val="0"/>
          <w:divBdr>
            <w:top w:val="none" w:sz="0" w:space="0" w:color="auto"/>
            <w:left w:val="none" w:sz="0" w:space="0" w:color="auto"/>
            <w:bottom w:val="none" w:sz="0" w:space="0" w:color="auto"/>
            <w:right w:val="none" w:sz="0" w:space="0" w:color="auto"/>
          </w:divBdr>
        </w:div>
        <w:div w:id="322777945">
          <w:marLeft w:val="480"/>
          <w:marRight w:val="0"/>
          <w:marTop w:val="0"/>
          <w:marBottom w:val="0"/>
          <w:divBdr>
            <w:top w:val="none" w:sz="0" w:space="0" w:color="auto"/>
            <w:left w:val="none" w:sz="0" w:space="0" w:color="auto"/>
            <w:bottom w:val="none" w:sz="0" w:space="0" w:color="auto"/>
            <w:right w:val="none" w:sz="0" w:space="0" w:color="auto"/>
          </w:divBdr>
        </w:div>
        <w:div w:id="1762219021">
          <w:marLeft w:val="480"/>
          <w:marRight w:val="0"/>
          <w:marTop w:val="0"/>
          <w:marBottom w:val="0"/>
          <w:divBdr>
            <w:top w:val="none" w:sz="0" w:space="0" w:color="auto"/>
            <w:left w:val="none" w:sz="0" w:space="0" w:color="auto"/>
            <w:bottom w:val="none" w:sz="0" w:space="0" w:color="auto"/>
            <w:right w:val="none" w:sz="0" w:space="0" w:color="auto"/>
          </w:divBdr>
        </w:div>
        <w:div w:id="157380372">
          <w:marLeft w:val="480"/>
          <w:marRight w:val="0"/>
          <w:marTop w:val="0"/>
          <w:marBottom w:val="0"/>
          <w:divBdr>
            <w:top w:val="none" w:sz="0" w:space="0" w:color="auto"/>
            <w:left w:val="none" w:sz="0" w:space="0" w:color="auto"/>
            <w:bottom w:val="none" w:sz="0" w:space="0" w:color="auto"/>
            <w:right w:val="none" w:sz="0" w:space="0" w:color="auto"/>
          </w:divBdr>
        </w:div>
        <w:div w:id="99228913">
          <w:marLeft w:val="480"/>
          <w:marRight w:val="0"/>
          <w:marTop w:val="0"/>
          <w:marBottom w:val="0"/>
          <w:divBdr>
            <w:top w:val="none" w:sz="0" w:space="0" w:color="auto"/>
            <w:left w:val="none" w:sz="0" w:space="0" w:color="auto"/>
            <w:bottom w:val="none" w:sz="0" w:space="0" w:color="auto"/>
            <w:right w:val="none" w:sz="0" w:space="0" w:color="auto"/>
          </w:divBdr>
        </w:div>
        <w:div w:id="1340887289">
          <w:marLeft w:val="480"/>
          <w:marRight w:val="0"/>
          <w:marTop w:val="0"/>
          <w:marBottom w:val="0"/>
          <w:divBdr>
            <w:top w:val="none" w:sz="0" w:space="0" w:color="auto"/>
            <w:left w:val="none" w:sz="0" w:space="0" w:color="auto"/>
            <w:bottom w:val="none" w:sz="0" w:space="0" w:color="auto"/>
            <w:right w:val="none" w:sz="0" w:space="0" w:color="auto"/>
          </w:divBdr>
        </w:div>
        <w:div w:id="2061712124">
          <w:marLeft w:val="480"/>
          <w:marRight w:val="0"/>
          <w:marTop w:val="0"/>
          <w:marBottom w:val="0"/>
          <w:divBdr>
            <w:top w:val="none" w:sz="0" w:space="0" w:color="auto"/>
            <w:left w:val="none" w:sz="0" w:space="0" w:color="auto"/>
            <w:bottom w:val="none" w:sz="0" w:space="0" w:color="auto"/>
            <w:right w:val="none" w:sz="0" w:space="0" w:color="auto"/>
          </w:divBdr>
        </w:div>
        <w:div w:id="1963459692">
          <w:marLeft w:val="480"/>
          <w:marRight w:val="0"/>
          <w:marTop w:val="0"/>
          <w:marBottom w:val="0"/>
          <w:divBdr>
            <w:top w:val="none" w:sz="0" w:space="0" w:color="auto"/>
            <w:left w:val="none" w:sz="0" w:space="0" w:color="auto"/>
            <w:bottom w:val="none" w:sz="0" w:space="0" w:color="auto"/>
            <w:right w:val="none" w:sz="0" w:space="0" w:color="auto"/>
          </w:divBdr>
        </w:div>
        <w:div w:id="531921560">
          <w:marLeft w:val="480"/>
          <w:marRight w:val="0"/>
          <w:marTop w:val="0"/>
          <w:marBottom w:val="0"/>
          <w:divBdr>
            <w:top w:val="none" w:sz="0" w:space="0" w:color="auto"/>
            <w:left w:val="none" w:sz="0" w:space="0" w:color="auto"/>
            <w:bottom w:val="none" w:sz="0" w:space="0" w:color="auto"/>
            <w:right w:val="none" w:sz="0" w:space="0" w:color="auto"/>
          </w:divBdr>
        </w:div>
        <w:div w:id="1101295186">
          <w:marLeft w:val="480"/>
          <w:marRight w:val="0"/>
          <w:marTop w:val="0"/>
          <w:marBottom w:val="0"/>
          <w:divBdr>
            <w:top w:val="none" w:sz="0" w:space="0" w:color="auto"/>
            <w:left w:val="none" w:sz="0" w:space="0" w:color="auto"/>
            <w:bottom w:val="none" w:sz="0" w:space="0" w:color="auto"/>
            <w:right w:val="none" w:sz="0" w:space="0" w:color="auto"/>
          </w:divBdr>
        </w:div>
        <w:div w:id="1665818454">
          <w:marLeft w:val="480"/>
          <w:marRight w:val="0"/>
          <w:marTop w:val="0"/>
          <w:marBottom w:val="0"/>
          <w:divBdr>
            <w:top w:val="none" w:sz="0" w:space="0" w:color="auto"/>
            <w:left w:val="none" w:sz="0" w:space="0" w:color="auto"/>
            <w:bottom w:val="none" w:sz="0" w:space="0" w:color="auto"/>
            <w:right w:val="none" w:sz="0" w:space="0" w:color="auto"/>
          </w:divBdr>
        </w:div>
        <w:div w:id="158353356">
          <w:marLeft w:val="480"/>
          <w:marRight w:val="0"/>
          <w:marTop w:val="0"/>
          <w:marBottom w:val="0"/>
          <w:divBdr>
            <w:top w:val="none" w:sz="0" w:space="0" w:color="auto"/>
            <w:left w:val="none" w:sz="0" w:space="0" w:color="auto"/>
            <w:bottom w:val="none" w:sz="0" w:space="0" w:color="auto"/>
            <w:right w:val="none" w:sz="0" w:space="0" w:color="auto"/>
          </w:divBdr>
        </w:div>
        <w:div w:id="1784418426">
          <w:marLeft w:val="480"/>
          <w:marRight w:val="0"/>
          <w:marTop w:val="0"/>
          <w:marBottom w:val="0"/>
          <w:divBdr>
            <w:top w:val="none" w:sz="0" w:space="0" w:color="auto"/>
            <w:left w:val="none" w:sz="0" w:space="0" w:color="auto"/>
            <w:bottom w:val="none" w:sz="0" w:space="0" w:color="auto"/>
            <w:right w:val="none" w:sz="0" w:space="0" w:color="auto"/>
          </w:divBdr>
        </w:div>
        <w:div w:id="565532089">
          <w:marLeft w:val="480"/>
          <w:marRight w:val="0"/>
          <w:marTop w:val="0"/>
          <w:marBottom w:val="0"/>
          <w:divBdr>
            <w:top w:val="none" w:sz="0" w:space="0" w:color="auto"/>
            <w:left w:val="none" w:sz="0" w:space="0" w:color="auto"/>
            <w:bottom w:val="none" w:sz="0" w:space="0" w:color="auto"/>
            <w:right w:val="none" w:sz="0" w:space="0" w:color="auto"/>
          </w:divBdr>
        </w:div>
        <w:div w:id="792216018">
          <w:marLeft w:val="480"/>
          <w:marRight w:val="0"/>
          <w:marTop w:val="0"/>
          <w:marBottom w:val="0"/>
          <w:divBdr>
            <w:top w:val="none" w:sz="0" w:space="0" w:color="auto"/>
            <w:left w:val="none" w:sz="0" w:space="0" w:color="auto"/>
            <w:bottom w:val="none" w:sz="0" w:space="0" w:color="auto"/>
            <w:right w:val="none" w:sz="0" w:space="0" w:color="auto"/>
          </w:divBdr>
        </w:div>
        <w:div w:id="967248854">
          <w:marLeft w:val="480"/>
          <w:marRight w:val="0"/>
          <w:marTop w:val="0"/>
          <w:marBottom w:val="0"/>
          <w:divBdr>
            <w:top w:val="none" w:sz="0" w:space="0" w:color="auto"/>
            <w:left w:val="none" w:sz="0" w:space="0" w:color="auto"/>
            <w:bottom w:val="none" w:sz="0" w:space="0" w:color="auto"/>
            <w:right w:val="none" w:sz="0" w:space="0" w:color="auto"/>
          </w:divBdr>
        </w:div>
        <w:div w:id="461384749">
          <w:marLeft w:val="480"/>
          <w:marRight w:val="0"/>
          <w:marTop w:val="0"/>
          <w:marBottom w:val="0"/>
          <w:divBdr>
            <w:top w:val="none" w:sz="0" w:space="0" w:color="auto"/>
            <w:left w:val="none" w:sz="0" w:space="0" w:color="auto"/>
            <w:bottom w:val="none" w:sz="0" w:space="0" w:color="auto"/>
            <w:right w:val="none" w:sz="0" w:space="0" w:color="auto"/>
          </w:divBdr>
        </w:div>
      </w:divsChild>
    </w:div>
    <w:div w:id="1261328056">
      <w:bodyDiv w:val="1"/>
      <w:marLeft w:val="0"/>
      <w:marRight w:val="0"/>
      <w:marTop w:val="0"/>
      <w:marBottom w:val="0"/>
      <w:divBdr>
        <w:top w:val="none" w:sz="0" w:space="0" w:color="auto"/>
        <w:left w:val="none" w:sz="0" w:space="0" w:color="auto"/>
        <w:bottom w:val="none" w:sz="0" w:space="0" w:color="auto"/>
        <w:right w:val="none" w:sz="0" w:space="0" w:color="auto"/>
      </w:divBdr>
    </w:div>
    <w:div w:id="1261644197">
      <w:bodyDiv w:val="1"/>
      <w:marLeft w:val="0"/>
      <w:marRight w:val="0"/>
      <w:marTop w:val="0"/>
      <w:marBottom w:val="0"/>
      <w:divBdr>
        <w:top w:val="none" w:sz="0" w:space="0" w:color="auto"/>
        <w:left w:val="none" w:sz="0" w:space="0" w:color="auto"/>
        <w:bottom w:val="none" w:sz="0" w:space="0" w:color="auto"/>
        <w:right w:val="none" w:sz="0" w:space="0" w:color="auto"/>
      </w:divBdr>
    </w:div>
    <w:div w:id="1264147057">
      <w:bodyDiv w:val="1"/>
      <w:marLeft w:val="0"/>
      <w:marRight w:val="0"/>
      <w:marTop w:val="0"/>
      <w:marBottom w:val="0"/>
      <w:divBdr>
        <w:top w:val="none" w:sz="0" w:space="0" w:color="auto"/>
        <w:left w:val="none" w:sz="0" w:space="0" w:color="auto"/>
        <w:bottom w:val="none" w:sz="0" w:space="0" w:color="auto"/>
        <w:right w:val="none" w:sz="0" w:space="0" w:color="auto"/>
      </w:divBdr>
    </w:div>
    <w:div w:id="1267883077">
      <w:bodyDiv w:val="1"/>
      <w:marLeft w:val="0"/>
      <w:marRight w:val="0"/>
      <w:marTop w:val="0"/>
      <w:marBottom w:val="0"/>
      <w:divBdr>
        <w:top w:val="none" w:sz="0" w:space="0" w:color="auto"/>
        <w:left w:val="none" w:sz="0" w:space="0" w:color="auto"/>
        <w:bottom w:val="none" w:sz="0" w:space="0" w:color="auto"/>
        <w:right w:val="none" w:sz="0" w:space="0" w:color="auto"/>
      </w:divBdr>
    </w:div>
    <w:div w:id="1268151395">
      <w:bodyDiv w:val="1"/>
      <w:marLeft w:val="0"/>
      <w:marRight w:val="0"/>
      <w:marTop w:val="0"/>
      <w:marBottom w:val="0"/>
      <w:divBdr>
        <w:top w:val="none" w:sz="0" w:space="0" w:color="auto"/>
        <w:left w:val="none" w:sz="0" w:space="0" w:color="auto"/>
        <w:bottom w:val="none" w:sz="0" w:space="0" w:color="auto"/>
        <w:right w:val="none" w:sz="0" w:space="0" w:color="auto"/>
      </w:divBdr>
    </w:div>
    <w:div w:id="1268780555">
      <w:bodyDiv w:val="1"/>
      <w:marLeft w:val="0"/>
      <w:marRight w:val="0"/>
      <w:marTop w:val="0"/>
      <w:marBottom w:val="0"/>
      <w:divBdr>
        <w:top w:val="none" w:sz="0" w:space="0" w:color="auto"/>
        <w:left w:val="none" w:sz="0" w:space="0" w:color="auto"/>
        <w:bottom w:val="none" w:sz="0" w:space="0" w:color="auto"/>
        <w:right w:val="none" w:sz="0" w:space="0" w:color="auto"/>
      </w:divBdr>
    </w:div>
    <w:div w:id="1271008005">
      <w:bodyDiv w:val="1"/>
      <w:marLeft w:val="0"/>
      <w:marRight w:val="0"/>
      <w:marTop w:val="0"/>
      <w:marBottom w:val="0"/>
      <w:divBdr>
        <w:top w:val="none" w:sz="0" w:space="0" w:color="auto"/>
        <w:left w:val="none" w:sz="0" w:space="0" w:color="auto"/>
        <w:bottom w:val="none" w:sz="0" w:space="0" w:color="auto"/>
        <w:right w:val="none" w:sz="0" w:space="0" w:color="auto"/>
      </w:divBdr>
      <w:divsChild>
        <w:div w:id="604966497">
          <w:marLeft w:val="480"/>
          <w:marRight w:val="0"/>
          <w:marTop w:val="0"/>
          <w:marBottom w:val="0"/>
          <w:divBdr>
            <w:top w:val="none" w:sz="0" w:space="0" w:color="auto"/>
            <w:left w:val="none" w:sz="0" w:space="0" w:color="auto"/>
            <w:bottom w:val="none" w:sz="0" w:space="0" w:color="auto"/>
            <w:right w:val="none" w:sz="0" w:space="0" w:color="auto"/>
          </w:divBdr>
        </w:div>
        <w:div w:id="569922744">
          <w:marLeft w:val="480"/>
          <w:marRight w:val="0"/>
          <w:marTop w:val="0"/>
          <w:marBottom w:val="0"/>
          <w:divBdr>
            <w:top w:val="none" w:sz="0" w:space="0" w:color="auto"/>
            <w:left w:val="none" w:sz="0" w:space="0" w:color="auto"/>
            <w:bottom w:val="none" w:sz="0" w:space="0" w:color="auto"/>
            <w:right w:val="none" w:sz="0" w:space="0" w:color="auto"/>
          </w:divBdr>
        </w:div>
        <w:div w:id="1206481617">
          <w:marLeft w:val="480"/>
          <w:marRight w:val="0"/>
          <w:marTop w:val="0"/>
          <w:marBottom w:val="0"/>
          <w:divBdr>
            <w:top w:val="none" w:sz="0" w:space="0" w:color="auto"/>
            <w:left w:val="none" w:sz="0" w:space="0" w:color="auto"/>
            <w:bottom w:val="none" w:sz="0" w:space="0" w:color="auto"/>
            <w:right w:val="none" w:sz="0" w:space="0" w:color="auto"/>
          </w:divBdr>
        </w:div>
        <w:div w:id="2017806901">
          <w:marLeft w:val="480"/>
          <w:marRight w:val="0"/>
          <w:marTop w:val="0"/>
          <w:marBottom w:val="0"/>
          <w:divBdr>
            <w:top w:val="none" w:sz="0" w:space="0" w:color="auto"/>
            <w:left w:val="none" w:sz="0" w:space="0" w:color="auto"/>
            <w:bottom w:val="none" w:sz="0" w:space="0" w:color="auto"/>
            <w:right w:val="none" w:sz="0" w:space="0" w:color="auto"/>
          </w:divBdr>
        </w:div>
        <w:div w:id="2057506839">
          <w:marLeft w:val="480"/>
          <w:marRight w:val="0"/>
          <w:marTop w:val="0"/>
          <w:marBottom w:val="0"/>
          <w:divBdr>
            <w:top w:val="none" w:sz="0" w:space="0" w:color="auto"/>
            <w:left w:val="none" w:sz="0" w:space="0" w:color="auto"/>
            <w:bottom w:val="none" w:sz="0" w:space="0" w:color="auto"/>
            <w:right w:val="none" w:sz="0" w:space="0" w:color="auto"/>
          </w:divBdr>
        </w:div>
        <w:div w:id="1228610110">
          <w:marLeft w:val="480"/>
          <w:marRight w:val="0"/>
          <w:marTop w:val="0"/>
          <w:marBottom w:val="0"/>
          <w:divBdr>
            <w:top w:val="none" w:sz="0" w:space="0" w:color="auto"/>
            <w:left w:val="none" w:sz="0" w:space="0" w:color="auto"/>
            <w:bottom w:val="none" w:sz="0" w:space="0" w:color="auto"/>
            <w:right w:val="none" w:sz="0" w:space="0" w:color="auto"/>
          </w:divBdr>
        </w:div>
        <w:div w:id="1350133243">
          <w:marLeft w:val="480"/>
          <w:marRight w:val="0"/>
          <w:marTop w:val="0"/>
          <w:marBottom w:val="0"/>
          <w:divBdr>
            <w:top w:val="none" w:sz="0" w:space="0" w:color="auto"/>
            <w:left w:val="none" w:sz="0" w:space="0" w:color="auto"/>
            <w:bottom w:val="none" w:sz="0" w:space="0" w:color="auto"/>
            <w:right w:val="none" w:sz="0" w:space="0" w:color="auto"/>
          </w:divBdr>
        </w:div>
        <w:div w:id="1829056137">
          <w:marLeft w:val="480"/>
          <w:marRight w:val="0"/>
          <w:marTop w:val="0"/>
          <w:marBottom w:val="0"/>
          <w:divBdr>
            <w:top w:val="none" w:sz="0" w:space="0" w:color="auto"/>
            <w:left w:val="none" w:sz="0" w:space="0" w:color="auto"/>
            <w:bottom w:val="none" w:sz="0" w:space="0" w:color="auto"/>
            <w:right w:val="none" w:sz="0" w:space="0" w:color="auto"/>
          </w:divBdr>
        </w:div>
        <w:div w:id="1479761811">
          <w:marLeft w:val="480"/>
          <w:marRight w:val="0"/>
          <w:marTop w:val="0"/>
          <w:marBottom w:val="0"/>
          <w:divBdr>
            <w:top w:val="none" w:sz="0" w:space="0" w:color="auto"/>
            <w:left w:val="none" w:sz="0" w:space="0" w:color="auto"/>
            <w:bottom w:val="none" w:sz="0" w:space="0" w:color="auto"/>
            <w:right w:val="none" w:sz="0" w:space="0" w:color="auto"/>
          </w:divBdr>
        </w:div>
        <w:div w:id="787050326">
          <w:marLeft w:val="480"/>
          <w:marRight w:val="0"/>
          <w:marTop w:val="0"/>
          <w:marBottom w:val="0"/>
          <w:divBdr>
            <w:top w:val="none" w:sz="0" w:space="0" w:color="auto"/>
            <w:left w:val="none" w:sz="0" w:space="0" w:color="auto"/>
            <w:bottom w:val="none" w:sz="0" w:space="0" w:color="auto"/>
            <w:right w:val="none" w:sz="0" w:space="0" w:color="auto"/>
          </w:divBdr>
        </w:div>
        <w:div w:id="1624312718">
          <w:marLeft w:val="480"/>
          <w:marRight w:val="0"/>
          <w:marTop w:val="0"/>
          <w:marBottom w:val="0"/>
          <w:divBdr>
            <w:top w:val="none" w:sz="0" w:space="0" w:color="auto"/>
            <w:left w:val="none" w:sz="0" w:space="0" w:color="auto"/>
            <w:bottom w:val="none" w:sz="0" w:space="0" w:color="auto"/>
            <w:right w:val="none" w:sz="0" w:space="0" w:color="auto"/>
          </w:divBdr>
        </w:div>
        <w:div w:id="1118328737">
          <w:marLeft w:val="480"/>
          <w:marRight w:val="0"/>
          <w:marTop w:val="0"/>
          <w:marBottom w:val="0"/>
          <w:divBdr>
            <w:top w:val="none" w:sz="0" w:space="0" w:color="auto"/>
            <w:left w:val="none" w:sz="0" w:space="0" w:color="auto"/>
            <w:bottom w:val="none" w:sz="0" w:space="0" w:color="auto"/>
            <w:right w:val="none" w:sz="0" w:space="0" w:color="auto"/>
          </w:divBdr>
        </w:div>
        <w:div w:id="1540169073">
          <w:marLeft w:val="480"/>
          <w:marRight w:val="0"/>
          <w:marTop w:val="0"/>
          <w:marBottom w:val="0"/>
          <w:divBdr>
            <w:top w:val="none" w:sz="0" w:space="0" w:color="auto"/>
            <w:left w:val="none" w:sz="0" w:space="0" w:color="auto"/>
            <w:bottom w:val="none" w:sz="0" w:space="0" w:color="auto"/>
            <w:right w:val="none" w:sz="0" w:space="0" w:color="auto"/>
          </w:divBdr>
        </w:div>
        <w:div w:id="2095517384">
          <w:marLeft w:val="480"/>
          <w:marRight w:val="0"/>
          <w:marTop w:val="0"/>
          <w:marBottom w:val="0"/>
          <w:divBdr>
            <w:top w:val="none" w:sz="0" w:space="0" w:color="auto"/>
            <w:left w:val="none" w:sz="0" w:space="0" w:color="auto"/>
            <w:bottom w:val="none" w:sz="0" w:space="0" w:color="auto"/>
            <w:right w:val="none" w:sz="0" w:space="0" w:color="auto"/>
          </w:divBdr>
        </w:div>
        <w:div w:id="216016206">
          <w:marLeft w:val="480"/>
          <w:marRight w:val="0"/>
          <w:marTop w:val="0"/>
          <w:marBottom w:val="0"/>
          <w:divBdr>
            <w:top w:val="none" w:sz="0" w:space="0" w:color="auto"/>
            <w:left w:val="none" w:sz="0" w:space="0" w:color="auto"/>
            <w:bottom w:val="none" w:sz="0" w:space="0" w:color="auto"/>
            <w:right w:val="none" w:sz="0" w:space="0" w:color="auto"/>
          </w:divBdr>
        </w:div>
        <w:div w:id="778187736">
          <w:marLeft w:val="480"/>
          <w:marRight w:val="0"/>
          <w:marTop w:val="0"/>
          <w:marBottom w:val="0"/>
          <w:divBdr>
            <w:top w:val="none" w:sz="0" w:space="0" w:color="auto"/>
            <w:left w:val="none" w:sz="0" w:space="0" w:color="auto"/>
            <w:bottom w:val="none" w:sz="0" w:space="0" w:color="auto"/>
            <w:right w:val="none" w:sz="0" w:space="0" w:color="auto"/>
          </w:divBdr>
        </w:div>
        <w:div w:id="1836263059">
          <w:marLeft w:val="480"/>
          <w:marRight w:val="0"/>
          <w:marTop w:val="0"/>
          <w:marBottom w:val="0"/>
          <w:divBdr>
            <w:top w:val="none" w:sz="0" w:space="0" w:color="auto"/>
            <w:left w:val="none" w:sz="0" w:space="0" w:color="auto"/>
            <w:bottom w:val="none" w:sz="0" w:space="0" w:color="auto"/>
            <w:right w:val="none" w:sz="0" w:space="0" w:color="auto"/>
          </w:divBdr>
        </w:div>
        <w:div w:id="1699309899">
          <w:marLeft w:val="480"/>
          <w:marRight w:val="0"/>
          <w:marTop w:val="0"/>
          <w:marBottom w:val="0"/>
          <w:divBdr>
            <w:top w:val="none" w:sz="0" w:space="0" w:color="auto"/>
            <w:left w:val="none" w:sz="0" w:space="0" w:color="auto"/>
            <w:bottom w:val="none" w:sz="0" w:space="0" w:color="auto"/>
            <w:right w:val="none" w:sz="0" w:space="0" w:color="auto"/>
          </w:divBdr>
        </w:div>
        <w:div w:id="97070837">
          <w:marLeft w:val="480"/>
          <w:marRight w:val="0"/>
          <w:marTop w:val="0"/>
          <w:marBottom w:val="0"/>
          <w:divBdr>
            <w:top w:val="none" w:sz="0" w:space="0" w:color="auto"/>
            <w:left w:val="none" w:sz="0" w:space="0" w:color="auto"/>
            <w:bottom w:val="none" w:sz="0" w:space="0" w:color="auto"/>
            <w:right w:val="none" w:sz="0" w:space="0" w:color="auto"/>
          </w:divBdr>
        </w:div>
        <w:div w:id="238372956">
          <w:marLeft w:val="480"/>
          <w:marRight w:val="0"/>
          <w:marTop w:val="0"/>
          <w:marBottom w:val="0"/>
          <w:divBdr>
            <w:top w:val="none" w:sz="0" w:space="0" w:color="auto"/>
            <w:left w:val="none" w:sz="0" w:space="0" w:color="auto"/>
            <w:bottom w:val="none" w:sz="0" w:space="0" w:color="auto"/>
            <w:right w:val="none" w:sz="0" w:space="0" w:color="auto"/>
          </w:divBdr>
        </w:div>
        <w:div w:id="182323195">
          <w:marLeft w:val="480"/>
          <w:marRight w:val="0"/>
          <w:marTop w:val="0"/>
          <w:marBottom w:val="0"/>
          <w:divBdr>
            <w:top w:val="none" w:sz="0" w:space="0" w:color="auto"/>
            <w:left w:val="none" w:sz="0" w:space="0" w:color="auto"/>
            <w:bottom w:val="none" w:sz="0" w:space="0" w:color="auto"/>
            <w:right w:val="none" w:sz="0" w:space="0" w:color="auto"/>
          </w:divBdr>
        </w:div>
        <w:div w:id="1105003114">
          <w:marLeft w:val="480"/>
          <w:marRight w:val="0"/>
          <w:marTop w:val="0"/>
          <w:marBottom w:val="0"/>
          <w:divBdr>
            <w:top w:val="none" w:sz="0" w:space="0" w:color="auto"/>
            <w:left w:val="none" w:sz="0" w:space="0" w:color="auto"/>
            <w:bottom w:val="none" w:sz="0" w:space="0" w:color="auto"/>
            <w:right w:val="none" w:sz="0" w:space="0" w:color="auto"/>
          </w:divBdr>
        </w:div>
        <w:div w:id="580799151">
          <w:marLeft w:val="480"/>
          <w:marRight w:val="0"/>
          <w:marTop w:val="0"/>
          <w:marBottom w:val="0"/>
          <w:divBdr>
            <w:top w:val="none" w:sz="0" w:space="0" w:color="auto"/>
            <w:left w:val="none" w:sz="0" w:space="0" w:color="auto"/>
            <w:bottom w:val="none" w:sz="0" w:space="0" w:color="auto"/>
            <w:right w:val="none" w:sz="0" w:space="0" w:color="auto"/>
          </w:divBdr>
        </w:div>
        <w:div w:id="667755676">
          <w:marLeft w:val="480"/>
          <w:marRight w:val="0"/>
          <w:marTop w:val="0"/>
          <w:marBottom w:val="0"/>
          <w:divBdr>
            <w:top w:val="none" w:sz="0" w:space="0" w:color="auto"/>
            <w:left w:val="none" w:sz="0" w:space="0" w:color="auto"/>
            <w:bottom w:val="none" w:sz="0" w:space="0" w:color="auto"/>
            <w:right w:val="none" w:sz="0" w:space="0" w:color="auto"/>
          </w:divBdr>
        </w:div>
        <w:div w:id="377365804">
          <w:marLeft w:val="480"/>
          <w:marRight w:val="0"/>
          <w:marTop w:val="0"/>
          <w:marBottom w:val="0"/>
          <w:divBdr>
            <w:top w:val="none" w:sz="0" w:space="0" w:color="auto"/>
            <w:left w:val="none" w:sz="0" w:space="0" w:color="auto"/>
            <w:bottom w:val="none" w:sz="0" w:space="0" w:color="auto"/>
            <w:right w:val="none" w:sz="0" w:space="0" w:color="auto"/>
          </w:divBdr>
        </w:div>
        <w:div w:id="239491016">
          <w:marLeft w:val="480"/>
          <w:marRight w:val="0"/>
          <w:marTop w:val="0"/>
          <w:marBottom w:val="0"/>
          <w:divBdr>
            <w:top w:val="none" w:sz="0" w:space="0" w:color="auto"/>
            <w:left w:val="none" w:sz="0" w:space="0" w:color="auto"/>
            <w:bottom w:val="none" w:sz="0" w:space="0" w:color="auto"/>
            <w:right w:val="none" w:sz="0" w:space="0" w:color="auto"/>
          </w:divBdr>
        </w:div>
        <w:div w:id="719013159">
          <w:marLeft w:val="480"/>
          <w:marRight w:val="0"/>
          <w:marTop w:val="0"/>
          <w:marBottom w:val="0"/>
          <w:divBdr>
            <w:top w:val="none" w:sz="0" w:space="0" w:color="auto"/>
            <w:left w:val="none" w:sz="0" w:space="0" w:color="auto"/>
            <w:bottom w:val="none" w:sz="0" w:space="0" w:color="auto"/>
            <w:right w:val="none" w:sz="0" w:space="0" w:color="auto"/>
          </w:divBdr>
        </w:div>
        <w:div w:id="2092701115">
          <w:marLeft w:val="480"/>
          <w:marRight w:val="0"/>
          <w:marTop w:val="0"/>
          <w:marBottom w:val="0"/>
          <w:divBdr>
            <w:top w:val="none" w:sz="0" w:space="0" w:color="auto"/>
            <w:left w:val="none" w:sz="0" w:space="0" w:color="auto"/>
            <w:bottom w:val="none" w:sz="0" w:space="0" w:color="auto"/>
            <w:right w:val="none" w:sz="0" w:space="0" w:color="auto"/>
          </w:divBdr>
        </w:div>
        <w:div w:id="951473313">
          <w:marLeft w:val="480"/>
          <w:marRight w:val="0"/>
          <w:marTop w:val="0"/>
          <w:marBottom w:val="0"/>
          <w:divBdr>
            <w:top w:val="none" w:sz="0" w:space="0" w:color="auto"/>
            <w:left w:val="none" w:sz="0" w:space="0" w:color="auto"/>
            <w:bottom w:val="none" w:sz="0" w:space="0" w:color="auto"/>
            <w:right w:val="none" w:sz="0" w:space="0" w:color="auto"/>
          </w:divBdr>
        </w:div>
        <w:div w:id="1477990232">
          <w:marLeft w:val="480"/>
          <w:marRight w:val="0"/>
          <w:marTop w:val="0"/>
          <w:marBottom w:val="0"/>
          <w:divBdr>
            <w:top w:val="none" w:sz="0" w:space="0" w:color="auto"/>
            <w:left w:val="none" w:sz="0" w:space="0" w:color="auto"/>
            <w:bottom w:val="none" w:sz="0" w:space="0" w:color="auto"/>
            <w:right w:val="none" w:sz="0" w:space="0" w:color="auto"/>
          </w:divBdr>
        </w:div>
        <w:div w:id="2062823490">
          <w:marLeft w:val="480"/>
          <w:marRight w:val="0"/>
          <w:marTop w:val="0"/>
          <w:marBottom w:val="0"/>
          <w:divBdr>
            <w:top w:val="none" w:sz="0" w:space="0" w:color="auto"/>
            <w:left w:val="none" w:sz="0" w:space="0" w:color="auto"/>
            <w:bottom w:val="none" w:sz="0" w:space="0" w:color="auto"/>
            <w:right w:val="none" w:sz="0" w:space="0" w:color="auto"/>
          </w:divBdr>
        </w:div>
        <w:div w:id="1849100581">
          <w:marLeft w:val="480"/>
          <w:marRight w:val="0"/>
          <w:marTop w:val="0"/>
          <w:marBottom w:val="0"/>
          <w:divBdr>
            <w:top w:val="none" w:sz="0" w:space="0" w:color="auto"/>
            <w:left w:val="none" w:sz="0" w:space="0" w:color="auto"/>
            <w:bottom w:val="none" w:sz="0" w:space="0" w:color="auto"/>
            <w:right w:val="none" w:sz="0" w:space="0" w:color="auto"/>
          </w:divBdr>
        </w:div>
        <w:div w:id="1806777757">
          <w:marLeft w:val="480"/>
          <w:marRight w:val="0"/>
          <w:marTop w:val="0"/>
          <w:marBottom w:val="0"/>
          <w:divBdr>
            <w:top w:val="none" w:sz="0" w:space="0" w:color="auto"/>
            <w:left w:val="none" w:sz="0" w:space="0" w:color="auto"/>
            <w:bottom w:val="none" w:sz="0" w:space="0" w:color="auto"/>
            <w:right w:val="none" w:sz="0" w:space="0" w:color="auto"/>
          </w:divBdr>
        </w:div>
        <w:div w:id="1472599817">
          <w:marLeft w:val="480"/>
          <w:marRight w:val="0"/>
          <w:marTop w:val="0"/>
          <w:marBottom w:val="0"/>
          <w:divBdr>
            <w:top w:val="none" w:sz="0" w:space="0" w:color="auto"/>
            <w:left w:val="none" w:sz="0" w:space="0" w:color="auto"/>
            <w:bottom w:val="none" w:sz="0" w:space="0" w:color="auto"/>
            <w:right w:val="none" w:sz="0" w:space="0" w:color="auto"/>
          </w:divBdr>
        </w:div>
        <w:div w:id="811486662">
          <w:marLeft w:val="480"/>
          <w:marRight w:val="0"/>
          <w:marTop w:val="0"/>
          <w:marBottom w:val="0"/>
          <w:divBdr>
            <w:top w:val="none" w:sz="0" w:space="0" w:color="auto"/>
            <w:left w:val="none" w:sz="0" w:space="0" w:color="auto"/>
            <w:bottom w:val="none" w:sz="0" w:space="0" w:color="auto"/>
            <w:right w:val="none" w:sz="0" w:space="0" w:color="auto"/>
          </w:divBdr>
        </w:div>
        <w:div w:id="1166214039">
          <w:marLeft w:val="480"/>
          <w:marRight w:val="0"/>
          <w:marTop w:val="0"/>
          <w:marBottom w:val="0"/>
          <w:divBdr>
            <w:top w:val="none" w:sz="0" w:space="0" w:color="auto"/>
            <w:left w:val="none" w:sz="0" w:space="0" w:color="auto"/>
            <w:bottom w:val="none" w:sz="0" w:space="0" w:color="auto"/>
            <w:right w:val="none" w:sz="0" w:space="0" w:color="auto"/>
          </w:divBdr>
        </w:div>
        <w:div w:id="1182620295">
          <w:marLeft w:val="480"/>
          <w:marRight w:val="0"/>
          <w:marTop w:val="0"/>
          <w:marBottom w:val="0"/>
          <w:divBdr>
            <w:top w:val="none" w:sz="0" w:space="0" w:color="auto"/>
            <w:left w:val="none" w:sz="0" w:space="0" w:color="auto"/>
            <w:bottom w:val="none" w:sz="0" w:space="0" w:color="auto"/>
            <w:right w:val="none" w:sz="0" w:space="0" w:color="auto"/>
          </w:divBdr>
        </w:div>
        <w:div w:id="13000875">
          <w:marLeft w:val="480"/>
          <w:marRight w:val="0"/>
          <w:marTop w:val="0"/>
          <w:marBottom w:val="0"/>
          <w:divBdr>
            <w:top w:val="none" w:sz="0" w:space="0" w:color="auto"/>
            <w:left w:val="none" w:sz="0" w:space="0" w:color="auto"/>
            <w:bottom w:val="none" w:sz="0" w:space="0" w:color="auto"/>
            <w:right w:val="none" w:sz="0" w:space="0" w:color="auto"/>
          </w:divBdr>
        </w:div>
        <w:div w:id="438070008">
          <w:marLeft w:val="480"/>
          <w:marRight w:val="0"/>
          <w:marTop w:val="0"/>
          <w:marBottom w:val="0"/>
          <w:divBdr>
            <w:top w:val="none" w:sz="0" w:space="0" w:color="auto"/>
            <w:left w:val="none" w:sz="0" w:space="0" w:color="auto"/>
            <w:bottom w:val="none" w:sz="0" w:space="0" w:color="auto"/>
            <w:right w:val="none" w:sz="0" w:space="0" w:color="auto"/>
          </w:divBdr>
        </w:div>
        <w:div w:id="1135827956">
          <w:marLeft w:val="480"/>
          <w:marRight w:val="0"/>
          <w:marTop w:val="0"/>
          <w:marBottom w:val="0"/>
          <w:divBdr>
            <w:top w:val="none" w:sz="0" w:space="0" w:color="auto"/>
            <w:left w:val="none" w:sz="0" w:space="0" w:color="auto"/>
            <w:bottom w:val="none" w:sz="0" w:space="0" w:color="auto"/>
            <w:right w:val="none" w:sz="0" w:space="0" w:color="auto"/>
          </w:divBdr>
        </w:div>
        <w:div w:id="847327005">
          <w:marLeft w:val="480"/>
          <w:marRight w:val="0"/>
          <w:marTop w:val="0"/>
          <w:marBottom w:val="0"/>
          <w:divBdr>
            <w:top w:val="none" w:sz="0" w:space="0" w:color="auto"/>
            <w:left w:val="none" w:sz="0" w:space="0" w:color="auto"/>
            <w:bottom w:val="none" w:sz="0" w:space="0" w:color="auto"/>
            <w:right w:val="none" w:sz="0" w:space="0" w:color="auto"/>
          </w:divBdr>
        </w:div>
        <w:div w:id="91361857">
          <w:marLeft w:val="480"/>
          <w:marRight w:val="0"/>
          <w:marTop w:val="0"/>
          <w:marBottom w:val="0"/>
          <w:divBdr>
            <w:top w:val="none" w:sz="0" w:space="0" w:color="auto"/>
            <w:left w:val="none" w:sz="0" w:space="0" w:color="auto"/>
            <w:bottom w:val="none" w:sz="0" w:space="0" w:color="auto"/>
            <w:right w:val="none" w:sz="0" w:space="0" w:color="auto"/>
          </w:divBdr>
        </w:div>
        <w:div w:id="1155340421">
          <w:marLeft w:val="480"/>
          <w:marRight w:val="0"/>
          <w:marTop w:val="0"/>
          <w:marBottom w:val="0"/>
          <w:divBdr>
            <w:top w:val="none" w:sz="0" w:space="0" w:color="auto"/>
            <w:left w:val="none" w:sz="0" w:space="0" w:color="auto"/>
            <w:bottom w:val="none" w:sz="0" w:space="0" w:color="auto"/>
            <w:right w:val="none" w:sz="0" w:space="0" w:color="auto"/>
          </w:divBdr>
        </w:div>
        <w:div w:id="719092537">
          <w:marLeft w:val="480"/>
          <w:marRight w:val="0"/>
          <w:marTop w:val="0"/>
          <w:marBottom w:val="0"/>
          <w:divBdr>
            <w:top w:val="none" w:sz="0" w:space="0" w:color="auto"/>
            <w:left w:val="none" w:sz="0" w:space="0" w:color="auto"/>
            <w:bottom w:val="none" w:sz="0" w:space="0" w:color="auto"/>
            <w:right w:val="none" w:sz="0" w:space="0" w:color="auto"/>
          </w:divBdr>
        </w:div>
        <w:div w:id="2034568806">
          <w:marLeft w:val="480"/>
          <w:marRight w:val="0"/>
          <w:marTop w:val="0"/>
          <w:marBottom w:val="0"/>
          <w:divBdr>
            <w:top w:val="none" w:sz="0" w:space="0" w:color="auto"/>
            <w:left w:val="none" w:sz="0" w:space="0" w:color="auto"/>
            <w:bottom w:val="none" w:sz="0" w:space="0" w:color="auto"/>
            <w:right w:val="none" w:sz="0" w:space="0" w:color="auto"/>
          </w:divBdr>
        </w:div>
        <w:div w:id="1786578626">
          <w:marLeft w:val="480"/>
          <w:marRight w:val="0"/>
          <w:marTop w:val="0"/>
          <w:marBottom w:val="0"/>
          <w:divBdr>
            <w:top w:val="none" w:sz="0" w:space="0" w:color="auto"/>
            <w:left w:val="none" w:sz="0" w:space="0" w:color="auto"/>
            <w:bottom w:val="none" w:sz="0" w:space="0" w:color="auto"/>
            <w:right w:val="none" w:sz="0" w:space="0" w:color="auto"/>
          </w:divBdr>
        </w:div>
        <w:div w:id="930091802">
          <w:marLeft w:val="480"/>
          <w:marRight w:val="0"/>
          <w:marTop w:val="0"/>
          <w:marBottom w:val="0"/>
          <w:divBdr>
            <w:top w:val="none" w:sz="0" w:space="0" w:color="auto"/>
            <w:left w:val="none" w:sz="0" w:space="0" w:color="auto"/>
            <w:bottom w:val="none" w:sz="0" w:space="0" w:color="auto"/>
            <w:right w:val="none" w:sz="0" w:space="0" w:color="auto"/>
          </w:divBdr>
        </w:div>
        <w:div w:id="1400247369">
          <w:marLeft w:val="480"/>
          <w:marRight w:val="0"/>
          <w:marTop w:val="0"/>
          <w:marBottom w:val="0"/>
          <w:divBdr>
            <w:top w:val="none" w:sz="0" w:space="0" w:color="auto"/>
            <w:left w:val="none" w:sz="0" w:space="0" w:color="auto"/>
            <w:bottom w:val="none" w:sz="0" w:space="0" w:color="auto"/>
            <w:right w:val="none" w:sz="0" w:space="0" w:color="auto"/>
          </w:divBdr>
        </w:div>
        <w:div w:id="1432509973">
          <w:marLeft w:val="480"/>
          <w:marRight w:val="0"/>
          <w:marTop w:val="0"/>
          <w:marBottom w:val="0"/>
          <w:divBdr>
            <w:top w:val="none" w:sz="0" w:space="0" w:color="auto"/>
            <w:left w:val="none" w:sz="0" w:space="0" w:color="auto"/>
            <w:bottom w:val="none" w:sz="0" w:space="0" w:color="auto"/>
            <w:right w:val="none" w:sz="0" w:space="0" w:color="auto"/>
          </w:divBdr>
        </w:div>
        <w:div w:id="1924025340">
          <w:marLeft w:val="480"/>
          <w:marRight w:val="0"/>
          <w:marTop w:val="0"/>
          <w:marBottom w:val="0"/>
          <w:divBdr>
            <w:top w:val="none" w:sz="0" w:space="0" w:color="auto"/>
            <w:left w:val="none" w:sz="0" w:space="0" w:color="auto"/>
            <w:bottom w:val="none" w:sz="0" w:space="0" w:color="auto"/>
            <w:right w:val="none" w:sz="0" w:space="0" w:color="auto"/>
          </w:divBdr>
        </w:div>
        <w:div w:id="514727738">
          <w:marLeft w:val="480"/>
          <w:marRight w:val="0"/>
          <w:marTop w:val="0"/>
          <w:marBottom w:val="0"/>
          <w:divBdr>
            <w:top w:val="none" w:sz="0" w:space="0" w:color="auto"/>
            <w:left w:val="none" w:sz="0" w:space="0" w:color="auto"/>
            <w:bottom w:val="none" w:sz="0" w:space="0" w:color="auto"/>
            <w:right w:val="none" w:sz="0" w:space="0" w:color="auto"/>
          </w:divBdr>
        </w:div>
        <w:div w:id="2091465635">
          <w:marLeft w:val="480"/>
          <w:marRight w:val="0"/>
          <w:marTop w:val="0"/>
          <w:marBottom w:val="0"/>
          <w:divBdr>
            <w:top w:val="none" w:sz="0" w:space="0" w:color="auto"/>
            <w:left w:val="none" w:sz="0" w:space="0" w:color="auto"/>
            <w:bottom w:val="none" w:sz="0" w:space="0" w:color="auto"/>
            <w:right w:val="none" w:sz="0" w:space="0" w:color="auto"/>
          </w:divBdr>
        </w:div>
        <w:div w:id="1990400822">
          <w:marLeft w:val="480"/>
          <w:marRight w:val="0"/>
          <w:marTop w:val="0"/>
          <w:marBottom w:val="0"/>
          <w:divBdr>
            <w:top w:val="none" w:sz="0" w:space="0" w:color="auto"/>
            <w:left w:val="none" w:sz="0" w:space="0" w:color="auto"/>
            <w:bottom w:val="none" w:sz="0" w:space="0" w:color="auto"/>
            <w:right w:val="none" w:sz="0" w:space="0" w:color="auto"/>
          </w:divBdr>
        </w:div>
        <w:div w:id="102656610">
          <w:marLeft w:val="480"/>
          <w:marRight w:val="0"/>
          <w:marTop w:val="0"/>
          <w:marBottom w:val="0"/>
          <w:divBdr>
            <w:top w:val="none" w:sz="0" w:space="0" w:color="auto"/>
            <w:left w:val="none" w:sz="0" w:space="0" w:color="auto"/>
            <w:bottom w:val="none" w:sz="0" w:space="0" w:color="auto"/>
            <w:right w:val="none" w:sz="0" w:space="0" w:color="auto"/>
          </w:divBdr>
        </w:div>
        <w:div w:id="1707482308">
          <w:marLeft w:val="480"/>
          <w:marRight w:val="0"/>
          <w:marTop w:val="0"/>
          <w:marBottom w:val="0"/>
          <w:divBdr>
            <w:top w:val="none" w:sz="0" w:space="0" w:color="auto"/>
            <w:left w:val="none" w:sz="0" w:space="0" w:color="auto"/>
            <w:bottom w:val="none" w:sz="0" w:space="0" w:color="auto"/>
            <w:right w:val="none" w:sz="0" w:space="0" w:color="auto"/>
          </w:divBdr>
        </w:div>
        <w:div w:id="211893173">
          <w:marLeft w:val="480"/>
          <w:marRight w:val="0"/>
          <w:marTop w:val="0"/>
          <w:marBottom w:val="0"/>
          <w:divBdr>
            <w:top w:val="none" w:sz="0" w:space="0" w:color="auto"/>
            <w:left w:val="none" w:sz="0" w:space="0" w:color="auto"/>
            <w:bottom w:val="none" w:sz="0" w:space="0" w:color="auto"/>
            <w:right w:val="none" w:sz="0" w:space="0" w:color="auto"/>
          </w:divBdr>
        </w:div>
        <w:div w:id="389160400">
          <w:marLeft w:val="480"/>
          <w:marRight w:val="0"/>
          <w:marTop w:val="0"/>
          <w:marBottom w:val="0"/>
          <w:divBdr>
            <w:top w:val="none" w:sz="0" w:space="0" w:color="auto"/>
            <w:left w:val="none" w:sz="0" w:space="0" w:color="auto"/>
            <w:bottom w:val="none" w:sz="0" w:space="0" w:color="auto"/>
            <w:right w:val="none" w:sz="0" w:space="0" w:color="auto"/>
          </w:divBdr>
        </w:div>
        <w:div w:id="1421222876">
          <w:marLeft w:val="480"/>
          <w:marRight w:val="0"/>
          <w:marTop w:val="0"/>
          <w:marBottom w:val="0"/>
          <w:divBdr>
            <w:top w:val="none" w:sz="0" w:space="0" w:color="auto"/>
            <w:left w:val="none" w:sz="0" w:space="0" w:color="auto"/>
            <w:bottom w:val="none" w:sz="0" w:space="0" w:color="auto"/>
            <w:right w:val="none" w:sz="0" w:space="0" w:color="auto"/>
          </w:divBdr>
        </w:div>
        <w:div w:id="1156343047">
          <w:marLeft w:val="480"/>
          <w:marRight w:val="0"/>
          <w:marTop w:val="0"/>
          <w:marBottom w:val="0"/>
          <w:divBdr>
            <w:top w:val="none" w:sz="0" w:space="0" w:color="auto"/>
            <w:left w:val="none" w:sz="0" w:space="0" w:color="auto"/>
            <w:bottom w:val="none" w:sz="0" w:space="0" w:color="auto"/>
            <w:right w:val="none" w:sz="0" w:space="0" w:color="auto"/>
          </w:divBdr>
        </w:div>
        <w:div w:id="1514882308">
          <w:marLeft w:val="480"/>
          <w:marRight w:val="0"/>
          <w:marTop w:val="0"/>
          <w:marBottom w:val="0"/>
          <w:divBdr>
            <w:top w:val="none" w:sz="0" w:space="0" w:color="auto"/>
            <w:left w:val="none" w:sz="0" w:space="0" w:color="auto"/>
            <w:bottom w:val="none" w:sz="0" w:space="0" w:color="auto"/>
            <w:right w:val="none" w:sz="0" w:space="0" w:color="auto"/>
          </w:divBdr>
        </w:div>
      </w:divsChild>
    </w:div>
    <w:div w:id="1273123209">
      <w:bodyDiv w:val="1"/>
      <w:marLeft w:val="0"/>
      <w:marRight w:val="0"/>
      <w:marTop w:val="0"/>
      <w:marBottom w:val="0"/>
      <w:divBdr>
        <w:top w:val="none" w:sz="0" w:space="0" w:color="auto"/>
        <w:left w:val="none" w:sz="0" w:space="0" w:color="auto"/>
        <w:bottom w:val="none" w:sz="0" w:space="0" w:color="auto"/>
        <w:right w:val="none" w:sz="0" w:space="0" w:color="auto"/>
      </w:divBdr>
    </w:div>
    <w:div w:id="1275671156">
      <w:bodyDiv w:val="1"/>
      <w:marLeft w:val="0"/>
      <w:marRight w:val="0"/>
      <w:marTop w:val="0"/>
      <w:marBottom w:val="0"/>
      <w:divBdr>
        <w:top w:val="none" w:sz="0" w:space="0" w:color="auto"/>
        <w:left w:val="none" w:sz="0" w:space="0" w:color="auto"/>
        <w:bottom w:val="none" w:sz="0" w:space="0" w:color="auto"/>
        <w:right w:val="none" w:sz="0" w:space="0" w:color="auto"/>
      </w:divBdr>
    </w:div>
    <w:div w:id="1277979281">
      <w:bodyDiv w:val="1"/>
      <w:marLeft w:val="0"/>
      <w:marRight w:val="0"/>
      <w:marTop w:val="0"/>
      <w:marBottom w:val="0"/>
      <w:divBdr>
        <w:top w:val="none" w:sz="0" w:space="0" w:color="auto"/>
        <w:left w:val="none" w:sz="0" w:space="0" w:color="auto"/>
        <w:bottom w:val="none" w:sz="0" w:space="0" w:color="auto"/>
        <w:right w:val="none" w:sz="0" w:space="0" w:color="auto"/>
      </w:divBdr>
    </w:div>
    <w:div w:id="1278097474">
      <w:bodyDiv w:val="1"/>
      <w:marLeft w:val="0"/>
      <w:marRight w:val="0"/>
      <w:marTop w:val="0"/>
      <w:marBottom w:val="0"/>
      <w:divBdr>
        <w:top w:val="none" w:sz="0" w:space="0" w:color="auto"/>
        <w:left w:val="none" w:sz="0" w:space="0" w:color="auto"/>
        <w:bottom w:val="none" w:sz="0" w:space="0" w:color="auto"/>
        <w:right w:val="none" w:sz="0" w:space="0" w:color="auto"/>
      </w:divBdr>
    </w:div>
    <w:div w:id="1279605518">
      <w:bodyDiv w:val="1"/>
      <w:marLeft w:val="0"/>
      <w:marRight w:val="0"/>
      <w:marTop w:val="0"/>
      <w:marBottom w:val="0"/>
      <w:divBdr>
        <w:top w:val="none" w:sz="0" w:space="0" w:color="auto"/>
        <w:left w:val="none" w:sz="0" w:space="0" w:color="auto"/>
        <w:bottom w:val="none" w:sz="0" w:space="0" w:color="auto"/>
        <w:right w:val="none" w:sz="0" w:space="0" w:color="auto"/>
      </w:divBdr>
    </w:div>
    <w:div w:id="1279794073">
      <w:bodyDiv w:val="1"/>
      <w:marLeft w:val="0"/>
      <w:marRight w:val="0"/>
      <w:marTop w:val="0"/>
      <w:marBottom w:val="0"/>
      <w:divBdr>
        <w:top w:val="none" w:sz="0" w:space="0" w:color="auto"/>
        <w:left w:val="none" w:sz="0" w:space="0" w:color="auto"/>
        <w:bottom w:val="none" w:sz="0" w:space="0" w:color="auto"/>
        <w:right w:val="none" w:sz="0" w:space="0" w:color="auto"/>
      </w:divBdr>
    </w:div>
    <w:div w:id="1281454894">
      <w:bodyDiv w:val="1"/>
      <w:marLeft w:val="0"/>
      <w:marRight w:val="0"/>
      <w:marTop w:val="0"/>
      <w:marBottom w:val="0"/>
      <w:divBdr>
        <w:top w:val="none" w:sz="0" w:space="0" w:color="auto"/>
        <w:left w:val="none" w:sz="0" w:space="0" w:color="auto"/>
        <w:bottom w:val="none" w:sz="0" w:space="0" w:color="auto"/>
        <w:right w:val="none" w:sz="0" w:space="0" w:color="auto"/>
      </w:divBdr>
    </w:div>
    <w:div w:id="1281839494">
      <w:bodyDiv w:val="1"/>
      <w:marLeft w:val="0"/>
      <w:marRight w:val="0"/>
      <w:marTop w:val="0"/>
      <w:marBottom w:val="0"/>
      <w:divBdr>
        <w:top w:val="none" w:sz="0" w:space="0" w:color="auto"/>
        <w:left w:val="none" w:sz="0" w:space="0" w:color="auto"/>
        <w:bottom w:val="none" w:sz="0" w:space="0" w:color="auto"/>
        <w:right w:val="none" w:sz="0" w:space="0" w:color="auto"/>
      </w:divBdr>
    </w:div>
    <w:div w:id="1283224551">
      <w:bodyDiv w:val="1"/>
      <w:marLeft w:val="0"/>
      <w:marRight w:val="0"/>
      <w:marTop w:val="0"/>
      <w:marBottom w:val="0"/>
      <w:divBdr>
        <w:top w:val="none" w:sz="0" w:space="0" w:color="auto"/>
        <w:left w:val="none" w:sz="0" w:space="0" w:color="auto"/>
        <w:bottom w:val="none" w:sz="0" w:space="0" w:color="auto"/>
        <w:right w:val="none" w:sz="0" w:space="0" w:color="auto"/>
      </w:divBdr>
    </w:div>
    <w:div w:id="1285040837">
      <w:bodyDiv w:val="1"/>
      <w:marLeft w:val="0"/>
      <w:marRight w:val="0"/>
      <w:marTop w:val="0"/>
      <w:marBottom w:val="0"/>
      <w:divBdr>
        <w:top w:val="none" w:sz="0" w:space="0" w:color="auto"/>
        <w:left w:val="none" w:sz="0" w:space="0" w:color="auto"/>
        <w:bottom w:val="none" w:sz="0" w:space="0" w:color="auto"/>
        <w:right w:val="none" w:sz="0" w:space="0" w:color="auto"/>
      </w:divBdr>
    </w:div>
    <w:div w:id="1285966705">
      <w:bodyDiv w:val="1"/>
      <w:marLeft w:val="0"/>
      <w:marRight w:val="0"/>
      <w:marTop w:val="0"/>
      <w:marBottom w:val="0"/>
      <w:divBdr>
        <w:top w:val="none" w:sz="0" w:space="0" w:color="auto"/>
        <w:left w:val="none" w:sz="0" w:space="0" w:color="auto"/>
        <w:bottom w:val="none" w:sz="0" w:space="0" w:color="auto"/>
        <w:right w:val="none" w:sz="0" w:space="0" w:color="auto"/>
      </w:divBdr>
    </w:div>
    <w:div w:id="1287464346">
      <w:bodyDiv w:val="1"/>
      <w:marLeft w:val="0"/>
      <w:marRight w:val="0"/>
      <w:marTop w:val="0"/>
      <w:marBottom w:val="0"/>
      <w:divBdr>
        <w:top w:val="none" w:sz="0" w:space="0" w:color="auto"/>
        <w:left w:val="none" w:sz="0" w:space="0" w:color="auto"/>
        <w:bottom w:val="none" w:sz="0" w:space="0" w:color="auto"/>
        <w:right w:val="none" w:sz="0" w:space="0" w:color="auto"/>
      </w:divBdr>
    </w:div>
    <w:div w:id="1288928554">
      <w:bodyDiv w:val="1"/>
      <w:marLeft w:val="0"/>
      <w:marRight w:val="0"/>
      <w:marTop w:val="0"/>
      <w:marBottom w:val="0"/>
      <w:divBdr>
        <w:top w:val="none" w:sz="0" w:space="0" w:color="auto"/>
        <w:left w:val="none" w:sz="0" w:space="0" w:color="auto"/>
        <w:bottom w:val="none" w:sz="0" w:space="0" w:color="auto"/>
        <w:right w:val="none" w:sz="0" w:space="0" w:color="auto"/>
      </w:divBdr>
    </w:div>
    <w:div w:id="1290279096">
      <w:bodyDiv w:val="1"/>
      <w:marLeft w:val="0"/>
      <w:marRight w:val="0"/>
      <w:marTop w:val="0"/>
      <w:marBottom w:val="0"/>
      <w:divBdr>
        <w:top w:val="none" w:sz="0" w:space="0" w:color="auto"/>
        <w:left w:val="none" w:sz="0" w:space="0" w:color="auto"/>
        <w:bottom w:val="none" w:sz="0" w:space="0" w:color="auto"/>
        <w:right w:val="none" w:sz="0" w:space="0" w:color="auto"/>
      </w:divBdr>
    </w:div>
    <w:div w:id="1293095351">
      <w:bodyDiv w:val="1"/>
      <w:marLeft w:val="0"/>
      <w:marRight w:val="0"/>
      <w:marTop w:val="0"/>
      <w:marBottom w:val="0"/>
      <w:divBdr>
        <w:top w:val="none" w:sz="0" w:space="0" w:color="auto"/>
        <w:left w:val="none" w:sz="0" w:space="0" w:color="auto"/>
        <w:bottom w:val="none" w:sz="0" w:space="0" w:color="auto"/>
        <w:right w:val="none" w:sz="0" w:space="0" w:color="auto"/>
      </w:divBdr>
    </w:div>
    <w:div w:id="1294558207">
      <w:bodyDiv w:val="1"/>
      <w:marLeft w:val="0"/>
      <w:marRight w:val="0"/>
      <w:marTop w:val="0"/>
      <w:marBottom w:val="0"/>
      <w:divBdr>
        <w:top w:val="none" w:sz="0" w:space="0" w:color="auto"/>
        <w:left w:val="none" w:sz="0" w:space="0" w:color="auto"/>
        <w:bottom w:val="none" w:sz="0" w:space="0" w:color="auto"/>
        <w:right w:val="none" w:sz="0" w:space="0" w:color="auto"/>
      </w:divBdr>
    </w:div>
    <w:div w:id="1296107968">
      <w:bodyDiv w:val="1"/>
      <w:marLeft w:val="0"/>
      <w:marRight w:val="0"/>
      <w:marTop w:val="0"/>
      <w:marBottom w:val="0"/>
      <w:divBdr>
        <w:top w:val="none" w:sz="0" w:space="0" w:color="auto"/>
        <w:left w:val="none" w:sz="0" w:space="0" w:color="auto"/>
        <w:bottom w:val="none" w:sz="0" w:space="0" w:color="auto"/>
        <w:right w:val="none" w:sz="0" w:space="0" w:color="auto"/>
      </w:divBdr>
    </w:div>
    <w:div w:id="1297951534">
      <w:bodyDiv w:val="1"/>
      <w:marLeft w:val="0"/>
      <w:marRight w:val="0"/>
      <w:marTop w:val="0"/>
      <w:marBottom w:val="0"/>
      <w:divBdr>
        <w:top w:val="none" w:sz="0" w:space="0" w:color="auto"/>
        <w:left w:val="none" w:sz="0" w:space="0" w:color="auto"/>
        <w:bottom w:val="none" w:sz="0" w:space="0" w:color="auto"/>
        <w:right w:val="none" w:sz="0" w:space="0" w:color="auto"/>
      </w:divBdr>
    </w:div>
    <w:div w:id="1304652835">
      <w:bodyDiv w:val="1"/>
      <w:marLeft w:val="0"/>
      <w:marRight w:val="0"/>
      <w:marTop w:val="0"/>
      <w:marBottom w:val="0"/>
      <w:divBdr>
        <w:top w:val="none" w:sz="0" w:space="0" w:color="auto"/>
        <w:left w:val="none" w:sz="0" w:space="0" w:color="auto"/>
        <w:bottom w:val="none" w:sz="0" w:space="0" w:color="auto"/>
        <w:right w:val="none" w:sz="0" w:space="0" w:color="auto"/>
      </w:divBdr>
    </w:div>
    <w:div w:id="1309017518">
      <w:bodyDiv w:val="1"/>
      <w:marLeft w:val="0"/>
      <w:marRight w:val="0"/>
      <w:marTop w:val="0"/>
      <w:marBottom w:val="0"/>
      <w:divBdr>
        <w:top w:val="none" w:sz="0" w:space="0" w:color="auto"/>
        <w:left w:val="none" w:sz="0" w:space="0" w:color="auto"/>
        <w:bottom w:val="none" w:sz="0" w:space="0" w:color="auto"/>
        <w:right w:val="none" w:sz="0" w:space="0" w:color="auto"/>
      </w:divBdr>
    </w:div>
    <w:div w:id="1309363469">
      <w:bodyDiv w:val="1"/>
      <w:marLeft w:val="0"/>
      <w:marRight w:val="0"/>
      <w:marTop w:val="0"/>
      <w:marBottom w:val="0"/>
      <w:divBdr>
        <w:top w:val="none" w:sz="0" w:space="0" w:color="auto"/>
        <w:left w:val="none" w:sz="0" w:space="0" w:color="auto"/>
        <w:bottom w:val="none" w:sz="0" w:space="0" w:color="auto"/>
        <w:right w:val="none" w:sz="0" w:space="0" w:color="auto"/>
      </w:divBdr>
    </w:div>
    <w:div w:id="1310088230">
      <w:bodyDiv w:val="1"/>
      <w:marLeft w:val="0"/>
      <w:marRight w:val="0"/>
      <w:marTop w:val="0"/>
      <w:marBottom w:val="0"/>
      <w:divBdr>
        <w:top w:val="none" w:sz="0" w:space="0" w:color="auto"/>
        <w:left w:val="none" w:sz="0" w:space="0" w:color="auto"/>
        <w:bottom w:val="none" w:sz="0" w:space="0" w:color="auto"/>
        <w:right w:val="none" w:sz="0" w:space="0" w:color="auto"/>
      </w:divBdr>
      <w:divsChild>
        <w:div w:id="1832673510">
          <w:marLeft w:val="480"/>
          <w:marRight w:val="0"/>
          <w:marTop w:val="0"/>
          <w:marBottom w:val="0"/>
          <w:divBdr>
            <w:top w:val="none" w:sz="0" w:space="0" w:color="auto"/>
            <w:left w:val="none" w:sz="0" w:space="0" w:color="auto"/>
            <w:bottom w:val="none" w:sz="0" w:space="0" w:color="auto"/>
            <w:right w:val="none" w:sz="0" w:space="0" w:color="auto"/>
          </w:divBdr>
        </w:div>
        <w:div w:id="1879049283">
          <w:marLeft w:val="480"/>
          <w:marRight w:val="0"/>
          <w:marTop w:val="0"/>
          <w:marBottom w:val="0"/>
          <w:divBdr>
            <w:top w:val="none" w:sz="0" w:space="0" w:color="auto"/>
            <w:left w:val="none" w:sz="0" w:space="0" w:color="auto"/>
            <w:bottom w:val="none" w:sz="0" w:space="0" w:color="auto"/>
            <w:right w:val="none" w:sz="0" w:space="0" w:color="auto"/>
          </w:divBdr>
        </w:div>
        <w:div w:id="282998569">
          <w:marLeft w:val="480"/>
          <w:marRight w:val="0"/>
          <w:marTop w:val="0"/>
          <w:marBottom w:val="0"/>
          <w:divBdr>
            <w:top w:val="none" w:sz="0" w:space="0" w:color="auto"/>
            <w:left w:val="none" w:sz="0" w:space="0" w:color="auto"/>
            <w:bottom w:val="none" w:sz="0" w:space="0" w:color="auto"/>
            <w:right w:val="none" w:sz="0" w:space="0" w:color="auto"/>
          </w:divBdr>
        </w:div>
        <w:div w:id="1245646950">
          <w:marLeft w:val="480"/>
          <w:marRight w:val="0"/>
          <w:marTop w:val="0"/>
          <w:marBottom w:val="0"/>
          <w:divBdr>
            <w:top w:val="none" w:sz="0" w:space="0" w:color="auto"/>
            <w:left w:val="none" w:sz="0" w:space="0" w:color="auto"/>
            <w:bottom w:val="none" w:sz="0" w:space="0" w:color="auto"/>
            <w:right w:val="none" w:sz="0" w:space="0" w:color="auto"/>
          </w:divBdr>
        </w:div>
        <w:div w:id="931281825">
          <w:marLeft w:val="480"/>
          <w:marRight w:val="0"/>
          <w:marTop w:val="0"/>
          <w:marBottom w:val="0"/>
          <w:divBdr>
            <w:top w:val="none" w:sz="0" w:space="0" w:color="auto"/>
            <w:left w:val="none" w:sz="0" w:space="0" w:color="auto"/>
            <w:bottom w:val="none" w:sz="0" w:space="0" w:color="auto"/>
            <w:right w:val="none" w:sz="0" w:space="0" w:color="auto"/>
          </w:divBdr>
        </w:div>
        <w:div w:id="627126591">
          <w:marLeft w:val="480"/>
          <w:marRight w:val="0"/>
          <w:marTop w:val="0"/>
          <w:marBottom w:val="0"/>
          <w:divBdr>
            <w:top w:val="none" w:sz="0" w:space="0" w:color="auto"/>
            <w:left w:val="none" w:sz="0" w:space="0" w:color="auto"/>
            <w:bottom w:val="none" w:sz="0" w:space="0" w:color="auto"/>
            <w:right w:val="none" w:sz="0" w:space="0" w:color="auto"/>
          </w:divBdr>
        </w:div>
        <w:div w:id="1263534929">
          <w:marLeft w:val="480"/>
          <w:marRight w:val="0"/>
          <w:marTop w:val="0"/>
          <w:marBottom w:val="0"/>
          <w:divBdr>
            <w:top w:val="none" w:sz="0" w:space="0" w:color="auto"/>
            <w:left w:val="none" w:sz="0" w:space="0" w:color="auto"/>
            <w:bottom w:val="none" w:sz="0" w:space="0" w:color="auto"/>
            <w:right w:val="none" w:sz="0" w:space="0" w:color="auto"/>
          </w:divBdr>
        </w:div>
        <w:div w:id="1366980821">
          <w:marLeft w:val="480"/>
          <w:marRight w:val="0"/>
          <w:marTop w:val="0"/>
          <w:marBottom w:val="0"/>
          <w:divBdr>
            <w:top w:val="none" w:sz="0" w:space="0" w:color="auto"/>
            <w:left w:val="none" w:sz="0" w:space="0" w:color="auto"/>
            <w:bottom w:val="none" w:sz="0" w:space="0" w:color="auto"/>
            <w:right w:val="none" w:sz="0" w:space="0" w:color="auto"/>
          </w:divBdr>
        </w:div>
        <w:div w:id="485896019">
          <w:marLeft w:val="480"/>
          <w:marRight w:val="0"/>
          <w:marTop w:val="0"/>
          <w:marBottom w:val="0"/>
          <w:divBdr>
            <w:top w:val="none" w:sz="0" w:space="0" w:color="auto"/>
            <w:left w:val="none" w:sz="0" w:space="0" w:color="auto"/>
            <w:bottom w:val="none" w:sz="0" w:space="0" w:color="auto"/>
            <w:right w:val="none" w:sz="0" w:space="0" w:color="auto"/>
          </w:divBdr>
        </w:div>
        <w:div w:id="649528709">
          <w:marLeft w:val="480"/>
          <w:marRight w:val="0"/>
          <w:marTop w:val="0"/>
          <w:marBottom w:val="0"/>
          <w:divBdr>
            <w:top w:val="none" w:sz="0" w:space="0" w:color="auto"/>
            <w:left w:val="none" w:sz="0" w:space="0" w:color="auto"/>
            <w:bottom w:val="none" w:sz="0" w:space="0" w:color="auto"/>
            <w:right w:val="none" w:sz="0" w:space="0" w:color="auto"/>
          </w:divBdr>
        </w:div>
        <w:div w:id="959457272">
          <w:marLeft w:val="480"/>
          <w:marRight w:val="0"/>
          <w:marTop w:val="0"/>
          <w:marBottom w:val="0"/>
          <w:divBdr>
            <w:top w:val="none" w:sz="0" w:space="0" w:color="auto"/>
            <w:left w:val="none" w:sz="0" w:space="0" w:color="auto"/>
            <w:bottom w:val="none" w:sz="0" w:space="0" w:color="auto"/>
            <w:right w:val="none" w:sz="0" w:space="0" w:color="auto"/>
          </w:divBdr>
        </w:div>
        <w:div w:id="1791824353">
          <w:marLeft w:val="480"/>
          <w:marRight w:val="0"/>
          <w:marTop w:val="0"/>
          <w:marBottom w:val="0"/>
          <w:divBdr>
            <w:top w:val="none" w:sz="0" w:space="0" w:color="auto"/>
            <w:left w:val="none" w:sz="0" w:space="0" w:color="auto"/>
            <w:bottom w:val="none" w:sz="0" w:space="0" w:color="auto"/>
            <w:right w:val="none" w:sz="0" w:space="0" w:color="auto"/>
          </w:divBdr>
        </w:div>
        <w:div w:id="1618827690">
          <w:marLeft w:val="480"/>
          <w:marRight w:val="0"/>
          <w:marTop w:val="0"/>
          <w:marBottom w:val="0"/>
          <w:divBdr>
            <w:top w:val="none" w:sz="0" w:space="0" w:color="auto"/>
            <w:left w:val="none" w:sz="0" w:space="0" w:color="auto"/>
            <w:bottom w:val="none" w:sz="0" w:space="0" w:color="auto"/>
            <w:right w:val="none" w:sz="0" w:space="0" w:color="auto"/>
          </w:divBdr>
        </w:div>
        <w:div w:id="1890678792">
          <w:marLeft w:val="480"/>
          <w:marRight w:val="0"/>
          <w:marTop w:val="0"/>
          <w:marBottom w:val="0"/>
          <w:divBdr>
            <w:top w:val="none" w:sz="0" w:space="0" w:color="auto"/>
            <w:left w:val="none" w:sz="0" w:space="0" w:color="auto"/>
            <w:bottom w:val="none" w:sz="0" w:space="0" w:color="auto"/>
            <w:right w:val="none" w:sz="0" w:space="0" w:color="auto"/>
          </w:divBdr>
        </w:div>
        <w:div w:id="1819152891">
          <w:marLeft w:val="480"/>
          <w:marRight w:val="0"/>
          <w:marTop w:val="0"/>
          <w:marBottom w:val="0"/>
          <w:divBdr>
            <w:top w:val="none" w:sz="0" w:space="0" w:color="auto"/>
            <w:left w:val="none" w:sz="0" w:space="0" w:color="auto"/>
            <w:bottom w:val="none" w:sz="0" w:space="0" w:color="auto"/>
            <w:right w:val="none" w:sz="0" w:space="0" w:color="auto"/>
          </w:divBdr>
        </w:div>
        <w:div w:id="1573468395">
          <w:marLeft w:val="480"/>
          <w:marRight w:val="0"/>
          <w:marTop w:val="0"/>
          <w:marBottom w:val="0"/>
          <w:divBdr>
            <w:top w:val="none" w:sz="0" w:space="0" w:color="auto"/>
            <w:left w:val="none" w:sz="0" w:space="0" w:color="auto"/>
            <w:bottom w:val="none" w:sz="0" w:space="0" w:color="auto"/>
            <w:right w:val="none" w:sz="0" w:space="0" w:color="auto"/>
          </w:divBdr>
        </w:div>
        <w:div w:id="495001155">
          <w:marLeft w:val="480"/>
          <w:marRight w:val="0"/>
          <w:marTop w:val="0"/>
          <w:marBottom w:val="0"/>
          <w:divBdr>
            <w:top w:val="none" w:sz="0" w:space="0" w:color="auto"/>
            <w:left w:val="none" w:sz="0" w:space="0" w:color="auto"/>
            <w:bottom w:val="none" w:sz="0" w:space="0" w:color="auto"/>
            <w:right w:val="none" w:sz="0" w:space="0" w:color="auto"/>
          </w:divBdr>
        </w:div>
        <w:div w:id="2048334311">
          <w:marLeft w:val="480"/>
          <w:marRight w:val="0"/>
          <w:marTop w:val="0"/>
          <w:marBottom w:val="0"/>
          <w:divBdr>
            <w:top w:val="none" w:sz="0" w:space="0" w:color="auto"/>
            <w:left w:val="none" w:sz="0" w:space="0" w:color="auto"/>
            <w:bottom w:val="none" w:sz="0" w:space="0" w:color="auto"/>
            <w:right w:val="none" w:sz="0" w:space="0" w:color="auto"/>
          </w:divBdr>
        </w:div>
        <w:div w:id="1252932277">
          <w:marLeft w:val="480"/>
          <w:marRight w:val="0"/>
          <w:marTop w:val="0"/>
          <w:marBottom w:val="0"/>
          <w:divBdr>
            <w:top w:val="none" w:sz="0" w:space="0" w:color="auto"/>
            <w:left w:val="none" w:sz="0" w:space="0" w:color="auto"/>
            <w:bottom w:val="none" w:sz="0" w:space="0" w:color="auto"/>
            <w:right w:val="none" w:sz="0" w:space="0" w:color="auto"/>
          </w:divBdr>
        </w:div>
        <w:div w:id="1282885938">
          <w:marLeft w:val="480"/>
          <w:marRight w:val="0"/>
          <w:marTop w:val="0"/>
          <w:marBottom w:val="0"/>
          <w:divBdr>
            <w:top w:val="none" w:sz="0" w:space="0" w:color="auto"/>
            <w:left w:val="none" w:sz="0" w:space="0" w:color="auto"/>
            <w:bottom w:val="none" w:sz="0" w:space="0" w:color="auto"/>
            <w:right w:val="none" w:sz="0" w:space="0" w:color="auto"/>
          </w:divBdr>
        </w:div>
        <w:div w:id="367871854">
          <w:marLeft w:val="480"/>
          <w:marRight w:val="0"/>
          <w:marTop w:val="0"/>
          <w:marBottom w:val="0"/>
          <w:divBdr>
            <w:top w:val="none" w:sz="0" w:space="0" w:color="auto"/>
            <w:left w:val="none" w:sz="0" w:space="0" w:color="auto"/>
            <w:bottom w:val="none" w:sz="0" w:space="0" w:color="auto"/>
            <w:right w:val="none" w:sz="0" w:space="0" w:color="auto"/>
          </w:divBdr>
        </w:div>
        <w:div w:id="1867861200">
          <w:marLeft w:val="480"/>
          <w:marRight w:val="0"/>
          <w:marTop w:val="0"/>
          <w:marBottom w:val="0"/>
          <w:divBdr>
            <w:top w:val="none" w:sz="0" w:space="0" w:color="auto"/>
            <w:left w:val="none" w:sz="0" w:space="0" w:color="auto"/>
            <w:bottom w:val="none" w:sz="0" w:space="0" w:color="auto"/>
            <w:right w:val="none" w:sz="0" w:space="0" w:color="auto"/>
          </w:divBdr>
        </w:div>
        <w:div w:id="1457790964">
          <w:marLeft w:val="480"/>
          <w:marRight w:val="0"/>
          <w:marTop w:val="0"/>
          <w:marBottom w:val="0"/>
          <w:divBdr>
            <w:top w:val="none" w:sz="0" w:space="0" w:color="auto"/>
            <w:left w:val="none" w:sz="0" w:space="0" w:color="auto"/>
            <w:bottom w:val="none" w:sz="0" w:space="0" w:color="auto"/>
            <w:right w:val="none" w:sz="0" w:space="0" w:color="auto"/>
          </w:divBdr>
        </w:div>
        <w:div w:id="1896773365">
          <w:marLeft w:val="480"/>
          <w:marRight w:val="0"/>
          <w:marTop w:val="0"/>
          <w:marBottom w:val="0"/>
          <w:divBdr>
            <w:top w:val="none" w:sz="0" w:space="0" w:color="auto"/>
            <w:left w:val="none" w:sz="0" w:space="0" w:color="auto"/>
            <w:bottom w:val="none" w:sz="0" w:space="0" w:color="auto"/>
            <w:right w:val="none" w:sz="0" w:space="0" w:color="auto"/>
          </w:divBdr>
        </w:div>
        <w:div w:id="1265843168">
          <w:marLeft w:val="480"/>
          <w:marRight w:val="0"/>
          <w:marTop w:val="0"/>
          <w:marBottom w:val="0"/>
          <w:divBdr>
            <w:top w:val="none" w:sz="0" w:space="0" w:color="auto"/>
            <w:left w:val="none" w:sz="0" w:space="0" w:color="auto"/>
            <w:bottom w:val="none" w:sz="0" w:space="0" w:color="auto"/>
            <w:right w:val="none" w:sz="0" w:space="0" w:color="auto"/>
          </w:divBdr>
        </w:div>
        <w:div w:id="457720962">
          <w:marLeft w:val="480"/>
          <w:marRight w:val="0"/>
          <w:marTop w:val="0"/>
          <w:marBottom w:val="0"/>
          <w:divBdr>
            <w:top w:val="none" w:sz="0" w:space="0" w:color="auto"/>
            <w:left w:val="none" w:sz="0" w:space="0" w:color="auto"/>
            <w:bottom w:val="none" w:sz="0" w:space="0" w:color="auto"/>
            <w:right w:val="none" w:sz="0" w:space="0" w:color="auto"/>
          </w:divBdr>
        </w:div>
        <w:div w:id="1481846632">
          <w:marLeft w:val="480"/>
          <w:marRight w:val="0"/>
          <w:marTop w:val="0"/>
          <w:marBottom w:val="0"/>
          <w:divBdr>
            <w:top w:val="none" w:sz="0" w:space="0" w:color="auto"/>
            <w:left w:val="none" w:sz="0" w:space="0" w:color="auto"/>
            <w:bottom w:val="none" w:sz="0" w:space="0" w:color="auto"/>
            <w:right w:val="none" w:sz="0" w:space="0" w:color="auto"/>
          </w:divBdr>
        </w:div>
        <w:div w:id="1343897201">
          <w:marLeft w:val="480"/>
          <w:marRight w:val="0"/>
          <w:marTop w:val="0"/>
          <w:marBottom w:val="0"/>
          <w:divBdr>
            <w:top w:val="none" w:sz="0" w:space="0" w:color="auto"/>
            <w:left w:val="none" w:sz="0" w:space="0" w:color="auto"/>
            <w:bottom w:val="none" w:sz="0" w:space="0" w:color="auto"/>
            <w:right w:val="none" w:sz="0" w:space="0" w:color="auto"/>
          </w:divBdr>
        </w:div>
        <w:div w:id="475688970">
          <w:marLeft w:val="480"/>
          <w:marRight w:val="0"/>
          <w:marTop w:val="0"/>
          <w:marBottom w:val="0"/>
          <w:divBdr>
            <w:top w:val="none" w:sz="0" w:space="0" w:color="auto"/>
            <w:left w:val="none" w:sz="0" w:space="0" w:color="auto"/>
            <w:bottom w:val="none" w:sz="0" w:space="0" w:color="auto"/>
            <w:right w:val="none" w:sz="0" w:space="0" w:color="auto"/>
          </w:divBdr>
        </w:div>
        <w:div w:id="1750883110">
          <w:marLeft w:val="480"/>
          <w:marRight w:val="0"/>
          <w:marTop w:val="0"/>
          <w:marBottom w:val="0"/>
          <w:divBdr>
            <w:top w:val="none" w:sz="0" w:space="0" w:color="auto"/>
            <w:left w:val="none" w:sz="0" w:space="0" w:color="auto"/>
            <w:bottom w:val="none" w:sz="0" w:space="0" w:color="auto"/>
            <w:right w:val="none" w:sz="0" w:space="0" w:color="auto"/>
          </w:divBdr>
        </w:div>
        <w:div w:id="1381444841">
          <w:marLeft w:val="480"/>
          <w:marRight w:val="0"/>
          <w:marTop w:val="0"/>
          <w:marBottom w:val="0"/>
          <w:divBdr>
            <w:top w:val="none" w:sz="0" w:space="0" w:color="auto"/>
            <w:left w:val="none" w:sz="0" w:space="0" w:color="auto"/>
            <w:bottom w:val="none" w:sz="0" w:space="0" w:color="auto"/>
            <w:right w:val="none" w:sz="0" w:space="0" w:color="auto"/>
          </w:divBdr>
        </w:div>
        <w:div w:id="1829400893">
          <w:marLeft w:val="480"/>
          <w:marRight w:val="0"/>
          <w:marTop w:val="0"/>
          <w:marBottom w:val="0"/>
          <w:divBdr>
            <w:top w:val="none" w:sz="0" w:space="0" w:color="auto"/>
            <w:left w:val="none" w:sz="0" w:space="0" w:color="auto"/>
            <w:bottom w:val="none" w:sz="0" w:space="0" w:color="auto"/>
            <w:right w:val="none" w:sz="0" w:space="0" w:color="auto"/>
          </w:divBdr>
        </w:div>
        <w:div w:id="1781603422">
          <w:marLeft w:val="480"/>
          <w:marRight w:val="0"/>
          <w:marTop w:val="0"/>
          <w:marBottom w:val="0"/>
          <w:divBdr>
            <w:top w:val="none" w:sz="0" w:space="0" w:color="auto"/>
            <w:left w:val="none" w:sz="0" w:space="0" w:color="auto"/>
            <w:bottom w:val="none" w:sz="0" w:space="0" w:color="auto"/>
            <w:right w:val="none" w:sz="0" w:space="0" w:color="auto"/>
          </w:divBdr>
        </w:div>
        <w:div w:id="1126847724">
          <w:marLeft w:val="480"/>
          <w:marRight w:val="0"/>
          <w:marTop w:val="0"/>
          <w:marBottom w:val="0"/>
          <w:divBdr>
            <w:top w:val="none" w:sz="0" w:space="0" w:color="auto"/>
            <w:left w:val="none" w:sz="0" w:space="0" w:color="auto"/>
            <w:bottom w:val="none" w:sz="0" w:space="0" w:color="auto"/>
            <w:right w:val="none" w:sz="0" w:space="0" w:color="auto"/>
          </w:divBdr>
        </w:div>
        <w:div w:id="2051151721">
          <w:marLeft w:val="480"/>
          <w:marRight w:val="0"/>
          <w:marTop w:val="0"/>
          <w:marBottom w:val="0"/>
          <w:divBdr>
            <w:top w:val="none" w:sz="0" w:space="0" w:color="auto"/>
            <w:left w:val="none" w:sz="0" w:space="0" w:color="auto"/>
            <w:bottom w:val="none" w:sz="0" w:space="0" w:color="auto"/>
            <w:right w:val="none" w:sz="0" w:space="0" w:color="auto"/>
          </w:divBdr>
        </w:div>
        <w:div w:id="546262120">
          <w:marLeft w:val="480"/>
          <w:marRight w:val="0"/>
          <w:marTop w:val="0"/>
          <w:marBottom w:val="0"/>
          <w:divBdr>
            <w:top w:val="none" w:sz="0" w:space="0" w:color="auto"/>
            <w:left w:val="none" w:sz="0" w:space="0" w:color="auto"/>
            <w:bottom w:val="none" w:sz="0" w:space="0" w:color="auto"/>
            <w:right w:val="none" w:sz="0" w:space="0" w:color="auto"/>
          </w:divBdr>
        </w:div>
        <w:div w:id="1217429003">
          <w:marLeft w:val="480"/>
          <w:marRight w:val="0"/>
          <w:marTop w:val="0"/>
          <w:marBottom w:val="0"/>
          <w:divBdr>
            <w:top w:val="none" w:sz="0" w:space="0" w:color="auto"/>
            <w:left w:val="none" w:sz="0" w:space="0" w:color="auto"/>
            <w:bottom w:val="none" w:sz="0" w:space="0" w:color="auto"/>
            <w:right w:val="none" w:sz="0" w:space="0" w:color="auto"/>
          </w:divBdr>
        </w:div>
        <w:div w:id="205415925">
          <w:marLeft w:val="480"/>
          <w:marRight w:val="0"/>
          <w:marTop w:val="0"/>
          <w:marBottom w:val="0"/>
          <w:divBdr>
            <w:top w:val="none" w:sz="0" w:space="0" w:color="auto"/>
            <w:left w:val="none" w:sz="0" w:space="0" w:color="auto"/>
            <w:bottom w:val="none" w:sz="0" w:space="0" w:color="auto"/>
            <w:right w:val="none" w:sz="0" w:space="0" w:color="auto"/>
          </w:divBdr>
        </w:div>
        <w:div w:id="2135907362">
          <w:marLeft w:val="480"/>
          <w:marRight w:val="0"/>
          <w:marTop w:val="0"/>
          <w:marBottom w:val="0"/>
          <w:divBdr>
            <w:top w:val="none" w:sz="0" w:space="0" w:color="auto"/>
            <w:left w:val="none" w:sz="0" w:space="0" w:color="auto"/>
            <w:bottom w:val="none" w:sz="0" w:space="0" w:color="auto"/>
            <w:right w:val="none" w:sz="0" w:space="0" w:color="auto"/>
          </w:divBdr>
        </w:div>
        <w:div w:id="691421498">
          <w:marLeft w:val="480"/>
          <w:marRight w:val="0"/>
          <w:marTop w:val="0"/>
          <w:marBottom w:val="0"/>
          <w:divBdr>
            <w:top w:val="none" w:sz="0" w:space="0" w:color="auto"/>
            <w:left w:val="none" w:sz="0" w:space="0" w:color="auto"/>
            <w:bottom w:val="none" w:sz="0" w:space="0" w:color="auto"/>
            <w:right w:val="none" w:sz="0" w:space="0" w:color="auto"/>
          </w:divBdr>
        </w:div>
        <w:div w:id="1775711538">
          <w:marLeft w:val="480"/>
          <w:marRight w:val="0"/>
          <w:marTop w:val="0"/>
          <w:marBottom w:val="0"/>
          <w:divBdr>
            <w:top w:val="none" w:sz="0" w:space="0" w:color="auto"/>
            <w:left w:val="none" w:sz="0" w:space="0" w:color="auto"/>
            <w:bottom w:val="none" w:sz="0" w:space="0" w:color="auto"/>
            <w:right w:val="none" w:sz="0" w:space="0" w:color="auto"/>
          </w:divBdr>
        </w:div>
        <w:div w:id="1695959980">
          <w:marLeft w:val="480"/>
          <w:marRight w:val="0"/>
          <w:marTop w:val="0"/>
          <w:marBottom w:val="0"/>
          <w:divBdr>
            <w:top w:val="none" w:sz="0" w:space="0" w:color="auto"/>
            <w:left w:val="none" w:sz="0" w:space="0" w:color="auto"/>
            <w:bottom w:val="none" w:sz="0" w:space="0" w:color="auto"/>
            <w:right w:val="none" w:sz="0" w:space="0" w:color="auto"/>
          </w:divBdr>
        </w:div>
        <w:div w:id="285308502">
          <w:marLeft w:val="480"/>
          <w:marRight w:val="0"/>
          <w:marTop w:val="0"/>
          <w:marBottom w:val="0"/>
          <w:divBdr>
            <w:top w:val="none" w:sz="0" w:space="0" w:color="auto"/>
            <w:left w:val="none" w:sz="0" w:space="0" w:color="auto"/>
            <w:bottom w:val="none" w:sz="0" w:space="0" w:color="auto"/>
            <w:right w:val="none" w:sz="0" w:space="0" w:color="auto"/>
          </w:divBdr>
        </w:div>
        <w:div w:id="1750342462">
          <w:marLeft w:val="480"/>
          <w:marRight w:val="0"/>
          <w:marTop w:val="0"/>
          <w:marBottom w:val="0"/>
          <w:divBdr>
            <w:top w:val="none" w:sz="0" w:space="0" w:color="auto"/>
            <w:left w:val="none" w:sz="0" w:space="0" w:color="auto"/>
            <w:bottom w:val="none" w:sz="0" w:space="0" w:color="auto"/>
            <w:right w:val="none" w:sz="0" w:space="0" w:color="auto"/>
          </w:divBdr>
        </w:div>
        <w:div w:id="596669117">
          <w:marLeft w:val="480"/>
          <w:marRight w:val="0"/>
          <w:marTop w:val="0"/>
          <w:marBottom w:val="0"/>
          <w:divBdr>
            <w:top w:val="none" w:sz="0" w:space="0" w:color="auto"/>
            <w:left w:val="none" w:sz="0" w:space="0" w:color="auto"/>
            <w:bottom w:val="none" w:sz="0" w:space="0" w:color="auto"/>
            <w:right w:val="none" w:sz="0" w:space="0" w:color="auto"/>
          </w:divBdr>
        </w:div>
        <w:div w:id="1562055433">
          <w:marLeft w:val="480"/>
          <w:marRight w:val="0"/>
          <w:marTop w:val="0"/>
          <w:marBottom w:val="0"/>
          <w:divBdr>
            <w:top w:val="none" w:sz="0" w:space="0" w:color="auto"/>
            <w:left w:val="none" w:sz="0" w:space="0" w:color="auto"/>
            <w:bottom w:val="none" w:sz="0" w:space="0" w:color="auto"/>
            <w:right w:val="none" w:sz="0" w:space="0" w:color="auto"/>
          </w:divBdr>
        </w:div>
        <w:div w:id="1246569819">
          <w:marLeft w:val="480"/>
          <w:marRight w:val="0"/>
          <w:marTop w:val="0"/>
          <w:marBottom w:val="0"/>
          <w:divBdr>
            <w:top w:val="none" w:sz="0" w:space="0" w:color="auto"/>
            <w:left w:val="none" w:sz="0" w:space="0" w:color="auto"/>
            <w:bottom w:val="none" w:sz="0" w:space="0" w:color="auto"/>
            <w:right w:val="none" w:sz="0" w:space="0" w:color="auto"/>
          </w:divBdr>
        </w:div>
        <w:div w:id="812719748">
          <w:marLeft w:val="480"/>
          <w:marRight w:val="0"/>
          <w:marTop w:val="0"/>
          <w:marBottom w:val="0"/>
          <w:divBdr>
            <w:top w:val="none" w:sz="0" w:space="0" w:color="auto"/>
            <w:left w:val="none" w:sz="0" w:space="0" w:color="auto"/>
            <w:bottom w:val="none" w:sz="0" w:space="0" w:color="auto"/>
            <w:right w:val="none" w:sz="0" w:space="0" w:color="auto"/>
          </w:divBdr>
        </w:div>
        <w:div w:id="1086533853">
          <w:marLeft w:val="480"/>
          <w:marRight w:val="0"/>
          <w:marTop w:val="0"/>
          <w:marBottom w:val="0"/>
          <w:divBdr>
            <w:top w:val="none" w:sz="0" w:space="0" w:color="auto"/>
            <w:left w:val="none" w:sz="0" w:space="0" w:color="auto"/>
            <w:bottom w:val="none" w:sz="0" w:space="0" w:color="auto"/>
            <w:right w:val="none" w:sz="0" w:space="0" w:color="auto"/>
          </w:divBdr>
        </w:div>
        <w:div w:id="876546416">
          <w:marLeft w:val="480"/>
          <w:marRight w:val="0"/>
          <w:marTop w:val="0"/>
          <w:marBottom w:val="0"/>
          <w:divBdr>
            <w:top w:val="none" w:sz="0" w:space="0" w:color="auto"/>
            <w:left w:val="none" w:sz="0" w:space="0" w:color="auto"/>
            <w:bottom w:val="none" w:sz="0" w:space="0" w:color="auto"/>
            <w:right w:val="none" w:sz="0" w:space="0" w:color="auto"/>
          </w:divBdr>
        </w:div>
        <w:div w:id="449014300">
          <w:marLeft w:val="480"/>
          <w:marRight w:val="0"/>
          <w:marTop w:val="0"/>
          <w:marBottom w:val="0"/>
          <w:divBdr>
            <w:top w:val="none" w:sz="0" w:space="0" w:color="auto"/>
            <w:left w:val="none" w:sz="0" w:space="0" w:color="auto"/>
            <w:bottom w:val="none" w:sz="0" w:space="0" w:color="auto"/>
            <w:right w:val="none" w:sz="0" w:space="0" w:color="auto"/>
          </w:divBdr>
        </w:div>
        <w:div w:id="1470367052">
          <w:marLeft w:val="480"/>
          <w:marRight w:val="0"/>
          <w:marTop w:val="0"/>
          <w:marBottom w:val="0"/>
          <w:divBdr>
            <w:top w:val="none" w:sz="0" w:space="0" w:color="auto"/>
            <w:left w:val="none" w:sz="0" w:space="0" w:color="auto"/>
            <w:bottom w:val="none" w:sz="0" w:space="0" w:color="auto"/>
            <w:right w:val="none" w:sz="0" w:space="0" w:color="auto"/>
          </w:divBdr>
        </w:div>
        <w:div w:id="1197082006">
          <w:marLeft w:val="480"/>
          <w:marRight w:val="0"/>
          <w:marTop w:val="0"/>
          <w:marBottom w:val="0"/>
          <w:divBdr>
            <w:top w:val="none" w:sz="0" w:space="0" w:color="auto"/>
            <w:left w:val="none" w:sz="0" w:space="0" w:color="auto"/>
            <w:bottom w:val="none" w:sz="0" w:space="0" w:color="auto"/>
            <w:right w:val="none" w:sz="0" w:space="0" w:color="auto"/>
          </w:divBdr>
        </w:div>
      </w:divsChild>
    </w:div>
    <w:div w:id="1316453282">
      <w:bodyDiv w:val="1"/>
      <w:marLeft w:val="0"/>
      <w:marRight w:val="0"/>
      <w:marTop w:val="0"/>
      <w:marBottom w:val="0"/>
      <w:divBdr>
        <w:top w:val="none" w:sz="0" w:space="0" w:color="auto"/>
        <w:left w:val="none" w:sz="0" w:space="0" w:color="auto"/>
        <w:bottom w:val="none" w:sz="0" w:space="0" w:color="auto"/>
        <w:right w:val="none" w:sz="0" w:space="0" w:color="auto"/>
      </w:divBdr>
    </w:div>
    <w:div w:id="1318994077">
      <w:bodyDiv w:val="1"/>
      <w:marLeft w:val="0"/>
      <w:marRight w:val="0"/>
      <w:marTop w:val="0"/>
      <w:marBottom w:val="0"/>
      <w:divBdr>
        <w:top w:val="none" w:sz="0" w:space="0" w:color="auto"/>
        <w:left w:val="none" w:sz="0" w:space="0" w:color="auto"/>
        <w:bottom w:val="none" w:sz="0" w:space="0" w:color="auto"/>
        <w:right w:val="none" w:sz="0" w:space="0" w:color="auto"/>
      </w:divBdr>
    </w:div>
    <w:div w:id="1323240889">
      <w:bodyDiv w:val="1"/>
      <w:marLeft w:val="0"/>
      <w:marRight w:val="0"/>
      <w:marTop w:val="0"/>
      <w:marBottom w:val="0"/>
      <w:divBdr>
        <w:top w:val="none" w:sz="0" w:space="0" w:color="auto"/>
        <w:left w:val="none" w:sz="0" w:space="0" w:color="auto"/>
        <w:bottom w:val="none" w:sz="0" w:space="0" w:color="auto"/>
        <w:right w:val="none" w:sz="0" w:space="0" w:color="auto"/>
      </w:divBdr>
    </w:div>
    <w:div w:id="1325862220">
      <w:bodyDiv w:val="1"/>
      <w:marLeft w:val="0"/>
      <w:marRight w:val="0"/>
      <w:marTop w:val="0"/>
      <w:marBottom w:val="0"/>
      <w:divBdr>
        <w:top w:val="none" w:sz="0" w:space="0" w:color="auto"/>
        <w:left w:val="none" w:sz="0" w:space="0" w:color="auto"/>
        <w:bottom w:val="none" w:sz="0" w:space="0" w:color="auto"/>
        <w:right w:val="none" w:sz="0" w:space="0" w:color="auto"/>
      </w:divBdr>
      <w:divsChild>
        <w:div w:id="2134983746">
          <w:marLeft w:val="480"/>
          <w:marRight w:val="0"/>
          <w:marTop w:val="0"/>
          <w:marBottom w:val="0"/>
          <w:divBdr>
            <w:top w:val="none" w:sz="0" w:space="0" w:color="auto"/>
            <w:left w:val="none" w:sz="0" w:space="0" w:color="auto"/>
            <w:bottom w:val="none" w:sz="0" w:space="0" w:color="auto"/>
            <w:right w:val="none" w:sz="0" w:space="0" w:color="auto"/>
          </w:divBdr>
        </w:div>
        <w:div w:id="928079442">
          <w:marLeft w:val="480"/>
          <w:marRight w:val="0"/>
          <w:marTop w:val="0"/>
          <w:marBottom w:val="0"/>
          <w:divBdr>
            <w:top w:val="none" w:sz="0" w:space="0" w:color="auto"/>
            <w:left w:val="none" w:sz="0" w:space="0" w:color="auto"/>
            <w:bottom w:val="none" w:sz="0" w:space="0" w:color="auto"/>
            <w:right w:val="none" w:sz="0" w:space="0" w:color="auto"/>
          </w:divBdr>
        </w:div>
        <w:div w:id="543754157">
          <w:marLeft w:val="480"/>
          <w:marRight w:val="0"/>
          <w:marTop w:val="0"/>
          <w:marBottom w:val="0"/>
          <w:divBdr>
            <w:top w:val="none" w:sz="0" w:space="0" w:color="auto"/>
            <w:left w:val="none" w:sz="0" w:space="0" w:color="auto"/>
            <w:bottom w:val="none" w:sz="0" w:space="0" w:color="auto"/>
            <w:right w:val="none" w:sz="0" w:space="0" w:color="auto"/>
          </w:divBdr>
        </w:div>
        <w:div w:id="2094624570">
          <w:marLeft w:val="480"/>
          <w:marRight w:val="0"/>
          <w:marTop w:val="0"/>
          <w:marBottom w:val="0"/>
          <w:divBdr>
            <w:top w:val="none" w:sz="0" w:space="0" w:color="auto"/>
            <w:left w:val="none" w:sz="0" w:space="0" w:color="auto"/>
            <w:bottom w:val="none" w:sz="0" w:space="0" w:color="auto"/>
            <w:right w:val="none" w:sz="0" w:space="0" w:color="auto"/>
          </w:divBdr>
        </w:div>
        <w:div w:id="571358217">
          <w:marLeft w:val="480"/>
          <w:marRight w:val="0"/>
          <w:marTop w:val="0"/>
          <w:marBottom w:val="0"/>
          <w:divBdr>
            <w:top w:val="none" w:sz="0" w:space="0" w:color="auto"/>
            <w:left w:val="none" w:sz="0" w:space="0" w:color="auto"/>
            <w:bottom w:val="none" w:sz="0" w:space="0" w:color="auto"/>
            <w:right w:val="none" w:sz="0" w:space="0" w:color="auto"/>
          </w:divBdr>
        </w:div>
        <w:div w:id="1288660653">
          <w:marLeft w:val="480"/>
          <w:marRight w:val="0"/>
          <w:marTop w:val="0"/>
          <w:marBottom w:val="0"/>
          <w:divBdr>
            <w:top w:val="none" w:sz="0" w:space="0" w:color="auto"/>
            <w:left w:val="none" w:sz="0" w:space="0" w:color="auto"/>
            <w:bottom w:val="none" w:sz="0" w:space="0" w:color="auto"/>
            <w:right w:val="none" w:sz="0" w:space="0" w:color="auto"/>
          </w:divBdr>
        </w:div>
        <w:div w:id="252931103">
          <w:marLeft w:val="480"/>
          <w:marRight w:val="0"/>
          <w:marTop w:val="0"/>
          <w:marBottom w:val="0"/>
          <w:divBdr>
            <w:top w:val="none" w:sz="0" w:space="0" w:color="auto"/>
            <w:left w:val="none" w:sz="0" w:space="0" w:color="auto"/>
            <w:bottom w:val="none" w:sz="0" w:space="0" w:color="auto"/>
            <w:right w:val="none" w:sz="0" w:space="0" w:color="auto"/>
          </w:divBdr>
        </w:div>
        <w:div w:id="304362961">
          <w:marLeft w:val="480"/>
          <w:marRight w:val="0"/>
          <w:marTop w:val="0"/>
          <w:marBottom w:val="0"/>
          <w:divBdr>
            <w:top w:val="none" w:sz="0" w:space="0" w:color="auto"/>
            <w:left w:val="none" w:sz="0" w:space="0" w:color="auto"/>
            <w:bottom w:val="none" w:sz="0" w:space="0" w:color="auto"/>
            <w:right w:val="none" w:sz="0" w:space="0" w:color="auto"/>
          </w:divBdr>
        </w:div>
        <w:div w:id="1035886213">
          <w:marLeft w:val="480"/>
          <w:marRight w:val="0"/>
          <w:marTop w:val="0"/>
          <w:marBottom w:val="0"/>
          <w:divBdr>
            <w:top w:val="none" w:sz="0" w:space="0" w:color="auto"/>
            <w:left w:val="none" w:sz="0" w:space="0" w:color="auto"/>
            <w:bottom w:val="none" w:sz="0" w:space="0" w:color="auto"/>
            <w:right w:val="none" w:sz="0" w:space="0" w:color="auto"/>
          </w:divBdr>
        </w:div>
        <w:div w:id="869338746">
          <w:marLeft w:val="480"/>
          <w:marRight w:val="0"/>
          <w:marTop w:val="0"/>
          <w:marBottom w:val="0"/>
          <w:divBdr>
            <w:top w:val="none" w:sz="0" w:space="0" w:color="auto"/>
            <w:left w:val="none" w:sz="0" w:space="0" w:color="auto"/>
            <w:bottom w:val="none" w:sz="0" w:space="0" w:color="auto"/>
            <w:right w:val="none" w:sz="0" w:space="0" w:color="auto"/>
          </w:divBdr>
        </w:div>
        <w:div w:id="1641692545">
          <w:marLeft w:val="480"/>
          <w:marRight w:val="0"/>
          <w:marTop w:val="0"/>
          <w:marBottom w:val="0"/>
          <w:divBdr>
            <w:top w:val="none" w:sz="0" w:space="0" w:color="auto"/>
            <w:left w:val="none" w:sz="0" w:space="0" w:color="auto"/>
            <w:bottom w:val="none" w:sz="0" w:space="0" w:color="auto"/>
            <w:right w:val="none" w:sz="0" w:space="0" w:color="auto"/>
          </w:divBdr>
        </w:div>
        <w:div w:id="311561217">
          <w:marLeft w:val="480"/>
          <w:marRight w:val="0"/>
          <w:marTop w:val="0"/>
          <w:marBottom w:val="0"/>
          <w:divBdr>
            <w:top w:val="none" w:sz="0" w:space="0" w:color="auto"/>
            <w:left w:val="none" w:sz="0" w:space="0" w:color="auto"/>
            <w:bottom w:val="none" w:sz="0" w:space="0" w:color="auto"/>
            <w:right w:val="none" w:sz="0" w:space="0" w:color="auto"/>
          </w:divBdr>
        </w:div>
        <w:div w:id="325013044">
          <w:marLeft w:val="480"/>
          <w:marRight w:val="0"/>
          <w:marTop w:val="0"/>
          <w:marBottom w:val="0"/>
          <w:divBdr>
            <w:top w:val="none" w:sz="0" w:space="0" w:color="auto"/>
            <w:left w:val="none" w:sz="0" w:space="0" w:color="auto"/>
            <w:bottom w:val="none" w:sz="0" w:space="0" w:color="auto"/>
            <w:right w:val="none" w:sz="0" w:space="0" w:color="auto"/>
          </w:divBdr>
        </w:div>
        <w:div w:id="1371223101">
          <w:marLeft w:val="480"/>
          <w:marRight w:val="0"/>
          <w:marTop w:val="0"/>
          <w:marBottom w:val="0"/>
          <w:divBdr>
            <w:top w:val="none" w:sz="0" w:space="0" w:color="auto"/>
            <w:left w:val="none" w:sz="0" w:space="0" w:color="auto"/>
            <w:bottom w:val="none" w:sz="0" w:space="0" w:color="auto"/>
            <w:right w:val="none" w:sz="0" w:space="0" w:color="auto"/>
          </w:divBdr>
        </w:div>
        <w:div w:id="696852734">
          <w:marLeft w:val="480"/>
          <w:marRight w:val="0"/>
          <w:marTop w:val="0"/>
          <w:marBottom w:val="0"/>
          <w:divBdr>
            <w:top w:val="none" w:sz="0" w:space="0" w:color="auto"/>
            <w:left w:val="none" w:sz="0" w:space="0" w:color="auto"/>
            <w:bottom w:val="none" w:sz="0" w:space="0" w:color="auto"/>
            <w:right w:val="none" w:sz="0" w:space="0" w:color="auto"/>
          </w:divBdr>
        </w:div>
        <w:div w:id="1082868745">
          <w:marLeft w:val="480"/>
          <w:marRight w:val="0"/>
          <w:marTop w:val="0"/>
          <w:marBottom w:val="0"/>
          <w:divBdr>
            <w:top w:val="none" w:sz="0" w:space="0" w:color="auto"/>
            <w:left w:val="none" w:sz="0" w:space="0" w:color="auto"/>
            <w:bottom w:val="none" w:sz="0" w:space="0" w:color="auto"/>
            <w:right w:val="none" w:sz="0" w:space="0" w:color="auto"/>
          </w:divBdr>
        </w:div>
        <w:div w:id="556205785">
          <w:marLeft w:val="480"/>
          <w:marRight w:val="0"/>
          <w:marTop w:val="0"/>
          <w:marBottom w:val="0"/>
          <w:divBdr>
            <w:top w:val="none" w:sz="0" w:space="0" w:color="auto"/>
            <w:left w:val="none" w:sz="0" w:space="0" w:color="auto"/>
            <w:bottom w:val="none" w:sz="0" w:space="0" w:color="auto"/>
            <w:right w:val="none" w:sz="0" w:space="0" w:color="auto"/>
          </w:divBdr>
        </w:div>
        <w:div w:id="1255866570">
          <w:marLeft w:val="480"/>
          <w:marRight w:val="0"/>
          <w:marTop w:val="0"/>
          <w:marBottom w:val="0"/>
          <w:divBdr>
            <w:top w:val="none" w:sz="0" w:space="0" w:color="auto"/>
            <w:left w:val="none" w:sz="0" w:space="0" w:color="auto"/>
            <w:bottom w:val="none" w:sz="0" w:space="0" w:color="auto"/>
            <w:right w:val="none" w:sz="0" w:space="0" w:color="auto"/>
          </w:divBdr>
        </w:div>
        <w:div w:id="1538398092">
          <w:marLeft w:val="480"/>
          <w:marRight w:val="0"/>
          <w:marTop w:val="0"/>
          <w:marBottom w:val="0"/>
          <w:divBdr>
            <w:top w:val="none" w:sz="0" w:space="0" w:color="auto"/>
            <w:left w:val="none" w:sz="0" w:space="0" w:color="auto"/>
            <w:bottom w:val="none" w:sz="0" w:space="0" w:color="auto"/>
            <w:right w:val="none" w:sz="0" w:space="0" w:color="auto"/>
          </w:divBdr>
        </w:div>
        <w:div w:id="1864243413">
          <w:marLeft w:val="480"/>
          <w:marRight w:val="0"/>
          <w:marTop w:val="0"/>
          <w:marBottom w:val="0"/>
          <w:divBdr>
            <w:top w:val="none" w:sz="0" w:space="0" w:color="auto"/>
            <w:left w:val="none" w:sz="0" w:space="0" w:color="auto"/>
            <w:bottom w:val="none" w:sz="0" w:space="0" w:color="auto"/>
            <w:right w:val="none" w:sz="0" w:space="0" w:color="auto"/>
          </w:divBdr>
        </w:div>
        <w:div w:id="1124814752">
          <w:marLeft w:val="480"/>
          <w:marRight w:val="0"/>
          <w:marTop w:val="0"/>
          <w:marBottom w:val="0"/>
          <w:divBdr>
            <w:top w:val="none" w:sz="0" w:space="0" w:color="auto"/>
            <w:left w:val="none" w:sz="0" w:space="0" w:color="auto"/>
            <w:bottom w:val="none" w:sz="0" w:space="0" w:color="auto"/>
            <w:right w:val="none" w:sz="0" w:space="0" w:color="auto"/>
          </w:divBdr>
        </w:div>
        <w:div w:id="1025448493">
          <w:marLeft w:val="480"/>
          <w:marRight w:val="0"/>
          <w:marTop w:val="0"/>
          <w:marBottom w:val="0"/>
          <w:divBdr>
            <w:top w:val="none" w:sz="0" w:space="0" w:color="auto"/>
            <w:left w:val="none" w:sz="0" w:space="0" w:color="auto"/>
            <w:bottom w:val="none" w:sz="0" w:space="0" w:color="auto"/>
            <w:right w:val="none" w:sz="0" w:space="0" w:color="auto"/>
          </w:divBdr>
        </w:div>
        <w:div w:id="1091971455">
          <w:marLeft w:val="480"/>
          <w:marRight w:val="0"/>
          <w:marTop w:val="0"/>
          <w:marBottom w:val="0"/>
          <w:divBdr>
            <w:top w:val="none" w:sz="0" w:space="0" w:color="auto"/>
            <w:left w:val="none" w:sz="0" w:space="0" w:color="auto"/>
            <w:bottom w:val="none" w:sz="0" w:space="0" w:color="auto"/>
            <w:right w:val="none" w:sz="0" w:space="0" w:color="auto"/>
          </w:divBdr>
        </w:div>
        <w:div w:id="173037764">
          <w:marLeft w:val="480"/>
          <w:marRight w:val="0"/>
          <w:marTop w:val="0"/>
          <w:marBottom w:val="0"/>
          <w:divBdr>
            <w:top w:val="none" w:sz="0" w:space="0" w:color="auto"/>
            <w:left w:val="none" w:sz="0" w:space="0" w:color="auto"/>
            <w:bottom w:val="none" w:sz="0" w:space="0" w:color="auto"/>
            <w:right w:val="none" w:sz="0" w:space="0" w:color="auto"/>
          </w:divBdr>
        </w:div>
        <w:div w:id="118380726">
          <w:marLeft w:val="480"/>
          <w:marRight w:val="0"/>
          <w:marTop w:val="0"/>
          <w:marBottom w:val="0"/>
          <w:divBdr>
            <w:top w:val="none" w:sz="0" w:space="0" w:color="auto"/>
            <w:left w:val="none" w:sz="0" w:space="0" w:color="auto"/>
            <w:bottom w:val="none" w:sz="0" w:space="0" w:color="auto"/>
            <w:right w:val="none" w:sz="0" w:space="0" w:color="auto"/>
          </w:divBdr>
        </w:div>
        <w:div w:id="1841653862">
          <w:marLeft w:val="480"/>
          <w:marRight w:val="0"/>
          <w:marTop w:val="0"/>
          <w:marBottom w:val="0"/>
          <w:divBdr>
            <w:top w:val="none" w:sz="0" w:space="0" w:color="auto"/>
            <w:left w:val="none" w:sz="0" w:space="0" w:color="auto"/>
            <w:bottom w:val="none" w:sz="0" w:space="0" w:color="auto"/>
            <w:right w:val="none" w:sz="0" w:space="0" w:color="auto"/>
          </w:divBdr>
        </w:div>
        <w:div w:id="970863938">
          <w:marLeft w:val="480"/>
          <w:marRight w:val="0"/>
          <w:marTop w:val="0"/>
          <w:marBottom w:val="0"/>
          <w:divBdr>
            <w:top w:val="none" w:sz="0" w:space="0" w:color="auto"/>
            <w:left w:val="none" w:sz="0" w:space="0" w:color="auto"/>
            <w:bottom w:val="none" w:sz="0" w:space="0" w:color="auto"/>
            <w:right w:val="none" w:sz="0" w:space="0" w:color="auto"/>
          </w:divBdr>
        </w:div>
        <w:div w:id="1052652042">
          <w:marLeft w:val="480"/>
          <w:marRight w:val="0"/>
          <w:marTop w:val="0"/>
          <w:marBottom w:val="0"/>
          <w:divBdr>
            <w:top w:val="none" w:sz="0" w:space="0" w:color="auto"/>
            <w:left w:val="none" w:sz="0" w:space="0" w:color="auto"/>
            <w:bottom w:val="none" w:sz="0" w:space="0" w:color="auto"/>
            <w:right w:val="none" w:sz="0" w:space="0" w:color="auto"/>
          </w:divBdr>
        </w:div>
        <w:div w:id="918756697">
          <w:marLeft w:val="480"/>
          <w:marRight w:val="0"/>
          <w:marTop w:val="0"/>
          <w:marBottom w:val="0"/>
          <w:divBdr>
            <w:top w:val="none" w:sz="0" w:space="0" w:color="auto"/>
            <w:left w:val="none" w:sz="0" w:space="0" w:color="auto"/>
            <w:bottom w:val="none" w:sz="0" w:space="0" w:color="auto"/>
            <w:right w:val="none" w:sz="0" w:space="0" w:color="auto"/>
          </w:divBdr>
        </w:div>
        <w:div w:id="2120755957">
          <w:marLeft w:val="480"/>
          <w:marRight w:val="0"/>
          <w:marTop w:val="0"/>
          <w:marBottom w:val="0"/>
          <w:divBdr>
            <w:top w:val="none" w:sz="0" w:space="0" w:color="auto"/>
            <w:left w:val="none" w:sz="0" w:space="0" w:color="auto"/>
            <w:bottom w:val="none" w:sz="0" w:space="0" w:color="auto"/>
            <w:right w:val="none" w:sz="0" w:space="0" w:color="auto"/>
          </w:divBdr>
        </w:div>
        <w:div w:id="492529963">
          <w:marLeft w:val="480"/>
          <w:marRight w:val="0"/>
          <w:marTop w:val="0"/>
          <w:marBottom w:val="0"/>
          <w:divBdr>
            <w:top w:val="none" w:sz="0" w:space="0" w:color="auto"/>
            <w:left w:val="none" w:sz="0" w:space="0" w:color="auto"/>
            <w:bottom w:val="none" w:sz="0" w:space="0" w:color="auto"/>
            <w:right w:val="none" w:sz="0" w:space="0" w:color="auto"/>
          </w:divBdr>
        </w:div>
        <w:div w:id="824126557">
          <w:marLeft w:val="480"/>
          <w:marRight w:val="0"/>
          <w:marTop w:val="0"/>
          <w:marBottom w:val="0"/>
          <w:divBdr>
            <w:top w:val="none" w:sz="0" w:space="0" w:color="auto"/>
            <w:left w:val="none" w:sz="0" w:space="0" w:color="auto"/>
            <w:bottom w:val="none" w:sz="0" w:space="0" w:color="auto"/>
            <w:right w:val="none" w:sz="0" w:space="0" w:color="auto"/>
          </w:divBdr>
        </w:div>
        <w:div w:id="6030538">
          <w:marLeft w:val="480"/>
          <w:marRight w:val="0"/>
          <w:marTop w:val="0"/>
          <w:marBottom w:val="0"/>
          <w:divBdr>
            <w:top w:val="none" w:sz="0" w:space="0" w:color="auto"/>
            <w:left w:val="none" w:sz="0" w:space="0" w:color="auto"/>
            <w:bottom w:val="none" w:sz="0" w:space="0" w:color="auto"/>
            <w:right w:val="none" w:sz="0" w:space="0" w:color="auto"/>
          </w:divBdr>
        </w:div>
      </w:divsChild>
    </w:div>
    <w:div w:id="1327241928">
      <w:bodyDiv w:val="1"/>
      <w:marLeft w:val="0"/>
      <w:marRight w:val="0"/>
      <w:marTop w:val="0"/>
      <w:marBottom w:val="0"/>
      <w:divBdr>
        <w:top w:val="none" w:sz="0" w:space="0" w:color="auto"/>
        <w:left w:val="none" w:sz="0" w:space="0" w:color="auto"/>
        <w:bottom w:val="none" w:sz="0" w:space="0" w:color="auto"/>
        <w:right w:val="none" w:sz="0" w:space="0" w:color="auto"/>
      </w:divBdr>
    </w:div>
    <w:div w:id="1329016185">
      <w:bodyDiv w:val="1"/>
      <w:marLeft w:val="0"/>
      <w:marRight w:val="0"/>
      <w:marTop w:val="0"/>
      <w:marBottom w:val="0"/>
      <w:divBdr>
        <w:top w:val="none" w:sz="0" w:space="0" w:color="auto"/>
        <w:left w:val="none" w:sz="0" w:space="0" w:color="auto"/>
        <w:bottom w:val="none" w:sz="0" w:space="0" w:color="auto"/>
        <w:right w:val="none" w:sz="0" w:space="0" w:color="auto"/>
      </w:divBdr>
    </w:div>
    <w:div w:id="1332292256">
      <w:bodyDiv w:val="1"/>
      <w:marLeft w:val="0"/>
      <w:marRight w:val="0"/>
      <w:marTop w:val="0"/>
      <w:marBottom w:val="0"/>
      <w:divBdr>
        <w:top w:val="none" w:sz="0" w:space="0" w:color="auto"/>
        <w:left w:val="none" w:sz="0" w:space="0" w:color="auto"/>
        <w:bottom w:val="none" w:sz="0" w:space="0" w:color="auto"/>
        <w:right w:val="none" w:sz="0" w:space="0" w:color="auto"/>
      </w:divBdr>
    </w:div>
    <w:div w:id="1333610182">
      <w:bodyDiv w:val="1"/>
      <w:marLeft w:val="0"/>
      <w:marRight w:val="0"/>
      <w:marTop w:val="0"/>
      <w:marBottom w:val="0"/>
      <w:divBdr>
        <w:top w:val="none" w:sz="0" w:space="0" w:color="auto"/>
        <w:left w:val="none" w:sz="0" w:space="0" w:color="auto"/>
        <w:bottom w:val="none" w:sz="0" w:space="0" w:color="auto"/>
        <w:right w:val="none" w:sz="0" w:space="0" w:color="auto"/>
      </w:divBdr>
    </w:div>
    <w:div w:id="1338389653">
      <w:bodyDiv w:val="1"/>
      <w:marLeft w:val="0"/>
      <w:marRight w:val="0"/>
      <w:marTop w:val="0"/>
      <w:marBottom w:val="0"/>
      <w:divBdr>
        <w:top w:val="none" w:sz="0" w:space="0" w:color="auto"/>
        <w:left w:val="none" w:sz="0" w:space="0" w:color="auto"/>
        <w:bottom w:val="none" w:sz="0" w:space="0" w:color="auto"/>
        <w:right w:val="none" w:sz="0" w:space="0" w:color="auto"/>
      </w:divBdr>
      <w:divsChild>
        <w:div w:id="1679652283">
          <w:marLeft w:val="480"/>
          <w:marRight w:val="0"/>
          <w:marTop w:val="0"/>
          <w:marBottom w:val="0"/>
          <w:divBdr>
            <w:top w:val="none" w:sz="0" w:space="0" w:color="auto"/>
            <w:left w:val="none" w:sz="0" w:space="0" w:color="auto"/>
            <w:bottom w:val="none" w:sz="0" w:space="0" w:color="auto"/>
            <w:right w:val="none" w:sz="0" w:space="0" w:color="auto"/>
          </w:divBdr>
        </w:div>
        <w:div w:id="1110322637">
          <w:marLeft w:val="480"/>
          <w:marRight w:val="0"/>
          <w:marTop w:val="0"/>
          <w:marBottom w:val="0"/>
          <w:divBdr>
            <w:top w:val="none" w:sz="0" w:space="0" w:color="auto"/>
            <w:left w:val="none" w:sz="0" w:space="0" w:color="auto"/>
            <w:bottom w:val="none" w:sz="0" w:space="0" w:color="auto"/>
            <w:right w:val="none" w:sz="0" w:space="0" w:color="auto"/>
          </w:divBdr>
        </w:div>
        <w:div w:id="823201545">
          <w:marLeft w:val="480"/>
          <w:marRight w:val="0"/>
          <w:marTop w:val="0"/>
          <w:marBottom w:val="0"/>
          <w:divBdr>
            <w:top w:val="none" w:sz="0" w:space="0" w:color="auto"/>
            <w:left w:val="none" w:sz="0" w:space="0" w:color="auto"/>
            <w:bottom w:val="none" w:sz="0" w:space="0" w:color="auto"/>
            <w:right w:val="none" w:sz="0" w:space="0" w:color="auto"/>
          </w:divBdr>
        </w:div>
        <w:div w:id="1539780899">
          <w:marLeft w:val="480"/>
          <w:marRight w:val="0"/>
          <w:marTop w:val="0"/>
          <w:marBottom w:val="0"/>
          <w:divBdr>
            <w:top w:val="none" w:sz="0" w:space="0" w:color="auto"/>
            <w:left w:val="none" w:sz="0" w:space="0" w:color="auto"/>
            <w:bottom w:val="none" w:sz="0" w:space="0" w:color="auto"/>
            <w:right w:val="none" w:sz="0" w:space="0" w:color="auto"/>
          </w:divBdr>
        </w:div>
        <w:div w:id="604575747">
          <w:marLeft w:val="480"/>
          <w:marRight w:val="0"/>
          <w:marTop w:val="0"/>
          <w:marBottom w:val="0"/>
          <w:divBdr>
            <w:top w:val="none" w:sz="0" w:space="0" w:color="auto"/>
            <w:left w:val="none" w:sz="0" w:space="0" w:color="auto"/>
            <w:bottom w:val="none" w:sz="0" w:space="0" w:color="auto"/>
            <w:right w:val="none" w:sz="0" w:space="0" w:color="auto"/>
          </w:divBdr>
        </w:div>
        <w:div w:id="856626978">
          <w:marLeft w:val="480"/>
          <w:marRight w:val="0"/>
          <w:marTop w:val="0"/>
          <w:marBottom w:val="0"/>
          <w:divBdr>
            <w:top w:val="none" w:sz="0" w:space="0" w:color="auto"/>
            <w:left w:val="none" w:sz="0" w:space="0" w:color="auto"/>
            <w:bottom w:val="none" w:sz="0" w:space="0" w:color="auto"/>
            <w:right w:val="none" w:sz="0" w:space="0" w:color="auto"/>
          </w:divBdr>
        </w:div>
        <w:div w:id="2107189600">
          <w:marLeft w:val="480"/>
          <w:marRight w:val="0"/>
          <w:marTop w:val="0"/>
          <w:marBottom w:val="0"/>
          <w:divBdr>
            <w:top w:val="none" w:sz="0" w:space="0" w:color="auto"/>
            <w:left w:val="none" w:sz="0" w:space="0" w:color="auto"/>
            <w:bottom w:val="none" w:sz="0" w:space="0" w:color="auto"/>
            <w:right w:val="none" w:sz="0" w:space="0" w:color="auto"/>
          </w:divBdr>
        </w:div>
        <w:div w:id="1635064109">
          <w:marLeft w:val="480"/>
          <w:marRight w:val="0"/>
          <w:marTop w:val="0"/>
          <w:marBottom w:val="0"/>
          <w:divBdr>
            <w:top w:val="none" w:sz="0" w:space="0" w:color="auto"/>
            <w:left w:val="none" w:sz="0" w:space="0" w:color="auto"/>
            <w:bottom w:val="none" w:sz="0" w:space="0" w:color="auto"/>
            <w:right w:val="none" w:sz="0" w:space="0" w:color="auto"/>
          </w:divBdr>
        </w:div>
        <w:div w:id="1395010050">
          <w:marLeft w:val="480"/>
          <w:marRight w:val="0"/>
          <w:marTop w:val="0"/>
          <w:marBottom w:val="0"/>
          <w:divBdr>
            <w:top w:val="none" w:sz="0" w:space="0" w:color="auto"/>
            <w:left w:val="none" w:sz="0" w:space="0" w:color="auto"/>
            <w:bottom w:val="none" w:sz="0" w:space="0" w:color="auto"/>
            <w:right w:val="none" w:sz="0" w:space="0" w:color="auto"/>
          </w:divBdr>
        </w:div>
        <w:div w:id="520624763">
          <w:marLeft w:val="480"/>
          <w:marRight w:val="0"/>
          <w:marTop w:val="0"/>
          <w:marBottom w:val="0"/>
          <w:divBdr>
            <w:top w:val="none" w:sz="0" w:space="0" w:color="auto"/>
            <w:left w:val="none" w:sz="0" w:space="0" w:color="auto"/>
            <w:bottom w:val="none" w:sz="0" w:space="0" w:color="auto"/>
            <w:right w:val="none" w:sz="0" w:space="0" w:color="auto"/>
          </w:divBdr>
        </w:div>
        <w:div w:id="23335273">
          <w:marLeft w:val="480"/>
          <w:marRight w:val="0"/>
          <w:marTop w:val="0"/>
          <w:marBottom w:val="0"/>
          <w:divBdr>
            <w:top w:val="none" w:sz="0" w:space="0" w:color="auto"/>
            <w:left w:val="none" w:sz="0" w:space="0" w:color="auto"/>
            <w:bottom w:val="none" w:sz="0" w:space="0" w:color="auto"/>
            <w:right w:val="none" w:sz="0" w:space="0" w:color="auto"/>
          </w:divBdr>
        </w:div>
        <w:div w:id="1938177857">
          <w:marLeft w:val="480"/>
          <w:marRight w:val="0"/>
          <w:marTop w:val="0"/>
          <w:marBottom w:val="0"/>
          <w:divBdr>
            <w:top w:val="none" w:sz="0" w:space="0" w:color="auto"/>
            <w:left w:val="none" w:sz="0" w:space="0" w:color="auto"/>
            <w:bottom w:val="none" w:sz="0" w:space="0" w:color="auto"/>
            <w:right w:val="none" w:sz="0" w:space="0" w:color="auto"/>
          </w:divBdr>
        </w:div>
        <w:div w:id="1125150812">
          <w:marLeft w:val="480"/>
          <w:marRight w:val="0"/>
          <w:marTop w:val="0"/>
          <w:marBottom w:val="0"/>
          <w:divBdr>
            <w:top w:val="none" w:sz="0" w:space="0" w:color="auto"/>
            <w:left w:val="none" w:sz="0" w:space="0" w:color="auto"/>
            <w:bottom w:val="none" w:sz="0" w:space="0" w:color="auto"/>
            <w:right w:val="none" w:sz="0" w:space="0" w:color="auto"/>
          </w:divBdr>
        </w:div>
        <w:div w:id="327758492">
          <w:marLeft w:val="480"/>
          <w:marRight w:val="0"/>
          <w:marTop w:val="0"/>
          <w:marBottom w:val="0"/>
          <w:divBdr>
            <w:top w:val="none" w:sz="0" w:space="0" w:color="auto"/>
            <w:left w:val="none" w:sz="0" w:space="0" w:color="auto"/>
            <w:bottom w:val="none" w:sz="0" w:space="0" w:color="auto"/>
            <w:right w:val="none" w:sz="0" w:space="0" w:color="auto"/>
          </w:divBdr>
        </w:div>
        <w:div w:id="804588976">
          <w:marLeft w:val="480"/>
          <w:marRight w:val="0"/>
          <w:marTop w:val="0"/>
          <w:marBottom w:val="0"/>
          <w:divBdr>
            <w:top w:val="none" w:sz="0" w:space="0" w:color="auto"/>
            <w:left w:val="none" w:sz="0" w:space="0" w:color="auto"/>
            <w:bottom w:val="none" w:sz="0" w:space="0" w:color="auto"/>
            <w:right w:val="none" w:sz="0" w:space="0" w:color="auto"/>
          </w:divBdr>
        </w:div>
        <w:div w:id="905652232">
          <w:marLeft w:val="480"/>
          <w:marRight w:val="0"/>
          <w:marTop w:val="0"/>
          <w:marBottom w:val="0"/>
          <w:divBdr>
            <w:top w:val="none" w:sz="0" w:space="0" w:color="auto"/>
            <w:left w:val="none" w:sz="0" w:space="0" w:color="auto"/>
            <w:bottom w:val="none" w:sz="0" w:space="0" w:color="auto"/>
            <w:right w:val="none" w:sz="0" w:space="0" w:color="auto"/>
          </w:divBdr>
        </w:div>
        <w:div w:id="1039814332">
          <w:marLeft w:val="480"/>
          <w:marRight w:val="0"/>
          <w:marTop w:val="0"/>
          <w:marBottom w:val="0"/>
          <w:divBdr>
            <w:top w:val="none" w:sz="0" w:space="0" w:color="auto"/>
            <w:left w:val="none" w:sz="0" w:space="0" w:color="auto"/>
            <w:bottom w:val="none" w:sz="0" w:space="0" w:color="auto"/>
            <w:right w:val="none" w:sz="0" w:space="0" w:color="auto"/>
          </w:divBdr>
        </w:div>
        <w:div w:id="800851078">
          <w:marLeft w:val="480"/>
          <w:marRight w:val="0"/>
          <w:marTop w:val="0"/>
          <w:marBottom w:val="0"/>
          <w:divBdr>
            <w:top w:val="none" w:sz="0" w:space="0" w:color="auto"/>
            <w:left w:val="none" w:sz="0" w:space="0" w:color="auto"/>
            <w:bottom w:val="none" w:sz="0" w:space="0" w:color="auto"/>
            <w:right w:val="none" w:sz="0" w:space="0" w:color="auto"/>
          </w:divBdr>
        </w:div>
        <w:div w:id="7680530">
          <w:marLeft w:val="480"/>
          <w:marRight w:val="0"/>
          <w:marTop w:val="0"/>
          <w:marBottom w:val="0"/>
          <w:divBdr>
            <w:top w:val="none" w:sz="0" w:space="0" w:color="auto"/>
            <w:left w:val="none" w:sz="0" w:space="0" w:color="auto"/>
            <w:bottom w:val="none" w:sz="0" w:space="0" w:color="auto"/>
            <w:right w:val="none" w:sz="0" w:space="0" w:color="auto"/>
          </w:divBdr>
        </w:div>
        <w:div w:id="2052993234">
          <w:marLeft w:val="480"/>
          <w:marRight w:val="0"/>
          <w:marTop w:val="0"/>
          <w:marBottom w:val="0"/>
          <w:divBdr>
            <w:top w:val="none" w:sz="0" w:space="0" w:color="auto"/>
            <w:left w:val="none" w:sz="0" w:space="0" w:color="auto"/>
            <w:bottom w:val="none" w:sz="0" w:space="0" w:color="auto"/>
            <w:right w:val="none" w:sz="0" w:space="0" w:color="auto"/>
          </w:divBdr>
        </w:div>
        <w:div w:id="1912345640">
          <w:marLeft w:val="480"/>
          <w:marRight w:val="0"/>
          <w:marTop w:val="0"/>
          <w:marBottom w:val="0"/>
          <w:divBdr>
            <w:top w:val="none" w:sz="0" w:space="0" w:color="auto"/>
            <w:left w:val="none" w:sz="0" w:space="0" w:color="auto"/>
            <w:bottom w:val="none" w:sz="0" w:space="0" w:color="auto"/>
            <w:right w:val="none" w:sz="0" w:space="0" w:color="auto"/>
          </w:divBdr>
        </w:div>
        <w:div w:id="1335302505">
          <w:marLeft w:val="480"/>
          <w:marRight w:val="0"/>
          <w:marTop w:val="0"/>
          <w:marBottom w:val="0"/>
          <w:divBdr>
            <w:top w:val="none" w:sz="0" w:space="0" w:color="auto"/>
            <w:left w:val="none" w:sz="0" w:space="0" w:color="auto"/>
            <w:bottom w:val="none" w:sz="0" w:space="0" w:color="auto"/>
            <w:right w:val="none" w:sz="0" w:space="0" w:color="auto"/>
          </w:divBdr>
        </w:div>
        <w:div w:id="1310552405">
          <w:marLeft w:val="480"/>
          <w:marRight w:val="0"/>
          <w:marTop w:val="0"/>
          <w:marBottom w:val="0"/>
          <w:divBdr>
            <w:top w:val="none" w:sz="0" w:space="0" w:color="auto"/>
            <w:left w:val="none" w:sz="0" w:space="0" w:color="auto"/>
            <w:bottom w:val="none" w:sz="0" w:space="0" w:color="auto"/>
            <w:right w:val="none" w:sz="0" w:space="0" w:color="auto"/>
          </w:divBdr>
        </w:div>
        <w:div w:id="1992246746">
          <w:marLeft w:val="480"/>
          <w:marRight w:val="0"/>
          <w:marTop w:val="0"/>
          <w:marBottom w:val="0"/>
          <w:divBdr>
            <w:top w:val="none" w:sz="0" w:space="0" w:color="auto"/>
            <w:left w:val="none" w:sz="0" w:space="0" w:color="auto"/>
            <w:bottom w:val="none" w:sz="0" w:space="0" w:color="auto"/>
            <w:right w:val="none" w:sz="0" w:space="0" w:color="auto"/>
          </w:divBdr>
        </w:div>
      </w:divsChild>
    </w:div>
    <w:div w:id="1338918782">
      <w:bodyDiv w:val="1"/>
      <w:marLeft w:val="0"/>
      <w:marRight w:val="0"/>
      <w:marTop w:val="0"/>
      <w:marBottom w:val="0"/>
      <w:divBdr>
        <w:top w:val="none" w:sz="0" w:space="0" w:color="auto"/>
        <w:left w:val="none" w:sz="0" w:space="0" w:color="auto"/>
        <w:bottom w:val="none" w:sz="0" w:space="0" w:color="auto"/>
        <w:right w:val="none" w:sz="0" w:space="0" w:color="auto"/>
      </w:divBdr>
    </w:div>
    <w:div w:id="1348290924">
      <w:bodyDiv w:val="1"/>
      <w:marLeft w:val="0"/>
      <w:marRight w:val="0"/>
      <w:marTop w:val="0"/>
      <w:marBottom w:val="0"/>
      <w:divBdr>
        <w:top w:val="none" w:sz="0" w:space="0" w:color="auto"/>
        <w:left w:val="none" w:sz="0" w:space="0" w:color="auto"/>
        <w:bottom w:val="none" w:sz="0" w:space="0" w:color="auto"/>
        <w:right w:val="none" w:sz="0" w:space="0" w:color="auto"/>
      </w:divBdr>
    </w:div>
    <w:div w:id="1352534210">
      <w:bodyDiv w:val="1"/>
      <w:marLeft w:val="0"/>
      <w:marRight w:val="0"/>
      <w:marTop w:val="0"/>
      <w:marBottom w:val="0"/>
      <w:divBdr>
        <w:top w:val="none" w:sz="0" w:space="0" w:color="auto"/>
        <w:left w:val="none" w:sz="0" w:space="0" w:color="auto"/>
        <w:bottom w:val="none" w:sz="0" w:space="0" w:color="auto"/>
        <w:right w:val="none" w:sz="0" w:space="0" w:color="auto"/>
      </w:divBdr>
    </w:div>
    <w:div w:id="1359771544">
      <w:bodyDiv w:val="1"/>
      <w:marLeft w:val="0"/>
      <w:marRight w:val="0"/>
      <w:marTop w:val="0"/>
      <w:marBottom w:val="0"/>
      <w:divBdr>
        <w:top w:val="none" w:sz="0" w:space="0" w:color="auto"/>
        <w:left w:val="none" w:sz="0" w:space="0" w:color="auto"/>
        <w:bottom w:val="none" w:sz="0" w:space="0" w:color="auto"/>
        <w:right w:val="none" w:sz="0" w:space="0" w:color="auto"/>
      </w:divBdr>
      <w:divsChild>
        <w:div w:id="523402869">
          <w:marLeft w:val="480"/>
          <w:marRight w:val="0"/>
          <w:marTop w:val="0"/>
          <w:marBottom w:val="0"/>
          <w:divBdr>
            <w:top w:val="none" w:sz="0" w:space="0" w:color="auto"/>
            <w:left w:val="none" w:sz="0" w:space="0" w:color="auto"/>
            <w:bottom w:val="none" w:sz="0" w:space="0" w:color="auto"/>
            <w:right w:val="none" w:sz="0" w:space="0" w:color="auto"/>
          </w:divBdr>
        </w:div>
        <w:div w:id="27877793">
          <w:marLeft w:val="480"/>
          <w:marRight w:val="0"/>
          <w:marTop w:val="0"/>
          <w:marBottom w:val="0"/>
          <w:divBdr>
            <w:top w:val="none" w:sz="0" w:space="0" w:color="auto"/>
            <w:left w:val="none" w:sz="0" w:space="0" w:color="auto"/>
            <w:bottom w:val="none" w:sz="0" w:space="0" w:color="auto"/>
            <w:right w:val="none" w:sz="0" w:space="0" w:color="auto"/>
          </w:divBdr>
        </w:div>
        <w:div w:id="356129033">
          <w:marLeft w:val="480"/>
          <w:marRight w:val="0"/>
          <w:marTop w:val="0"/>
          <w:marBottom w:val="0"/>
          <w:divBdr>
            <w:top w:val="none" w:sz="0" w:space="0" w:color="auto"/>
            <w:left w:val="none" w:sz="0" w:space="0" w:color="auto"/>
            <w:bottom w:val="none" w:sz="0" w:space="0" w:color="auto"/>
            <w:right w:val="none" w:sz="0" w:space="0" w:color="auto"/>
          </w:divBdr>
        </w:div>
        <w:div w:id="1883786697">
          <w:marLeft w:val="480"/>
          <w:marRight w:val="0"/>
          <w:marTop w:val="0"/>
          <w:marBottom w:val="0"/>
          <w:divBdr>
            <w:top w:val="none" w:sz="0" w:space="0" w:color="auto"/>
            <w:left w:val="none" w:sz="0" w:space="0" w:color="auto"/>
            <w:bottom w:val="none" w:sz="0" w:space="0" w:color="auto"/>
            <w:right w:val="none" w:sz="0" w:space="0" w:color="auto"/>
          </w:divBdr>
        </w:div>
        <w:div w:id="983778243">
          <w:marLeft w:val="480"/>
          <w:marRight w:val="0"/>
          <w:marTop w:val="0"/>
          <w:marBottom w:val="0"/>
          <w:divBdr>
            <w:top w:val="none" w:sz="0" w:space="0" w:color="auto"/>
            <w:left w:val="none" w:sz="0" w:space="0" w:color="auto"/>
            <w:bottom w:val="none" w:sz="0" w:space="0" w:color="auto"/>
            <w:right w:val="none" w:sz="0" w:space="0" w:color="auto"/>
          </w:divBdr>
        </w:div>
        <w:div w:id="1036779994">
          <w:marLeft w:val="480"/>
          <w:marRight w:val="0"/>
          <w:marTop w:val="0"/>
          <w:marBottom w:val="0"/>
          <w:divBdr>
            <w:top w:val="none" w:sz="0" w:space="0" w:color="auto"/>
            <w:left w:val="none" w:sz="0" w:space="0" w:color="auto"/>
            <w:bottom w:val="none" w:sz="0" w:space="0" w:color="auto"/>
            <w:right w:val="none" w:sz="0" w:space="0" w:color="auto"/>
          </w:divBdr>
        </w:div>
        <w:div w:id="320931202">
          <w:marLeft w:val="480"/>
          <w:marRight w:val="0"/>
          <w:marTop w:val="0"/>
          <w:marBottom w:val="0"/>
          <w:divBdr>
            <w:top w:val="none" w:sz="0" w:space="0" w:color="auto"/>
            <w:left w:val="none" w:sz="0" w:space="0" w:color="auto"/>
            <w:bottom w:val="none" w:sz="0" w:space="0" w:color="auto"/>
            <w:right w:val="none" w:sz="0" w:space="0" w:color="auto"/>
          </w:divBdr>
        </w:div>
        <w:div w:id="1593396473">
          <w:marLeft w:val="480"/>
          <w:marRight w:val="0"/>
          <w:marTop w:val="0"/>
          <w:marBottom w:val="0"/>
          <w:divBdr>
            <w:top w:val="none" w:sz="0" w:space="0" w:color="auto"/>
            <w:left w:val="none" w:sz="0" w:space="0" w:color="auto"/>
            <w:bottom w:val="none" w:sz="0" w:space="0" w:color="auto"/>
            <w:right w:val="none" w:sz="0" w:space="0" w:color="auto"/>
          </w:divBdr>
        </w:div>
        <w:div w:id="305203347">
          <w:marLeft w:val="480"/>
          <w:marRight w:val="0"/>
          <w:marTop w:val="0"/>
          <w:marBottom w:val="0"/>
          <w:divBdr>
            <w:top w:val="none" w:sz="0" w:space="0" w:color="auto"/>
            <w:left w:val="none" w:sz="0" w:space="0" w:color="auto"/>
            <w:bottom w:val="none" w:sz="0" w:space="0" w:color="auto"/>
            <w:right w:val="none" w:sz="0" w:space="0" w:color="auto"/>
          </w:divBdr>
        </w:div>
        <w:div w:id="1752193293">
          <w:marLeft w:val="480"/>
          <w:marRight w:val="0"/>
          <w:marTop w:val="0"/>
          <w:marBottom w:val="0"/>
          <w:divBdr>
            <w:top w:val="none" w:sz="0" w:space="0" w:color="auto"/>
            <w:left w:val="none" w:sz="0" w:space="0" w:color="auto"/>
            <w:bottom w:val="none" w:sz="0" w:space="0" w:color="auto"/>
            <w:right w:val="none" w:sz="0" w:space="0" w:color="auto"/>
          </w:divBdr>
        </w:div>
        <w:div w:id="1603302404">
          <w:marLeft w:val="480"/>
          <w:marRight w:val="0"/>
          <w:marTop w:val="0"/>
          <w:marBottom w:val="0"/>
          <w:divBdr>
            <w:top w:val="none" w:sz="0" w:space="0" w:color="auto"/>
            <w:left w:val="none" w:sz="0" w:space="0" w:color="auto"/>
            <w:bottom w:val="none" w:sz="0" w:space="0" w:color="auto"/>
            <w:right w:val="none" w:sz="0" w:space="0" w:color="auto"/>
          </w:divBdr>
        </w:div>
        <w:div w:id="1840191508">
          <w:marLeft w:val="480"/>
          <w:marRight w:val="0"/>
          <w:marTop w:val="0"/>
          <w:marBottom w:val="0"/>
          <w:divBdr>
            <w:top w:val="none" w:sz="0" w:space="0" w:color="auto"/>
            <w:left w:val="none" w:sz="0" w:space="0" w:color="auto"/>
            <w:bottom w:val="none" w:sz="0" w:space="0" w:color="auto"/>
            <w:right w:val="none" w:sz="0" w:space="0" w:color="auto"/>
          </w:divBdr>
        </w:div>
        <w:div w:id="886334368">
          <w:marLeft w:val="480"/>
          <w:marRight w:val="0"/>
          <w:marTop w:val="0"/>
          <w:marBottom w:val="0"/>
          <w:divBdr>
            <w:top w:val="none" w:sz="0" w:space="0" w:color="auto"/>
            <w:left w:val="none" w:sz="0" w:space="0" w:color="auto"/>
            <w:bottom w:val="none" w:sz="0" w:space="0" w:color="auto"/>
            <w:right w:val="none" w:sz="0" w:space="0" w:color="auto"/>
          </w:divBdr>
        </w:div>
        <w:div w:id="353313460">
          <w:marLeft w:val="480"/>
          <w:marRight w:val="0"/>
          <w:marTop w:val="0"/>
          <w:marBottom w:val="0"/>
          <w:divBdr>
            <w:top w:val="none" w:sz="0" w:space="0" w:color="auto"/>
            <w:left w:val="none" w:sz="0" w:space="0" w:color="auto"/>
            <w:bottom w:val="none" w:sz="0" w:space="0" w:color="auto"/>
            <w:right w:val="none" w:sz="0" w:space="0" w:color="auto"/>
          </w:divBdr>
        </w:div>
        <w:div w:id="1972394427">
          <w:marLeft w:val="480"/>
          <w:marRight w:val="0"/>
          <w:marTop w:val="0"/>
          <w:marBottom w:val="0"/>
          <w:divBdr>
            <w:top w:val="none" w:sz="0" w:space="0" w:color="auto"/>
            <w:left w:val="none" w:sz="0" w:space="0" w:color="auto"/>
            <w:bottom w:val="none" w:sz="0" w:space="0" w:color="auto"/>
            <w:right w:val="none" w:sz="0" w:space="0" w:color="auto"/>
          </w:divBdr>
        </w:div>
        <w:div w:id="742414">
          <w:marLeft w:val="480"/>
          <w:marRight w:val="0"/>
          <w:marTop w:val="0"/>
          <w:marBottom w:val="0"/>
          <w:divBdr>
            <w:top w:val="none" w:sz="0" w:space="0" w:color="auto"/>
            <w:left w:val="none" w:sz="0" w:space="0" w:color="auto"/>
            <w:bottom w:val="none" w:sz="0" w:space="0" w:color="auto"/>
            <w:right w:val="none" w:sz="0" w:space="0" w:color="auto"/>
          </w:divBdr>
        </w:div>
        <w:div w:id="825753704">
          <w:marLeft w:val="480"/>
          <w:marRight w:val="0"/>
          <w:marTop w:val="0"/>
          <w:marBottom w:val="0"/>
          <w:divBdr>
            <w:top w:val="none" w:sz="0" w:space="0" w:color="auto"/>
            <w:left w:val="none" w:sz="0" w:space="0" w:color="auto"/>
            <w:bottom w:val="none" w:sz="0" w:space="0" w:color="auto"/>
            <w:right w:val="none" w:sz="0" w:space="0" w:color="auto"/>
          </w:divBdr>
        </w:div>
        <w:div w:id="377701871">
          <w:marLeft w:val="480"/>
          <w:marRight w:val="0"/>
          <w:marTop w:val="0"/>
          <w:marBottom w:val="0"/>
          <w:divBdr>
            <w:top w:val="none" w:sz="0" w:space="0" w:color="auto"/>
            <w:left w:val="none" w:sz="0" w:space="0" w:color="auto"/>
            <w:bottom w:val="none" w:sz="0" w:space="0" w:color="auto"/>
            <w:right w:val="none" w:sz="0" w:space="0" w:color="auto"/>
          </w:divBdr>
        </w:div>
        <w:div w:id="19165259">
          <w:marLeft w:val="480"/>
          <w:marRight w:val="0"/>
          <w:marTop w:val="0"/>
          <w:marBottom w:val="0"/>
          <w:divBdr>
            <w:top w:val="none" w:sz="0" w:space="0" w:color="auto"/>
            <w:left w:val="none" w:sz="0" w:space="0" w:color="auto"/>
            <w:bottom w:val="none" w:sz="0" w:space="0" w:color="auto"/>
            <w:right w:val="none" w:sz="0" w:space="0" w:color="auto"/>
          </w:divBdr>
        </w:div>
        <w:div w:id="296884589">
          <w:marLeft w:val="480"/>
          <w:marRight w:val="0"/>
          <w:marTop w:val="0"/>
          <w:marBottom w:val="0"/>
          <w:divBdr>
            <w:top w:val="none" w:sz="0" w:space="0" w:color="auto"/>
            <w:left w:val="none" w:sz="0" w:space="0" w:color="auto"/>
            <w:bottom w:val="none" w:sz="0" w:space="0" w:color="auto"/>
            <w:right w:val="none" w:sz="0" w:space="0" w:color="auto"/>
          </w:divBdr>
        </w:div>
        <w:div w:id="1847405924">
          <w:marLeft w:val="480"/>
          <w:marRight w:val="0"/>
          <w:marTop w:val="0"/>
          <w:marBottom w:val="0"/>
          <w:divBdr>
            <w:top w:val="none" w:sz="0" w:space="0" w:color="auto"/>
            <w:left w:val="none" w:sz="0" w:space="0" w:color="auto"/>
            <w:bottom w:val="none" w:sz="0" w:space="0" w:color="auto"/>
            <w:right w:val="none" w:sz="0" w:space="0" w:color="auto"/>
          </w:divBdr>
        </w:div>
        <w:div w:id="2084250872">
          <w:marLeft w:val="480"/>
          <w:marRight w:val="0"/>
          <w:marTop w:val="0"/>
          <w:marBottom w:val="0"/>
          <w:divBdr>
            <w:top w:val="none" w:sz="0" w:space="0" w:color="auto"/>
            <w:left w:val="none" w:sz="0" w:space="0" w:color="auto"/>
            <w:bottom w:val="none" w:sz="0" w:space="0" w:color="auto"/>
            <w:right w:val="none" w:sz="0" w:space="0" w:color="auto"/>
          </w:divBdr>
        </w:div>
        <w:div w:id="1149129670">
          <w:marLeft w:val="480"/>
          <w:marRight w:val="0"/>
          <w:marTop w:val="0"/>
          <w:marBottom w:val="0"/>
          <w:divBdr>
            <w:top w:val="none" w:sz="0" w:space="0" w:color="auto"/>
            <w:left w:val="none" w:sz="0" w:space="0" w:color="auto"/>
            <w:bottom w:val="none" w:sz="0" w:space="0" w:color="auto"/>
            <w:right w:val="none" w:sz="0" w:space="0" w:color="auto"/>
          </w:divBdr>
        </w:div>
        <w:div w:id="2088183478">
          <w:marLeft w:val="480"/>
          <w:marRight w:val="0"/>
          <w:marTop w:val="0"/>
          <w:marBottom w:val="0"/>
          <w:divBdr>
            <w:top w:val="none" w:sz="0" w:space="0" w:color="auto"/>
            <w:left w:val="none" w:sz="0" w:space="0" w:color="auto"/>
            <w:bottom w:val="none" w:sz="0" w:space="0" w:color="auto"/>
            <w:right w:val="none" w:sz="0" w:space="0" w:color="auto"/>
          </w:divBdr>
        </w:div>
        <w:div w:id="445933324">
          <w:marLeft w:val="480"/>
          <w:marRight w:val="0"/>
          <w:marTop w:val="0"/>
          <w:marBottom w:val="0"/>
          <w:divBdr>
            <w:top w:val="none" w:sz="0" w:space="0" w:color="auto"/>
            <w:left w:val="none" w:sz="0" w:space="0" w:color="auto"/>
            <w:bottom w:val="none" w:sz="0" w:space="0" w:color="auto"/>
            <w:right w:val="none" w:sz="0" w:space="0" w:color="auto"/>
          </w:divBdr>
        </w:div>
        <w:div w:id="1282305772">
          <w:marLeft w:val="480"/>
          <w:marRight w:val="0"/>
          <w:marTop w:val="0"/>
          <w:marBottom w:val="0"/>
          <w:divBdr>
            <w:top w:val="none" w:sz="0" w:space="0" w:color="auto"/>
            <w:left w:val="none" w:sz="0" w:space="0" w:color="auto"/>
            <w:bottom w:val="none" w:sz="0" w:space="0" w:color="auto"/>
            <w:right w:val="none" w:sz="0" w:space="0" w:color="auto"/>
          </w:divBdr>
        </w:div>
        <w:div w:id="139929945">
          <w:marLeft w:val="480"/>
          <w:marRight w:val="0"/>
          <w:marTop w:val="0"/>
          <w:marBottom w:val="0"/>
          <w:divBdr>
            <w:top w:val="none" w:sz="0" w:space="0" w:color="auto"/>
            <w:left w:val="none" w:sz="0" w:space="0" w:color="auto"/>
            <w:bottom w:val="none" w:sz="0" w:space="0" w:color="auto"/>
            <w:right w:val="none" w:sz="0" w:space="0" w:color="auto"/>
          </w:divBdr>
        </w:div>
      </w:divsChild>
    </w:div>
    <w:div w:id="1362128288">
      <w:bodyDiv w:val="1"/>
      <w:marLeft w:val="0"/>
      <w:marRight w:val="0"/>
      <w:marTop w:val="0"/>
      <w:marBottom w:val="0"/>
      <w:divBdr>
        <w:top w:val="none" w:sz="0" w:space="0" w:color="auto"/>
        <w:left w:val="none" w:sz="0" w:space="0" w:color="auto"/>
        <w:bottom w:val="none" w:sz="0" w:space="0" w:color="auto"/>
        <w:right w:val="none" w:sz="0" w:space="0" w:color="auto"/>
      </w:divBdr>
    </w:div>
    <w:div w:id="1365209695">
      <w:bodyDiv w:val="1"/>
      <w:marLeft w:val="0"/>
      <w:marRight w:val="0"/>
      <w:marTop w:val="0"/>
      <w:marBottom w:val="0"/>
      <w:divBdr>
        <w:top w:val="none" w:sz="0" w:space="0" w:color="auto"/>
        <w:left w:val="none" w:sz="0" w:space="0" w:color="auto"/>
        <w:bottom w:val="none" w:sz="0" w:space="0" w:color="auto"/>
        <w:right w:val="none" w:sz="0" w:space="0" w:color="auto"/>
      </w:divBdr>
    </w:div>
    <w:div w:id="1367027308">
      <w:bodyDiv w:val="1"/>
      <w:marLeft w:val="0"/>
      <w:marRight w:val="0"/>
      <w:marTop w:val="0"/>
      <w:marBottom w:val="0"/>
      <w:divBdr>
        <w:top w:val="none" w:sz="0" w:space="0" w:color="auto"/>
        <w:left w:val="none" w:sz="0" w:space="0" w:color="auto"/>
        <w:bottom w:val="none" w:sz="0" w:space="0" w:color="auto"/>
        <w:right w:val="none" w:sz="0" w:space="0" w:color="auto"/>
      </w:divBdr>
    </w:div>
    <w:div w:id="1368221110">
      <w:bodyDiv w:val="1"/>
      <w:marLeft w:val="0"/>
      <w:marRight w:val="0"/>
      <w:marTop w:val="0"/>
      <w:marBottom w:val="0"/>
      <w:divBdr>
        <w:top w:val="none" w:sz="0" w:space="0" w:color="auto"/>
        <w:left w:val="none" w:sz="0" w:space="0" w:color="auto"/>
        <w:bottom w:val="none" w:sz="0" w:space="0" w:color="auto"/>
        <w:right w:val="none" w:sz="0" w:space="0" w:color="auto"/>
      </w:divBdr>
    </w:div>
    <w:div w:id="1373575094">
      <w:bodyDiv w:val="1"/>
      <w:marLeft w:val="0"/>
      <w:marRight w:val="0"/>
      <w:marTop w:val="0"/>
      <w:marBottom w:val="0"/>
      <w:divBdr>
        <w:top w:val="none" w:sz="0" w:space="0" w:color="auto"/>
        <w:left w:val="none" w:sz="0" w:space="0" w:color="auto"/>
        <w:bottom w:val="none" w:sz="0" w:space="0" w:color="auto"/>
        <w:right w:val="none" w:sz="0" w:space="0" w:color="auto"/>
      </w:divBdr>
    </w:div>
    <w:div w:id="1373581159">
      <w:bodyDiv w:val="1"/>
      <w:marLeft w:val="0"/>
      <w:marRight w:val="0"/>
      <w:marTop w:val="0"/>
      <w:marBottom w:val="0"/>
      <w:divBdr>
        <w:top w:val="none" w:sz="0" w:space="0" w:color="auto"/>
        <w:left w:val="none" w:sz="0" w:space="0" w:color="auto"/>
        <w:bottom w:val="none" w:sz="0" w:space="0" w:color="auto"/>
        <w:right w:val="none" w:sz="0" w:space="0" w:color="auto"/>
      </w:divBdr>
    </w:div>
    <w:div w:id="1381978699">
      <w:bodyDiv w:val="1"/>
      <w:marLeft w:val="0"/>
      <w:marRight w:val="0"/>
      <w:marTop w:val="0"/>
      <w:marBottom w:val="0"/>
      <w:divBdr>
        <w:top w:val="none" w:sz="0" w:space="0" w:color="auto"/>
        <w:left w:val="none" w:sz="0" w:space="0" w:color="auto"/>
        <w:bottom w:val="none" w:sz="0" w:space="0" w:color="auto"/>
        <w:right w:val="none" w:sz="0" w:space="0" w:color="auto"/>
      </w:divBdr>
    </w:div>
    <w:div w:id="1384672212">
      <w:bodyDiv w:val="1"/>
      <w:marLeft w:val="0"/>
      <w:marRight w:val="0"/>
      <w:marTop w:val="0"/>
      <w:marBottom w:val="0"/>
      <w:divBdr>
        <w:top w:val="none" w:sz="0" w:space="0" w:color="auto"/>
        <w:left w:val="none" w:sz="0" w:space="0" w:color="auto"/>
        <w:bottom w:val="none" w:sz="0" w:space="0" w:color="auto"/>
        <w:right w:val="none" w:sz="0" w:space="0" w:color="auto"/>
      </w:divBdr>
    </w:div>
    <w:div w:id="1390228432">
      <w:bodyDiv w:val="1"/>
      <w:marLeft w:val="0"/>
      <w:marRight w:val="0"/>
      <w:marTop w:val="0"/>
      <w:marBottom w:val="0"/>
      <w:divBdr>
        <w:top w:val="none" w:sz="0" w:space="0" w:color="auto"/>
        <w:left w:val="none" w:sz="0" w:space="0" w:color="auto"/>
        <w:bottom w:val="none" w:sz="0" w:space="0" w:color="auto"/>
        <w:right w:val="none" w:sz="0" w:space="0" w:color="auto"/>
      </w:divBdr>
    </w:div>
    <w:div w:id="1391885732">
      <w:bodyDiv w:val="1"/>
      <w:marLeft w:val="0"/>
      <w:marRight w:val="0"/>
      <w:marTop w:val="0"/>
      <w:marBottom w:val="0"/>
      <w:divBdr>
        <w:top w:val="none" w:sz="0" w:space="0" w:color="auto"/>
        <w:left w:val="none" w:sz="0" w:space="0" w:color="auto"/>
        <w:bottom w:val="none" w:sz="0" w:space="0" w:color="auto"/>
        <w:right w:val="none" w:sz="0" w:space="0" w:color="auto"/>
      </w:divBdr>
    </w:div>
    <w:div w:id="1394549987">
      <w:bodyDiv w:val="1"/>
      <w:marLeft w:val="0"/>
      <w:marRight w:val="0"/>
      <w:marTop w:val="0"/>
      <w:marBottom w:val="0"/>
      <w:divBdr>
        <w:top w:val="none" w:sz="0" w:space="0" w:color="auto"/>
        <w:left w:val="none" w:sz="0" w:space="0" w:color="auto"/>
        <w:bottom w:val="none" w:sz="0" w:space="0" w:color="auto"/>
        <w:right w:val="none" w:sz="0" w:space="0" w:color="auto"/>
      </w:divBdr>
    </w:div>
    <w:div w:id="1394699678">
      <w:bodyDiv w:val="1"/>
      <w:marLeft w:val="0"/>
      <w:marRight w:val="0"/>
      <w:marTop w:val="0"/>
      <w:marBottom w:val="0"/>
      <w:divBdr>
        <w:top w:val="none" w:sz="0" w:space="0" w:color="auto"/>
        <w:left w:val="none" w:sz="0" w:space="0" w:color="auto"/>
        <w:bottom w:val="none" w:sz="0" w:space="0" w:color="auto"/>
        <w:right w:val="none" w:sz="0" w:space="0" w:color="auto"/>
      </w:divBdr>
    </w:div>
    <w:div w:id="1397243086">
      <w:bodyDiv w:val="1"/>
      <w:marLeft w:val="0"/>
      <w:marRight w:val="0"/>
      <w:marTop w:val="0"/>
      <w:marBottom w:val="0"/>
      <w:divBdr>
        <w:top w:val="none" w:sz="0" w:space="0" w:color="auto"/>
        <w:left w:val="none" w:sz="0" w:space="0" w:color="auto"/>
        <w:bottom w:val="none" w:sz="0" w:space="0" w:color="auto"/>
        <w:right w:val="none" w:sz="0" w:space="0" w:color="auto"/>
      </w:divBdr>
    </w:div>
    <w:div w:id="1399935825">
      <w:bodyDiv w:val="1"/>
      <w:marLeft w:val="0"/>
      <w:marRight w:val="0"/>
      <w:marTop w:val="0"/>
      <w:marBottom w:val="0"/>
      <w:divBdr>
        <w:top w:val="none" w:sz="0" w:space="0" w:color="auto"/>
        <w:left w:val="none" w:sz="0" w:space="0" w:color="auto"/>
        <w:bottom w:val="none" w:sz="0" w:space="0" w:color="auto"/>
        <w:right w:val="none" w:sz="0" w:space="0" w:color="auto"/>
      </w:divBdr>
    </w:div>
    <w:div w:id="1401445082">
      <w:bodyDiv w:val="1"/>
      <w:marLeft w:val="0"/>
      <w:marRight w:val="0"/>
      <w:marTop w:val="0"/>
      <w:marBottom w:val="0"/>
      <w:divBdr>
        <w:top w:val="none" w:sz="0" w:space="0" w:color="auto"/>
        <w:left w:val="none" w:sz="0" w:space="0" w:color="auto"/>
        <w:bottom w:val="none" w:sz="0" w:space="0" w:color="auto"/>
        <w:right w:val="none" w:sz="0" w:space="0" w:color="auto"/>
      </w:divBdr>
      <w:divsChild>
        <w:div w:id="1705054248">
          <w:marLeft w:val="480"/>
          <w:marRight w:val="0"/>
          <w:marTop w:val="0"/>
          <w:marBottom w:val="0"/>
          <w:divBdr>
            <w:top w:val="none" w:sz="0" w:space="0" w:color="auto"/>
            <w:left w:val="none" w:sz="0" w:space="0" w:color="auto"/>
            <w:bottom w:val="none" w:sz="0" w:space="0" w:color="auto"/>
            <w:right w:val="none" w:sz="0" w:space="0" w:color="auto"/>
          </w:divBdr>
        </w:div>
        <w:div w:id="1547641256">
          <w:marLeft w:val="480"/>
          <w:marRight w:val="0"/>
          <w:marTop w:val="0"/>
          <w:marBottom w:val="0"/>
          <w:divBdr>
            <w:top w:val="none" w:sz="0" w:space="0" w:color="auto"/>
            <w:left w:val="none" w:sz="0" w:space="0" w:color="auto"/>
            <w:bottom w:val="none" w:sz="0" w:space="0" w:color="auto"/>
            <w:right w:val="none" w:sz="0" w:space="0" w:color="auto"/>
          </w:divBdr>
        </w:div>
        <w:div w:id="778573542">
          <w:marLeft w:val="480"/>
          <w:marRight w:val="0"/>
          <w:marTop w:val="0"/>
          <w:marBottom w:val="0"/>
          <w:divBdr>
            <w:top w:val="none" w:sz="0" w:space="0" w:color="auto"/>
            <w:left w:val="none" w:sz="0" w:space="0" w:color="auto"/>
            <w:bottom w:val="none" w:sz="0" w:space="0" w:color="auto"/>
            <w:right w:val="none" w:sz="0" w:space="0" w:color="auto"/>
          </w:divBdr>
        </w:div>
        <w:div w:id="103621280">
          <w:marLeft w:val="480"/>
          <w:marRight w:val="0"/>
          <w:marTop w:val="0"/>
          <w:marBottom w:val="0"/>
          <w:divBdr>
            <w:top w:val="none" w:sz="0" w:space="0" w:color="auto"/>
            <w:left w:val="none" w:sz="0" w:space="0" w:color="auto"/>
            <w:bottom w:val="none" w:sz="0" w:space="0" w:color="auto"/>
            <w:right w:val="none" w:sz="0" w:space="0" w:color="auto"/>
          </w:divBdr>
        </w:div>
        <w:div w:id="1492213172">
          <w:marLeft w:val="480"/>
          <w:marRight w:val="0"/>
          <w:marTop w:val="0"/>
          <w:marBottom w:val="0"/>
          <w:divBdr>
            <w:top w:val="none" w:sz="0" w:space="0" w:color="auto"/>
            <w:left w:val="none" w:sz="0" w:space="0" w:color="auto"/>
            <w:bottom w:val="none" w:sz="0" w:space="0" w:color="auto"/>
            <w:right w:val="none" w:sz="0" w:space="0" w:color="auto"/>
          </w:divBdr>
        </w:div>
        <w:div w:id="1776169775">
          <w:marLeft w:val="480"/>
          <w:marRight w:val="0"/>
          <w:marTop w:val="0"/>
          <w:marBottom w:val="0"/>
          <w:divBdr>
            <w:top w:val="none" w:sz="0" w:space="0" w:color="auto"/>
            <w:left w:val="none" w:sz="0" w:space="0" w:color="auto"/>
            <w:bottom w:val="none" w:sz="0" w:space="0" w:color="auto"/>
            <w:right w:val="none" w:sz="0" w:space="0" w:color="auto"/>
          </w:divBdr>
        </w:div>
        <w:div w:id="921377222">
          <w:marLeft w:val="480"/>
          <w:marRight w:val="0"/>
          <w:marTop w:val="0"/>
          <w:marBottom w:val="0"/>
          <w:divBdr>
            <w:top w:val="none" w:sz="0" w:space="0" w:color="auto"/>
            <w:left w:val="none" w:sz="0" w:space="0" w:color="auto"/>
            <w:bottom w:val="none" w:sz="0" w:space="0" w:color="auto"/>
            <w:right w:val="none" w:sz="0" w:space="0" w:color="auto"/>
          </w:divBdr>
        </w:div>
        <w:div w:id="1258173268">
          <w:marLeft w:val="480"/>
          <w:marRight w:val="0"/>
          <w:marTop w:val="0"/>
          <w:marBottom w:val="0"/>
          <w:divBdr>
            <w:top w:val="none" w:sz="0" w:space="0" w:color="auto"/>
            <w:left w:val="none" w:sz="0" w:space="0" w:color="auto"/>
            <w:bottom w:val="none" w:sz="0" w:space="0" w:color="auto"/>
            <w:right w:val="none" w:sz="0" w:space="0" w:color="auto"/>
          </w:divBdr>
        </w:div>
        <w:div w:id="872814938">
          <w:marLeft w:val="480"/>
          <w:marRight w:val="0"/>
          <w:marTop w:val="0"/>
          <w:marBottom w:val="0"/>
          <w:divBdr>
            <w:top w:val="none" w:sz="0" w:space="0" w:color="auto"/>
            <w:left w:val="none" w:sz="0" w:space="0" w:color="auto"/>
            <w:bottom w:val="none" w:sz="0" w:space="0" w:color="auto"/>
            <w:right w:val="none" w:sz="0" w:space="0" w:color="auto"/>
          </w:divBdr>
        </w:div>
        <w:div w:id="734863501">
          <w:marLeft w:val="480"/>
          <w:marRight w:val="0"/>
          <w:marTop w:val="0"/>
          <w:marBottom w:val="0"/>
          <w:divBdr>
            <w:top w:val="none" w:sz="0" w:space="0" w:color="auto"/>
            <w:left w:val="none" w:sz="0" w:space="0" w:color="auto"/>
            <w:bottom w:val="none" w:sz="0" w:space="0" w:color="auto"/>
            <w:right w:val="none" w:sz="0" w:space="0" w:color="auto"/>
          </w:divBdr>
        </w:div>
        <w:div w:id="1134903753">
          <w:marLeft w:val="480"/>
          <w:marRight w:val="0"/>
          <w:marTop w:val="0"/>
          <w:marBottom w:val="0"/>
          <w:divBdr>
            <w:top w:val="none" w:sz="0" w:space="0" w:color="auto"/>
            <w:left w:val="none" w:sz="0" w:space="0" w:color="auto"/>
            <w:bottom w:val="none" w:sz="0" w:space="0" w:color="auto"/>
            <w:right w:val="none" w:sz="0" w:space="0" w:color="auto"/>
          </w:divBdr>
        </w:div>
      </w:divsChild>
    </w:div>
    <w:div w:id="1401976431">
      <w:bodyDiv w:val="1"/>
      <w:marLeft w:val="0"/>
      <w:marRight w:val="0"/>
      <w:marTop w:val="0"/>
      <w:marBottom w:val="0"/>
      <w:divBdr>
        <w:top w:val="none" w:sz="0" w:space="0" w:color="auto"/>
        <w:left w:val="none" w:sz="0" w:space="0" w:color="auto"/>
        <w:bottom w:val="none" w:sz="0" w:space="0" w:color="auto"/>
        <w:right w:val="none" w:sz="0" w:space="0" w:color="auto"/>
      </w:divBdr>
    </w:div>
    <w:div w:id="1405372135">
      <w:bodyDiv w:val="1"/>
      <w:marLeft w:val="0"/>
      <w:marRight w:val="0"/>
      <w:marTop w:val="0"/>
      <w:marBottom w:val="0"/>
      <w:divBdr>
        <w:top w:val="none" w:sz="0" w:space="0" w:color="auto"/>
        <w:left w:val="none" w:sz="0" w:space="0" w:color="auto"/>
        <w:bottom w:val="none" w:sz="0" w:space="0" w:color="auto"/>
        <w:right w:val="none" w:sz="0" w:space="0" w:color="auto"/>
      </w:divBdr>
    </w:div>
    <w:div w:id="1405955676">
      <w:bodyDiv w:val="1"/>
      <w:marLeft w:val="0"/>
      <w:marRight w:val="0"/>
      <w:marTop w:val="0"/>
      <w:marBottom w:val="0"/>
      <w:divBdr>
        <w:top w:val="none" w:sz="0" w:space="0" w:color="auto"/>
        <w:left w:val="none" w:sz="0" w:space="0" w:color="auto"/>
        <w:bottom w:val="none" w:sz="0" w:space="0" w:color="auto"/>
        <w:right w:val="none" w:sz="0" w:space="0" w:color="auto"/>
      </w:divBdr>
    </w:div>
    <w:div w:id="1409036253">
      <w:bodyDiv w:val="1"/>
      <w:marLeft w:val="0"/>
      <w:marRight w:val="0"/>
      <w:marTop w:val="0"/>
      <w:marBottom w:val="0"/>
      <w:divBdr>
        <w:top w:val="none" w:sz="0" w:space="0" w:color="auto"/>
        <w:left w:val="none" w:sz="0" w:space="0" w:color="auto"/>
        <w:bottom w:val="none" w:sz="0" w:space="0" w:color="auto"/>
        <w:right w:val="none" w:sz="0" w:space="0" w:color="auto"/>
      </w:divBdr>
    </w:div>
    <w:div w:id="1411342568">
      <w:bodyDiv w:val="1"/>
      <w:marLeft w:val="0"/>
      <w:marRight w:val="0"/>
      <w:marTop w:val="0"/>
      <w:marBottom w:val="0"/>
      <w:divBdr>
        <w:top w:val="none" w:sz="0" w:space="0" w:color="auto"/>
        <w:left w:val="none" w:sz="0" w:space="0" w:color="auto"/>
        <w:bottom w:val="none" w:sz="0" w:space="0" w:color="auto"/>
        <w:right w:val="none" w:sz="0" w:space="0" w:color="auto"/>
      </w:divBdr>
    </w:div>
    <w:div w:id="1421103574">
      <w:bodyDiv w:val="1"/>
      <w:marLeft w:val="0"/>
      <w:marRight w:val="0"/>
      <w:marTop w:val="0"/>
      <w:marBottom w:val="0"/>
      <w:divBdr>
        <w:top w:val="none" w:sz="0" w:space="0" w:color="auto"/>
        <w:left w:val="none" w:sz="0" w:space="0" w:color="auto"/>
        <w:bottom w:val="none" w:sz="0" w:space="0" w:color="auto"/>
        <w:right w:val="none" w:sz="0" w:space="0" w:color="auto"/>
      </w:divBdr>
    </w:div>
    <w:div w:id="1421684061">
      <w:bodyDiv w:val="1"/>
      <w:marLeft w:val="0"/>
      <w:marRight w:val="0"/>
      <w:marTop w:val="0"/>
      <w:marBottom w:val="0"/>
      <w:divBdr>
        <w:top w:val="none" w:sz="0" w:space="0" w:color="auto"/>
        <w:left w:val="none" w:sz="0" w:space="0" w:color="auto"/>
        <w:bottom w:val="none" w:sz="0" w:space="0" w:color="auto"/>
        <w:right w:val="none" w:sz="0" w:space="0" w:color="auto"/>
      </w:divBdr>
    </w:div>
    <w:div w:id="1423405990">
      <w:bodyDiv w:val="1"/>
      <w:marLeft w:val="0"/>
      <w:marRight w:val="0"/>
      <w:marTop w:val="0"/>
      <w:marBottom w:val="0"/>
      <w:divBdr>
        <w:top w:val="none" w:sz="0" w:space="0" w:color="auto"/>
        <w:left w:val="none" w:sz="0" w:space="0" w:color="auto"/>
        <w:bottom w:val="none" w:sz="0" w:space="0" w:color="auto"/>
        <w:right w:val="none" w:sz="0" w:space="0" w:color="auto"/>
      </w:divBdr>
    </w:div>
    <w:div w:id="1425296798">
      <w:bodyDiv w:val="1"/>
      <w:marLeft w:val="0"/>
      <w:marRight w:val="0"/>
      <w:marTop w:val="0"/>
      <w:marBottom w:val="0"/>
      <w:divBdr>
        <w:top w:val="none" w:sz="0" w:space="0" w:color="auto"/>
        <w:left w:val="none" w:sz="0" w:space="0" w:color="auto"/>
        <w:bottom w:val="none" w:sz="0" w:space="0" w:color="auto"/>
        <w:right w:val="none" w:sz="0" w:space="0" w:color="auto"/>
      </w:divBdr>
    </w:div>
    <w:div w:id="1425299313">
      <w:bodyDiv w:val="1"/>
      <w:marLeft w:val="0"/>
      <w:marRight w:val="0"/>
      <w:marTop w:val="0"/>
      <w:marBottom w:val="0"/>
      <w:divBdr>
        <w:top w:val="none" w:sz="0" w:space="0" w:color="auto"/>
        <w:left w:val="none" w:sz="0" w:space="0" w:color="auto"/>
        <w:bottom w:val="none" w:sz="0" w:space="0" w:color="auto"/>
        <w:right w:val="none" w:sz="0" w:space="0" w:color="auto"/>
      </w:divBdr>
    </w:div>
    <w:div w:id="1433743510">
      <w:bodyDiv w:val="1"/>
      <w:marLeft w:val="0"/>
      <w:marRight w:val="0"/>
      <w:marTop w:val="0"/>
      <w:marBottom w:val="0"/>
      <w:divBdr>
        <w:top w:val="none" w:sz="0" w:space="0" w:color="auto"/>
        <w:left w:val="none" w:sz="0" w:space="0" w:color="auto"/>
        <w:bottom w:val="none" w:sz="0" w:space="0" w:color="auto"/>
        <w:right w:val="none" w:sz="0" w:space="0" w:color="auto"/>
      </w:divBdr>
      <w:divsChild>
        <w:div w:id="1579829204">
          <w:marLeft w:val="480"/>
          <w:marRight w:val="0"/>
          <w:marTop w:val="0"/>
          <w:marBottom w:val="0"/>
          <w:divBdr>
            <w:top w:val="none" w:sz="0" w:space="0" w:color="auto"/>
            <w:left w:val="none" w:sz="0" w:space="0" w:color="auto"/>
            <w:bottom w:val="none" w:sz="0" w:space="0" w:color="auto"/>
            <w:right w:val="none" w:sz="0" w:space="0" w:color="auto"/>
          </w:divBdr>
        </w:div>
        <w:div w:id="800342246">
          <w:marLeft w:val="480"/>
          <w:marRight w:val="0"/>
          <w:marTop w:val="0"/>
          <w:marBottom w:val="0"/>
          <w:divBdr>
            <w:top w:val="none" w:sz="0" w:space="0" w:color="auto"/>
            <w:left w:val="none" w:sz="0" w:space="0" w:color="auto"/>
            <w:bottom w:val="none" w:sz="0" w:space="0" w:color="auto"/>
            <w:right w:val="none" w:sz="0" w:space="0" w:color="auto"/>
          </w:divBdr>
        </w:div>
        <w:div w:id="1119493014">
          <w:marLeft w:val="480"/>
          <w:marRight w:val="0"/>
          <w:marTop w:val="0"/>
          <w:marBottom w:val="0"/>
          <w:divBdr>
            <w:top w:val="none" w:sz="0" w:space="0" w:color="auto"/>
            <w:left w:val="none" w:sz="0" w:space="0" w:color="auto"/>
            <w:bottom w:val="none" w:sz="0" w:space="0" w:color="auto"/>
            <w:right w:val="none" w:sz="0" w:space="0" w:color="auto"/>
          </w:divBdr>
        </w:div>
        <w:div w:id="1465271693">
          <w:marLeft w:val="480"/>
          <w:marRight w:val="0"/>
          <w:marTop w:val="0"/>
          <w:marBottom w:val="0"/>
          <w:divBdr>
            <w:top w:val="none" w:sz="0" w:space="0" w:color="auto"/>
            <w:left w:val="none" w:sz="0" w:space="0" w:color="auto"/>
            <w:bottom w:val="none" w:sz="0" w:space="0" w:color="auto"/>
            <w:right w:val="none" w:sz="0" w:space="0" w:color="auto"/>
          </w:divBdr>
        </w:div>
        <w:div w:id="1030497566">
          <w:marLeft w:val="480"/>
          <w:marRight w:val="0"/>
          <w:marTop w:val="0"/>
          <w:marBottom w:val="0"/>
          <w:divBdr>
            <w:top w:val="none" w:sz="0" w:space="0" w:color="auto"/>
            <w:left w:val="none" w:sz="0" w:space="0" w:color="auto"/>
            <w:bottom w:val="none" w:sz="0" w:space="0" w:color="auto"/>
            <w:right w:val="none" w:sz="0" w:space="0" w:color="auto"/>
          </w:divBdr>
        </w:div>
        <w:div w:id="2064013511">
          <w:marLeft w:val="480"/>
          <w:marRight w:val="0"/>
          <w:marTop w:val="0"/>
          <w:marBottom w:val="0"/>
          <w:divBdr>
            <w:top w:val="none" w:sz="0" w:space="0" w:color="auto"/>
            <w:left w:val="none" w:sz="0" w:space="0" w:color="auto"/>
            <w:bottom w:val="none" w:sz="0" w:space="0" w:color="auto"/>
            <w:right w:val="none" w:sz="0" w:space="0" w:color="auto"/>
          </w:divBdr>
        </w:div>
        <w:div w:id="2051882383">
          <w:marLeft w:val="480"/>
          <w:marRight w:val="0"/>
          <w:marTop w:val="0"/>
          <w:marBottom w:val="0"/>
          <w:divBdr>
            <w:top w:val="none" w:sz="0" w:space="0" w:color="auto"/>
            <w:left w:val="none" w:sz="0" w:space="0" w:color="auto"/>
            <w:bottom w:val="none" w:sz="0" w:space="0" w:color="auto"/>
            <w:right w:val="none" w:sz="0" w:space="0" w:color="auto"/>
          </w:divBdr>
        </w:div>
        <w:div w:id="822501589">
          <w:marLeft w:val="480"/>
          <w:marRight w:val="0"/>
          <w:marTop w:val="0"/>
          <w:marBottom w:val="0"/>
          <w:divBdr>
            <w:top w:val="none" w:sz="0" w:space="0" w:color="auto"/>
            <w:left w:val="none" w:sz="0" w:space="0" w:color="auto"/>
            <w:bottom w:val="none" w:sz="0" w:space="0" w:color="auto"/>
            <w:right w:val="none" w:sz="0" w:space="0" w:color="auto"/>
          </w:divBdr>
        </w:div>
        <w:div w:id="1895238442">
          <w:marLeft w:val="480"/>
          <w:marRight w:val="0"/>
          <w:marTop w:val="0"/>
          <w:marBottom w:val="0"/>
          <w:divBdr>
            <w:top w:val="none" w:sz="0" w:space="0" w:color="auto"/>
            <w:left w:val="none" w:sz="0" w:space="0" w:color="auto"/>
            <w:bottom w:val="none" w:sz="0" w:space="0" w:color="auto"/>
            <w:right w:val="none" w:sz="0" w:space="0" w:color="auto"/>
          </w:divBdr>
        </w:div>
        <w:div w:id="1465927208">
          <w:marLeft w:val="480"/>
          <w:marRight w:val="0"/>
          <w:marTop w:val="0"/>
          <w:marBottom w:val="0"/>
          <w:divBdr>
            <w:top w:val="none" w:sz="0" w:space="0" w:color="auto"/>
            <w:left w:val="none" w:sz="0" w:space="0" w:color="auto"/>
            <w:bottom w:val="none" w:sz="0" w:space="0" w:color="auto"/>
            <w:right w:val="none" w:sz="0" w:space="0" w:color="auto"/>
          </w:divBdr>
        </w:div>
        <w:div w:id="2083604907">
          <w:marLeft w:val="480"/>
          <w:marRight w:val="0"/>
          <w:marTop w:val="0"/>
          <w:marBottom w:val="0"/>
          <w:divBdr>
            <w:top w:val="none" w:sz="0" w:space="0" w:color="auto"/>
            <w:left w:val="none" w:sz="0" w:space="0" w:color="auto"/>
            <w:bottom w:val="none" w:sz="0" w:space="0" w:color="auto"/>
            <w:right w:val="none" w:sz="0" w:space="0" w:color="auto"/>
          </w:divBdr>
        </w:div>
        <w:div w:id="1397784053">
          <w:marLeft w:val="480"/>
          <w:marRight w:val="0"/>
          <w:marTop w:val="0"/>
          <w:marBottom w:val="0"/>
          <w:divBdr>
            <w:top w:val="none" w:sz="0" w:space="0" w:color="auto"/>
            <w:left w:val="none" w:sz="0" w:space="0" w:color="auto"/>
            <w:bottom w:val="none" w:sz="0" w:space="0" w:color="auto"/>
            <w:right w:val="none" w:sz="0" w:space="0" w:color="auto"/>
          </w:divBdr>
        </w:div>
        <w:div w:id="1253583752">
          <w:marLeft w:val="480"/>
          <w:marRight w:val="0"/>
          <w:marTop w:val="0"/>
          <w:marBottom w:val="0"/>
          <w:divBdr>
            <w:top w:val="none" w:sz="0" w:space="0" w:color="auto"/>
            <w:left w:val="none" w:sz="0" w:space="0" w:color="auto"/>
            <w:bottom w:val="none" w:sz="0" w:space="0" w:color="auto"/>
            <w:right w:val="none" w:sz="0" w:space="0" w:color="auto"/>
          </w:divBdr>
        </w:div>
        <w:div w:id="382485583">
          <w:marLeft w:val="480"/>
          <w:marRight w:val="0"/>
          <w:marTop w:val="0"/>
          <w:marBottom w:val="0"/>
          <w:divBdr>
            <w:top w:val="none" w:sz="0" w:space="0" w:color="auto"/>
            <w:left w:val="none" w:sz="0" w:space="0" w:color="auto"/>
            <w:bottom w:val="none" w:sz="0" w:space="0" w:color="auto"/>
            <w:right w:val="none" w:sz="0" w:space="0" w:color="auto"/>
          </w:divBdr>
        </w:div>
        <w:div w:id="935017584">
          <w:marLeft w:val="480"/>
          <w:marRight w:val="0"/>
          <w:marTop w:val="0"/>
          <w:marBottom w:val="0"/>
          <w:divBdr>
            <w:top w:val="none" w:sz="0" w:space="0" w:color="auto"/>
            <w:left w:val="none" w:sz="0" w:space="0" w:color="auto"/>
            <w:bottom w:val="none" w:sz="0" w:space="0" w:color="auto"/>
            <w:right w:val="none" w:sz="0" w:space="0" w:color="auto"/>
          </w:divBdr>
        </w:div>
        <w:div w:id="814641069">
          <w:marLeft w:val="480"/>
          <w:marRight w:val="0"/>
          <w:marTop w:val="0"/>
          <w:marBottom w:val="0"/>
          <w:divBdr>
            <w:top w:val="none" w:sz="0" w:space="0" w:color="auto"/>
            <w:left w:val="none" w:sz="0" w:space="0" w:color="auto"/>
            <w:bottom w:val="none" w:sz="0" w:space="0" w:color="auto"/>
            <w:right w:val="none" w:sz="0" w:space="0" w:color="auto"/>
          </w:divBdr>
        </w:div>
        <w:div w:id="1491750984">
          <w:marLeft w:val="480"/>
          <w:marRight w:val="0"/>
          <w:marTop w:val="0"/>
          <w:marBottom w:val="0"/>
          <w:divBdr>
            <w:top w:val="none" w:sz="0" w:space="0" w:color="auto"/>
            <w:left w:val="none" w:sz="0" w:space="0" w:color="auto"/>
            <w:bottom w:val="none" w:sz="0" w:space="0" w:color="auto"/>
            <w:right w:val="none" w:sz="0" w:space="0" w:color="auto"/>
          </w:divBdr>
        </w:div>
        <w:div w:id="175732849">
          <w:marLeft w:val="480"/>
          <w:marRight w:val="0"/>
          <w:marTop w:val="0"/>
          <w:marBottom w:val="0"/>
          <w:divBdr>
            <w:top w:val="none" w:sz="0" w:space="0" w:color="auto"/>
            <w:left w:val="none" w:sz="0" w:space="0" w:color="auto"/>
            <w:bottom w:val="none" w:sz="0" w:space="0" w:color="auto"/>
            <w:right w:val="none" w:sz="0" w:space="0" w:color="auto"/>
          </w:divBdr>
        </w:div>
        <w:div w:id="1070885915">
          <w:marLeft w:val="480"/>
          <w:marRight w:val="0"/>
          <w:marTop w:val="0"/>
          <w:marBottom w:val="0"/>
          <w:divBdr>
            <w:top w:val="none" w:sz="0" w:space="0" w:color="auto"/>
            <w:left w:val="none" w:sz="0" w:space="0" w:color="auto"/>
            <w:bottom w:val="none" w:sz="0" w:space="0" w:color="auto"/>
            <w:right w:val="none" w:sz="0" w:space="0" w:color="auto"/>
          </w:divBdr>
        </w:div>
        <w:div w:id="1862622760">
          <w:marLeft w:val="480"/>
          <w:marRight w:val="0"/>
          <w:marTop w:val="0"/>
          <w:marBottom w:val="0"/>
          <w:divBdr>
            <w:top w:val="none" w:sz="0" w:space="0" w:color="auto"/>
            <w:left w:val="none" w:sz="0" w:space="0" w:color="auto"/>
            <w:bottom w:val="none" w:sz="0" w:space="0" w:color="auto"/>
            <w:right w:val="none" w:sz="0" w:space="0" w:color="auto"/>
          </w:divBdr>
        </w:div>
        <w:div w:id="1415780460">
          <w:marLeft w:val="480"/>
          <w:marRight w:val="0"/>
          <w:marTop w:val="0"/>
          <w:marBottom w:val="0"/>
          <w:divBdr>
            <w:top w:val="none" w:sz="0" w:space="0" w:color="auto"/>
            <w:left w:val="none" w:sz="0" w:space="0" w:color="auto"/>
            <w:bottom w:val="none" w:sz="0" w:space="0" w:color="auto"/>
            <w:right w:val="none" w:sz="0" w:space="0" w:color="auto"/>
          </w:divBdr>
        </w:div>
        <w:div w:id="2101368443">
          <w:marLeft w:val="480"/>
          <w:marRight w:val="0"/>
          <w:marTop w:val="0"/>
          <w:marBottom w:val="0"/>
          <w:divBdr>
            <w:top w:val="none" w:sz="0" w:space="0" w:color="auto"/>
            <w:left w:val="none" w:sz="0" w:space="0" w:color="auto"/>
            <w:bottom w:val="none" w:sz="0" w:space="0" w:color="auto"/>
            <w:right w:val="none" w:sz="0" w:space="0" w:color="auto"/>
          </w:divBdr>
        </w:div>
        <w:div w:id="1208831616">
          <w:marLeft w:val="480"/>
          <w:marRight w:val="0"/>
          <w:marTop w:val="0"/>
          <w:marBottom w:val="0"/>
          <w:divBdr>
            <w:top w:val="none" w:sz="0" w:space="0" w:color="auto"/>
            <w:left w:val="none" w:sz="0" w:space="0" w:color="auto"/>
            <w:bottom w:val="none" w:sz="0" w:space="0" w:color="auto"/>
            <w:right w:val="none" w:sz="0" w:space="0" w:color="auto"/>
          </w:divBdr>
        </w:div>
        <w:div w:id="332949692">
          <w:marLeft w:val="480"/>
          <w:marRight w:val="0"/>
          <w:marTop w:val="0"/>
          <w:marBottom w:val="0"/>
          <w:divBdr>
            <w:top w:val="none" w:sz="0" w:space="0" w:color="auto"/>
            <w:left w:val="none" w:sz="0" w:space="0" w:color="auto"/>
            <w:bottom w:val="none" w:sz="0" w:space="0" w:color="auto"/>
            <w:right w:val="none" w:sz="0" w:space="0" w:color="auto"/>
          </w:divBdr>
        </w:div>
        <w:div w:id="773091437">
          <w:marLeft w:val="480"/>
          <w:marRight w:val="0"/>
          <w:marTop w:val="0"/>
          <w:marBottom w:val="0"/>
          <w:divBdr>
            <w:top w:val="none" w:sz="0" w:space="0" w:color="auto"/>
            <w:left w:val="none" w:sz="0" w:space="0" w:color="auto"/>
            <w:bottom w:val="none" w:sz="0" w:space="0" w:color="auto"/>
            <w:right w:val="none" w:sz="0" w:space="0" w:color="auto"/>
          </w:divBdr>
        </w:div>
        <w:div w:id="717047506">
          <w:marLeft w:val="480"/>
          <w:marRight w:val="0"/>
          <w:marTop w:val="0"/>
          <w:marBottom w:val="0"/>
          <w:divBdr>
            <w:top w:val="none" w:sz="0" w:space="0" w:color="auto"/>
            <w:left w:val="none" w:sz="0" w:space="0" w:color="auto"/>
            <w:bottom w:val="none" w:sz="0" w:space="0" w:color="auto"/>
            <w:right w:val="none" w:sz="0" w:space="0" w:color="auto"/>
          </w:divBdr>
        </w:div>
        <w:div w:id="1898080957">
          <w:marLeft w:val="480"/>
          <w:marRight w:val="0"/>
          <w:marTop w:val="0"/>
          <w:marBottom w:val="0"/>
          <w:divBdr>
            <w:top w:val="none" w:sz="0" w:space="0" w:color="auto"/>
            <w:left w:val="none" w:sz="0" w:space="0" w:color="auto"/>
            <w:bottom w:val="none" w:sz="0" w:space="0" w:color="auto"/>
            <w:right w:val="none" w:sz="0" w:space="0" w:color="auto"/>
          </w:divBdr>
        </w:div>
        <w:div w:id="2027095577">
          <w:marLeft w:val="480"/>
          <w:marRight w:val="0"/>
          <w:marTop w:val="0"/>
          <w:marBottom w:val="0"/>
          <w:divBdr>
            <w:top w:val="none" w:sz="0" w:space="0" w:color="auto"/>
            <w:left w:val="none" w:sz="0" w:space="0" w:color="auto"/>
            <w:bottom w:val="none" w:sz="0" w:space="0" w:color="auto"/>
            <w:right w:val="none" w:sz="0" w:space="0" w:color="auto"/>
          </w:divBdr>
        </w:div>
        <w:div w:id="1967616551">
          <w:marLeft w:val="480"/>
          <w:marRight w:val="0"/>
          <w:marTop w:val="0"/>
          <w:marBottom w:val="0"/>
          <w:divBdr>
            <w:top w:val="none" w:sz="0" w:space="0" w:color="auto"/>
            <w:left w:val="none" w:sz="0" w:space="0" w:color="auto"/>
            <w:bottom w:val="none" w:sz="0" w:space="0" w:color="auto"/>
            <w:right w:val="none" w:sz="0" w:space="0" w:color="auto"/>
          </w:divBdr>
        </w:div>
        <w:div w:id="1711148102">
          <w:marLeft w:val="480"/>
          <w:marRight w:val="0"/>
          <w:marTop w:val="0"/>
          <w:marBottom w:val="0"/>
          <w:divBdr>
            <w:top w:val="none" w:sz="0" w:space="0" w:color="auto"/>
            <w:left w:val="none" w:sz="0" w:space="0" w:color="auto"/>
            <w:bottom w:val="none" w:sz="0" w:space="0" w:color="auto"/>
            <w:right w:val="none" w:sz="0" w:space="0" w:color="auto"/>
          </w:divBdr>
        </w:div>
        <w:div w:id="1870726610">
          <w:marLeft w:val="480"/>
          <w:marRight w:val="0"/>
          <w:marTop w:val="0"/>
          <w:marBottom w:val="0"/>
          <w:divBdr>
            <w:top w:val="none" w:sz="0" w:space="0" w:color="auto"/>
            <w:left w:val="none" w:sz="0" w:space="0" w:color="auto"/>
            <w:bottom w:val="none" w:sz="0" w:space="0" w:color="auto"/>
            <w:right w:val="none" w:sz="0" w:space="0" w:color="auto"/>
          </w:divBdr>
        </w:div>
        <w:div w:id="1455371992">
          <w:marLeft w:val="480"/>
          <w:marRight w:val="0"/>
          <w:marTop w:val="0"/>
          <w:marBottom w:val="0"/>
          <w:divBdr>
            <w:top w:val="none" w:sz="0" w:space="0" w:color="auto"/>
            <w:left w:val="none" w:sz="0" w:space="0" w:color="auto"/>
            <w:bottom w:val="none" w:sz="0" w:space="0" w:color="auto"/>
            <w:right w:val="none" w:sz="0" w:space="0" w:color="auto"/>
          </w:divBdr>
        </w:div>
        <w:div w:id="406728447">
          <w:marLeft w:val="480"/>
          <w:marRight w:val="0"/>
          <w:marTop w:val="0"/>
          <w:marBottom w:val="0"/>
          <w:divBdr>
            <w:top w:val="none" w:sz="0" w:space="0" w:color="auto"/>
            <w:left w:val="none" w:sz="0" w:space="0" w:color="auto"/>
            <w:bottom w:val="none" w:sz="0" w:space="0" w:color="auto"/>
            <w:right w:val="none" w:sz="0" w:space="0" w:color="auto"/>
          </w:divBdr>
        </w:div>
        <w:div w:id="141777959">
          <w:marLeft w:val="480"/>
          <w:marRight w:val="0"/>
          <w:marTop w:val="0"/>
          <w:marBottom w:val="0"/>
          <w:divBdr>
            <w:top w:val="none" w:sz="0" w:space="0" w:color="auto"/>
            <w:left w:val="none" w:sz="0" w:space="0" w:color="auto"/>
            <w:bottom w:val="none" w:sz="0" w:space="0" w:color="auto"/>
            <w:right w:val="none" w:sz="0" w:space="0" w:color="auto"/>
          </w:divBdr>
        </w:div>
        <w:div w:id="1581021138">
          <w:marLeft w:val="480"/>
          <w:marRight w:val="0"/>
          <w:marTop w:val="0"/>
          <w:marBottom w:val="0"/>
          <w:divBdr>
            <w:top w:val="none" w:sz="0" w:space="0" w:color="auto"/>
            <w:left w:val="none" w:sz="0" w:space="0" w:color="auto"/>
            <w:bottom w:val="none" w:sz="0" w:space="0" w:color="auto"/>
            <w:right w:val="none" w:sz="0" w:space="0" w:color="auto"/>
          </w:divBdr>
        </w:div>
        <w:div w:id="1314532084">
          <w:marLeft w:val="480"/>
          <w:marRight w:val="0"/>
          <w:marTop w:val="0"/>
          <w:marBottom w:val="0"/>
          <w:divBdr>
            <w:top w:val="none" w:sz="0" w:space="0" w:color="auto"/>
            <w:left w:val="none" w:sz="0" w:space="0" w:color="auto"/>
            <w:bottom w:val="none" w:sz="0" w:space="0" w:color="auto"/>
            <w:right w:val="none" w:sz="0" w:space="0" w:color="auto"/>
          </w:divBdr>
        </w:div>
        <w:div w:id="1474370746">
          <w:marLeft w:val="480"/>
          <w:marRight w:val="0"/>
          <w:marTop w:val="0"/>
          <w:marBottom w:val="0"/>
          <w:divBdr>
            <w:top w:val="none" w:sz="0" w:space="0" w:color="auto"/>
            <w:left w:val="none" w:sz="0" w:space="0" w:color="auto"/>
            <w:bottom w:val="none" w:sz="0" w:space="0" w:color="auto"/>
            <w:right w:val="none" w:sz="0" w:space="0" w:color="auto"/>
          </w:divBdr>
        </w:div>
        <w:div w:id="219362489">
          <w:marLeft w:val="480"/>
          <w:marRight w:val="0"/>
          <w:marTop w:val="0"/>
          <w:marBottom w:val="0"/>
          <w:divBdr>
            <w:top w:val="none" w:sz="0" w:space="0" w:color="auto"/>
            <w:left w:val="none" w:sz="0" w:space="0" w:color="auto"/>
            <w:bottom w:val="none" w:sz="0" w:space="0" w:color="auto"/>
            <w:right w:val="none" w:sz="0" w:space="0" w:color="auto"/>
          </w:divBdr>
        </w:div>
        <w:div w:id="878006386">
          <w:marLeft w:val="480"/>
          <w:marRight w:val="0"/>
          <w:marTop w:val="0"/>
          <w:marBottom w:val="0"/>
          <w:divBdr>
            <w:top w:val="none" w:sz="0" w:space="0" w:color="auto"/>
            <w:left w:val="none" w:sz="0" w:space="0" w:color="auto"/>
            <w:bottom w:val="none" w:sz="0" w:space="0" w:color="auto"/>
            <w:right w:val="none" w:sz="0" w:space="0" w:color="auto"/>
          </w:divBdr>
        </w:div>
        <w:div w:id="882133106">
          <w:marLeft w:val="480"/>
          <w:marRight w:val="0"/>
          <w:marTop w:val="0"/>
          <w:marBottom w:val="0"/>
          <w:divBdr>
            <w:top w:val="none" w:sz="0" w:space="0" w:color="auto"/>
            <w:left w:val="none" w:sz="0" w:space="0" w:color="auto"/>
            <w:bottom w:val="none" w:sz="0" w:space="0" w:color="auto"/>
            <w:right w:val="none" w:sz="0" w:space="0" w:color="auto"/>
          </w:divBdr>
        </w:div>
        <w:div w:id="1290167554">
          <w:marLeft w:val="480"/>
          <w:marRight w:val="0"/>
          <w:marTop w:val="0"/>
          <w:marBottom w:val="0"/>
          <w:divBdr>
            <w:top w:val="none" w:sz="0" w:space="0" w:color="auto"/>
            <w:left w:val="none" w:sz="0" w:space="0" w:color="auto"/>
            <w:bottom w:val="none" w:sz="0" w:space="0" w:color="auto"/>
            <w:right w:val="none" w:sz="0" w:space="0" w:color="auto"/>
          </w:divBdr>
        </w:div>
        <w:div w:id="874149282">
          <w:marLeft w:val="480"/>
          <w:marRight w:val="0"/>
          <w:marTop w:val="0"/>
          <w:marBottom w:val="0"/>
          <w:divBdr>
            <w:top w:val="none" w:sz="0" w:space="0" w:color="auto"/>
            <w:left w:val="none" w:sz="0" w:space="0" w:color="auto"/>
            <w:bottom w:val="none" w:sz="0" w:space="0" w:color="auto"/>
            <w:right w:val="none" w:sz="0" w:space="0" w:color="auto"/>
          </w:divBdr>
        </w:div>
        <w:div w:id="1742675715">
          <w:marLeft w:val="480"/>
          <w:marRight w:val="0"/>
          <w:marTop w:val="0"/>
          <w:marBottom w:val="0"/>
          <w:divBdr>
            <w:top w:val="none" w:sz="0" w:space="0" w:color="auto"/>
            <w:left w:val="none" w:sz="0" w:space="0" w:color="auto"/>
            <w:bottom w:val="none" w:sz="0" w:space="0" w:color="auto"/>
            <w:right w:val="none" w:sz="0" w:space="0" w:color="auto"/>
          </w:divBdr>
        </w:div>
        <w:div w:id="1010258423">
          <w:marLeft w:val="480"/>
          <w:marRight w:val="0"/>
          <w:marTop w:val="0"/>
          <w:marBottom w:val="0"/>
          <w:divBdr>
            <w:top w:val="none" w:sz="0" w:space="0" w:color="auto"/>
            <w:left w:val="none" w:sz="0" w:space="0" w:color="auto"/>
            <w:bottom w:val="none" w:sz="0" w:space="0" w:color="auto"/>
            <w:right w:val="none" w:sz="0" w:space="0" w:color="auto"/>
          </w:divBdr>
        </w:div>
        <w:div w:id="116031179">
          <w:marLeft w:val="480"/>
          <w:marRight w:val="0"/>
          <w:marTop w:val="0"/>
          <w:marBottom w:val="0"/>
          <w:divBdr>
            <w:top w:val="none" w:sz="0" w:space="0" w:color="auto"/>
            <w:left w:val="none" w:sz="0" w:space="0" w:color="auto"/>
            <w:bottom w:val="none" w:sz="0" w:space="0" w:color="auto"/>
            <w:right w:val="none" w:sz="0" w:space="0" w:color="auto"/>
          </w:divBdr>
        </w:div>
        <w:div w:id="1562062328">
          <w:marLeft w:val="480"/>
          <w:marRight w:val="0"/>
          <w:marTop w:val="0"/>
          <w:marBottom w:val="0"/>
          <w:divBdr>
            <w:top w:val="none" w:sz="0" w:space="0" w:color="auto"/>
            <w:left w:val="none" w:sz="0" w:space="0" w:color="auto"/>
            <w:bottom w:val="none" w:sz="0" w:space="0" w:color="auto"/>
            <w:right w:val="none" w:sz="0" w:space="0" w:color="auto"/>
          </w:divBdr>
        </w:div>
        <w:div w:id="128404321">
          <w:marLeft w:val="480"/>
          <w:marRight w:val="0"/>
          <w:marTop w:val="0"/>
          <w:marBottom w:val="0"/>
          <w:divBdr>
            <w:top w:val="none" w:sz="0" w:space="0" w:color="auto"/>
            <w:left w:val="none" w:sz="0" w:space="0" w:color="auto"/>
            <w:bottom w:val="none" w:sz="0" w:space="0" w:color="auto"/>
            <w:right w:val="none" w:sz="0" w:space="0" w:color="auto"/>
          </w:divBdr>
        </w:div>
      </w:divsChild>
    </w:div>
    <w:div w:id="1441726879">
      <w:bodyDiv w:val="1"/>
      <w:marLeft w:val="0"/>
      <w:marRight w:val="0"/>
      <w:marTop w:val="0"/>
      <w:marBottom w:val="0"/>
      <w:divBdr>
        <w:top w:val="none" w:sz="0" w:space="0" w:color="auto"/>
        <w:left w:val="none" w:sz="0" w:space="0" w:color="auto"/>
        <w:bottom w:val="none" w:sz="0" w:space="0" w:color="auto"/>
        <w:right w:val="none" w:sz="0" w:space="0" w:color="auto"/>
      </w:divBdr>
    </w:div>
    <w:div w:id="1443764916">
      <w:bodyDiv w:val="1"/>
      <w:marLeft w:val="0"/>
      <w:marRight w:val="0"/>
      <w:marTop w:val="0"/>
      <w:marBottom w:val="0"/>
      <w:divBdr>
        <w:top w:val="none" w:sz="0" w:space="0" w:color="auto"/>
        <w:left w:val="none" w:sz="0" w:space="0" w:color="auto"/>
        <w:bottom w:val="none" w:sz="0" w:space="0" w:color="auto"/>
        <w:right w:val="none" w:sz="0" w:space="0" w:color="auto"/>
      </w:divBdr>
    </w:div>
    <w:div w:id="1445534245">
      <w:bodyDiv w:val="1"/>
      <w:marLeft w:val="0"/>
      <w:marRight w:val="0"/>
      <w:marTop w:val="0"/>
      <w:marBottom w:val="0"/>
      <w:divBdr>
        <w:top w:val="none" w:sz="0" w:space="0" w:color="auto"/>
        <w:left w:val="none" w:sz="0" w:space="0" w:color="auto"/>
        <w:bottom w:val="none" w:sz="0" w:space="0" w:color="auto"/>
        <w:right w:val="none" w:sz="0" w:space="0" w:color="auto"/>
      </w:divBdr>
    </w:div>
    <w:div w:id="1445535077">
      <w:bodyDiv w:val="1"/>
      <w:marLeft w:val="0"/>
      <w:marRight w:val="0"/>
      <w:marTop w:val="0"/>
      <w:marBottom w:val="0"/>
      <w:divBdr>
        <w:top w:val="none" w:sz="0" w:space="0" w:color="auto"/>
        <w:left w:val="none" w:sz="0" w:space="0" w:color="auto"/>
        <w:bottom w:val="none" w:sz="0" w:space="0" w:color="auto"/>
        <w:right w:val="none" w:sz="0" w:space="0" w:color="auto"/>
      </w:divBdr>
    </w:div>
    <w:div w:id="1446458088">
      <w:bodyDiv w:val="1"/>
      <w:marLeft w:val="0"/>
      <w:marRight w:val="0"/>
      <w:marTop w:val="0"/>
      <w:marBottom w:val="0"/>
      <w:divBdr>
        <w:top w:val="none" w:sz="0" w:space="0" w:color="auto"/>
        <w:left w:val="none" w:sz="0" w:space="0" w:color="auto"/>
        <w:bottom w:val="none" w:sz="0" w:space="0" w:color="auto"/>
        <w:right w:val="none" w:sz="0" w:space="0" w:color="auto"/>
      </w:divBdr>
    </w:div>
    <w:div w:id="1446921769">
      <w:bodyDiv w:val="1"/>
      <w:marLeft w:val="0"/>
      <w:marRight w:val="0"/>
      <w:marTop w:val="0"/>
      <w:marBottom w:val="0"/>
      <w:divBdr>
        <w:top w:val="none" w:sz="0" w:space="0" w:color="auto"/>
        <w:left w:val="none" w:sz="0" w:space="0" w:color="auto"/>
        <w:bottom w:val="none" w:sz="0" w:space="0" w:color="auto"/>
        <w:right w:val="none" w:sz="0" w:space="0" w:color="auto"/>
      </w:divBdr>
    </w:div>
    <w:div w:id="1448498927">
      <w:bodyDiv w:val="1"/>
      <w:marLeft w:val="0"/>
      <w:marRight w:val="0"/>
      <w:marTop w:val="0"/>
      <w:marBottom w:val="0"/>
      <w:divBdr>
        <w:top w:val="none" w:sz="0" w:space="0" w:color="auto"/>
        <w:left w:val="none" w:sz="0" w:space="0" w:color="auto"/>
        <w:bottom w:val="none" w:sz="0" w:space="0" w:color="auto"/>
        <w:right w:val="none" w:sz="0" w:space="0" w:color="auto"/>
      </w:divBdr>
    </w:div>
    <w:div w:id="1448547621">
      <w:bodyDiv w:val="1"/>
      <w:marLeft w:val="0"/>
      <w:marRight w:val="0"/>
      <w:marTop w:val="0"/>
      <w:marBottom w:val="0"/>
      <w:divBdr>
        <w:top w:val="none" w:sz="0" w:space="0" w:color="auto"/>
        <w:left w:val="none" w:sz="0" w:space="0" w:color="auto"/>
        <w:bottom w:val="none" w:sz="0" w:space="0" w:color="auto"/>
        <w:right w:val="none" w:sz="0" w:space="0" w:color="auto"/>
      </w:divBdr>
    </w:div>
    <w:div w:id="1449543012">
      <w:bodyDiv w:val="1"/>
      <w:marLeft w:val="0"/>
      <w:marRight w:val="0"/>
      <w:marTop w:val="0"/>
      <w:marBottom w:val="0"/>
      <w:divBdr>
        <w:top w:val="none" w:sz="0" w:space="0" w:color="auto"/>
        <w:left w:val="none" w:sz="0" w:space="0" w:color="auto"/>
        <w:bottom w:val="none" w:sz="0" w:space="0" w:color="auto"/>
        <w:right w:val="none" w:sz="0" w:space="0" w:color="auto"/>
      </w:divBdr>
    </w:div>
    <w:div w:id="1450049887">
      <w:bodyDiv w:val="1"/>
      <w:marLeft w:val="0"/>
      <w:marRight w:val="0"/>
      <w:marTop w:val="0"/>
      <w:marBottom w:val="0"/>
      <w:divBdr>
        <w:top w:val="none" w:sz="0" w:space="0" w:color="auto"/>
        <w:left w:val="none" w:sz="0" w:space="0" w:color="auto"/>
        <w:bottom w:val="none" w:sz="0" w:space="0" w:color="auto"/>
        <w:right w:val="none" w:sz="0" w:space="0" w:color="auto"/>
      </w:divBdr>
    </w:div>
    <w:div w:id="1450663218">
      <w:bodyDiv w:val="1"/>
      <w:marLeft w:val="0"/>
      <w:marRight w:val="0"/>
      <w:marTop w:val="0"/>
      <w:marBottom w:val="0"/>
      <w:divBdr>
        <w:top w:val="none" w:sz="0" w:space="0" w:color="auto"/>
        <w:left w:val="none" w:sz="0" w:space="0" w:color="auto"/>
        <w:bottom w:val="none" w:sz="0" w:space="0" w:color="auto"/>
        <w:right w:val="none" w:sz="0" w:space="0" w:color="auto"/>
      </w:divBdr>
    </w:div>
    <w:div w:id="1451239105">
      <w:bodyDiv w:val="1"/>
      <w:marLeft w:val="0"/>
      <w:marRight w:val="0"/>
      <w:marTop w:val="0"/>
      <w:marBottom w:val="0"/>
      <w:divBdr>
        <w:top w:val="none" w:sz="0" w:space="0" w:color="auto"/>
        <w:left w:val="none" w:sz="0" w:space="0" w:color="auto"/>
        <w:bottom w:val="none" w:sz="0" w:space="0" w:color="auto"/>
        <w:right w:val="none" w:sz="0" w:space="0" w:color="auto"/>
      </w:divBdr>
      <w:divsChild>
        <w:div w:id="1761289273">
          <w:marLeft w:val="480"/>
          <w:marRight w:val="0"/>
          <w:marTop w:val="0"/>
          <w:marBottom w:val="0"/>
          <w:divBdr>
            <w:top w:val="none" w:sz="0" w:space="0" w:color="auto"/>
            <w:left w:val="none" w:sz="0" w:space="0" w:color="auto"/>
            <w:bottom w:val="none" w:sz="0" w:space="0" w:color="auto"/>
            <w:right w:val="none" w:sz="0" w:space="0" w:color="auto"/>
          </w:divBdr>
        </w:div>
        <w:div w:id="1014528877">
          <w:marLeft w:val="480"/>
          <w:marRight w:val="0"/>
          <w:marTop w:val="0"/>
          <w:marBottom w:val="0"/>
          <w:divBdr>
            <w:top w:val="none" w:sz="0" w:space="0" w:color="auto"/>
            <w:left w:val="none" w:sz="0" w:space="0" w:color="auto"/>
            <w:bottom w:val="none" w:sz="0" w:space="0" w:color="auto"/>
            <w:right w:val="none" w:sz="0" w:space="0" w:color="auto"/>
          </w:divBdr>
        </w:div>
        <w:div w:id="551691856">
          <w:marLeft w:val="480"/>
          <w:marRight w:val="0"/>
          <w:marTop w:val="0"/>
          <w:marBottom w:val="0"/>
          <w:divBdr>
            <w:top w:val="none" w:sz="0" w:space="0" w:color="auto"/>
            <w:left w:val="none" w:sz="0" w:space="0" w:color="auto"/>
            <w:bottom w:val="none" w:sz="0" w:space="0" w:color="auto"/>
            <w:right w:val="none" w:sz="0" w:space="0" w:color="auto"/>
          </w:divBdr>
        </w:div>
        <w:div w:id="1540585123">
          <w:marLeft w:val="480"/>
          <w:marRight w:val="0"/>
          <w:marTop w:val="0"/>
          <w:marBottom w:val="0"/>
          <w:divBdr>
            <w:top w:val="none" w:sz="0" w:space="0" w:color="auto"/>
            <w:left w:val="none" w:sz="0" w:space="0" w:color="auto"/>
            <w:bottom w:val="none" w:sz="0" w:space="0" w:color="auto"/>
            <w:right w:val="none" w:sz="0" w:space="0" w:color="auto"/>
          </w:divBdr>
        </w:div>
        <w:div w:id="2000694127">
          <w:marLeft w:val="480"/>
          <w:marRight w:val="0"/>
          <w:marTop w:val="0"/>
          <w:marBottom w:val="0"/>
          <w:divBdr>
            <w:top w:val="none" w:sz="0" w:space="0" w:color="auto"/>
            <w:left w:val="none" w:sz="0" w:space="0" w:color="auto"/>
            <w:bottom w:val="none" w:sz="0" w:space="0" w:color="auto"/>
            <w:right w:val="none" w:sz="0" w:space="0" w:color="auto"/>
          </w:divBdr>
        </w:div>
        <w:div w:id="1269701282">
          <w:marLeft w:val="480"/>
          <w:marRight w:val="0"/>
          <w:marTop w:val="0"/>
          <w:marBottom w:val="0"/>
          <w:divBdr>
            <w:top w:val="none" w:sz="0" w:space="0" w:color="auto"/>
            <w:left w:val="none" w:sz="0" w:space="0" w:color="auto"/>
            <w:bottom w:val="none" w:sz="0" w:space="0" w:color="auto"/>
            <w:right w:val="none" w:sz="0" w:space="0" w:color="auto"/>
          </w:divBdr>
        </w:div>
        <w:div w:id="1070151732">
          <w:marLeft w:val="480"/>
          <w:marRight w:val="0"/>
          <w:marTop w:val="0"/>
          <w:marBottom w:val="0"/>
          <w:divBdr>
            <w:top w:val="none" w:sz="0" w:space="0" w:color="auto"/>
            <w:left w:val="none" w:sz="0" w:space="0" w:color="auto"/>
            <w:bottom w:val="none" w:sz="0" w:space="0" w:color="auto"/>
            <w:right w:val="none" w:sz="0" w:space="0" w:color="auto"/>
          </w:divBdr>
        </w:div>
        <w:div w:id="1050767185">
          <w:marLeft w:val="480"/>
          <w:marRight w:val="0"/>
          <w:marTop w:val="0"/>
          <w:marBottom w:val="0"/>
          <w:divBdr>
            <w:top w:val="none" w:sz="0" w:space="0" w:color="auto"/>
            <w:left w:val="none" w:sz="0" w:space="0" w:color="auto"/>
            <w:bottom w:val="none" w:sz="0" w:space="0" w:color="auto"/>
            <w:right w:val="none" w:sz="0" w:space="0" w:color="auto"/>
          </w:divBdr>
        </w:div>
        <w:div w:id="472211128">
          <w:marLeft w:val="480"/>
          <w:marRight w:val="0"/>
          <w:marTop w:val="0"/>
          <w:marBottom w:val="0"/>
          <w:divBdr>
            <w:top w:val="none" w:sz="0" w:space="0" w:color="auto"/>
            <w:left w:val="none" w:sz="0" w:space="0" w:color="auto"/>
            <w:bottom w:val="none" w:sz="0" w:space="0" w:color="auto"/>
            <w:right w:val="none" w:sz="0" w:space="0" w:color="auto"/>
          </w:divBdr>
        </w:div>
        <w:div w:id="1806384580">
          <w:marLeft w:val="480"/>
          <w:marRight w:val="0"/>
          <w:marTop w:val="0"/>
          <w:marBottom w:val="0"/>
          <w:divBdr>
            <w:top w:val="none" w:sz="0" w:space="0" w:color="auto"/>
            <w:left w:val="none" w:sz="0" w:space="0" w:color="auto"/>
            <w:bottom w:val="none" w:sz="0" w:space="0" w:color="auto"/>
            <w:right w:val="none" w:sz="0" w:space="0" w:color="auto"/>
          </w:divBdr>
        </w:div>
        <w:div w:id="577907771">
          <w:marLeft w:val="480"/>
          <w:marRight w:val="0"/>
          <w:marTop w:val="0"/>
          <w:marBottom w:val="0"/>
          <w:divBdr>
            <w:top w:val="none" w:sz="0" w:space="0" w:color="auto"/>
            <w:left w:val="none" w:sz="0" w:space="0" w:color="auto"/>
            <w:bottom w:val="none" w:sz="0" w:space="0" w:color="auto"/>
            <w:right w:val="none" w:sz="0" w:space="0" w:color="auto"/>
          </w:divBdr>
        </w:div>
      </w:divsChild>
    </w:div>
    <w:div w:id="1451779741">
      <w:bodyDiv w:val="1"/>
      <w:marLeft w:val="0"/>
      <w:marRight w:val="0"/>
      <w:marTop w:val="0"/>
      <w:marBottom w:val="0"/>
      <w:divBdr>
        <w:top w:val="none" w:sz="0" w:space="0" w:color="auto"/>
        <w:left w:val="none" w:sz="0" w:space="0" w:color="auto"/>
        <w:bottom w:val="none" w:sz="0" w:space="0" w:color="auto"/>
        <w:right w:val="none" w:sz="0" w:space="0" w:color="auto"/>
      </w:divBdr>
    </w:div>
    <w:div w:id="1454783384">
      <w:bodyDiv w:val="1"/>
      <w:marLeft w:val="0"/>
      <w:marRight w:val="0"/>
      <w:marTop w:val="0"/>
      <w:marBottom w:val="0"/>
      <w:divBdr>
        <w:top w:val="none" w:sz="0" w:space="0" w:color="auto"/>
        <w:left w:val="none" w:sz="0" w:space="0" w:color="auto"/>
        <w:bottom w:val="none" w:sz="0" w:space="0" w:color="auto"/>
        <w:right w:val="none" w:sz="0" w:space="0" w:color="auto"/>
      </w:divBdr>
    </w:div>
    <w:div w:id="1461993527">
      <w:bodyDiv w:val="1"/>
      <w:marLeft w:val="0"/>
      <w:marRight w:val="0"/>
      <w:marTop w:val="0"/>
      <w:marBottom w:val="0"/>
      <w:divBdr>
        <w:top w:val="none" w:sz="0" w:space="0" w:color="auto"/>
        <w:left w:val="none" w:sz="0" w:space="0" w:color="auto"/>
        <w:bottom w:val="none" w:sz="0" w:space="0" w:color="auto"/>
        <w:right w:val="none" w:sz="0" w:space="0" w:color="auto"/>
      </w:divBdr>
    </w:div>
    <w:div w:id="1463574697">
      <w:bodyDiv w:val="1"/>
      <w:marLeft w:val="0"/>
      <w:marRight w:val="0"/>
      <w:marTop w:val="0"/>
      <w:marBottom w:val="0"/>
      <w:divBdr>
        <w:top w:val="none" w:sz="0" w:space="0" w:color="auto"/>
        <w:left w:val="none" w:sz="0" w:space="0" w:color="auto"/>
        <w:bottom w:val="none" w:sz="0" w:space="0" w:color="auto"/>
        <w:right w:val="none" w:sz="0" w:space="0" w:color="auto"/>
      </w:divBdr>
    </w:div>
    <w:div w:id="1466116714">
      <w:bodyDiv w:val="1"/>
      <w:marLeft w:val="0"/>
      <w:marRight w:val="0"/>
      <w:marTop w:val="0"/>
      <w:marBottom w:val="0"/>
      <w:divBdr>
        <w:top w:val="none" w:sz="0" w:space="0" w:color="auto"/>
        <w:left w:val="none" w:sz="0" w:space="0" w:color="auto"/>
        <w:bottom w:val="none" w:sz="0" w:space="0" w:color="auto"/>
        <w:right w:val="none" w:sz="0" w:space="0" w:color="auto"/>
      </w:divBdr>
    </w:div>
    <w:div w:id="1470586993">
      <w:bodyDiv w:val="1"/>
      <w:marLeft w:val="0"/>
      <w:marRight w:val="0"/>
      <w:marTop w:val="0"/>
      <w:marBottom w:val="0"/>
      <w:divBdr>
        <w:top w:val="none" w:sz="0" w:space="0" w:color="auto"/>
        <w:left w:val="none" w:sz="0" w:space="0" w:color="auto"/>
        <w:bottom w:val="none" w:sz="0" w:space="0" w:color="auto"/>
        <w:right w:val="none" w:sz="0" w:space="0" w:color="auto"/>
      </w:divBdr>
    </w:div>
    <w:div w:id="1470826805">
      <w:bodyDiv w:val="1"/>
      <w:marLeft w:val="0"/>
      <w:marRight w:val="0"/>
      <w:marTop w:val="0"/>
      <w:marBottom w:val="0"/>
      <w:divBdr>
        <w:top w:val="none" w:sz="0" w:space="0" w:color="auto"/>
        <w:left w:val="none" w:sz="0" w:space="0" w:color="auto"/>
        <w:bottom w:val="none" w:sz="0" w:space="0" w:color="auto"/>
        <w:right w:val="none" w:sz="0" w:space="0" w:color="auto"/>
      </w:divBdr>
      <w:divsChild>
        <w:div w:id="397896226">
          <w:marLeft w:val="480"/>
          <w:marRight w:val="0"/>
          <w:marTop w:val="0"/>
          <w:marBottom w:val="0"/>
          <w:divBdr>
            <w:top w:val="none" w:sz="0" w:space="0" w:color="auto"/>
            <w:left w:val="none" w:sz="0" w:space="0" w:color="auto"/>
            <w:bottom w:val="none" w:sz="0" w:space="0" w:color="auto"/>
            <w:right w:val="none" w:sz="0" w:space="0" w:color="auto"/>
          </w:divBdr>
        </w:div>
        <w:div w:id="1422262590">
          <w:marLeft w:val="480"/>
          <w:marRight w:val="0"/>
          <w:marTop w:val="0"/>
          <w:marBottom w:val="0"/>
          <w:divBdr>
            <w:top w:val="none" w:sz="0" w:space="0" w:color="auto"/>
            <w:left w:val="none" w:sz="0" w:space="0" w:color="auto"/>
            <w:bottom w:val="none" w:sz="0" w:space="0" w:color="auto"/>
            <w:right w:val="none" w:sz="0" w:space="0" w:color="auto"/>
          </w:divBdr>
        </w:div>
        <w:div w:id="684596622">
          <w:marLeft w:val="480"/>
          <w:marRight w:val="0"/>
          <w:marTop w:val="0"/>
          <w:marBottom w:val="0"/>
          <w:divBdr>
            <w:top w:val="none" w:sz="0" w:space="0" w:color="auto"/>
            <w:left w:val="none" w:sz="0" w:space="0" w:color="auto"/>
            <w:bottom w:val="none" w:sz="0" w:space="0" w:color="auto"/>
            <w:right w:val="none" w:sz="0" w:space="0" w:color="auto"/>
          </w:divBdr>
        </w:div>
        <w:div w:id="1892114077">
          <w:marLeft w:val="480"/>
          <w:marRight w:val="0"/>
          <w:marTop w:val="0"/>
          <w:marBottom w:val="0"/>
          <w:divBdr>
            <w:top w:val="none" w:sz="0" w:space="0" w:color="auto"/>
            <w:left w:val="none" w:sz="0" w:space="0" w:color="auto"/>
            <w:bottom w:val="none" w:sz="0" w:space="0" w:color="auto"/>
            <w:right w:val="none" w:sz="0" w:space="0" w:color="auto"/>
          </w:divBdr>
        </w:div>
        <w:div w:id="1662387846">
          <w:marLeft w:val="480"/>
          <w:marRight w:val="0"/>
          <w:marTop w:val="0"/>
          <w:marBottom w:val="0"/>
          <w:divBdr>
            <w:top w:val="none" w:sz="0" w:space="0" w:color="auto"/>
            <w:left w:val="none" w:sz="0" w:space="0" w:color="auto"/>
            <w:bottom w:val="none" w:sz="0" w:space="0" w:color="auto"/>
            <w:right w:val="none" w:sz="0" w:space="0" w:color="auto"/>
          </w:divBdr>
        </w:div>
        <w:div w:id="1387145226">
          <w:marLeft w:val="480"/>
          <w:marRight w:val="0"/>
          <w:marTop w:val="0"/>
          <w:marBottom w:val="0"/>
          <w:divBdr>
            <w:top w:val="none" w:sz="0" w:space="0" w:color="auto"/>
            <w:left w:val="none" w:sz="0" w:space="0" w:color="auto"/>
            <w:bottom w:val="none" w:sz="0" w:space="0" w:color="auto"/>
            <w:right w:val="none" w:sz="0" w:space="0" w:color="auto"/>
          </w:divBdr>
        </w:div>
        <w:div w:id="616647413">
          <w:marLeft w:val="480"/>
          <w:marRight w:val="0"/>
          <w:marTop w:val="0"/>
          <w:marBottom w:val="0"/>
          <w:divBdr>
            <w:top w:val="none" w:sz="0" w:space="0" w:color="auto"/>
            <w:left w:val="none" w:sz="0" w:space="0" w:color="auto"/>
            <w:bottom w:val="none" w:sz="0" w:space="0" w:color="auto"/>
            <w:right w:val="none" w:sz="0" w:space="0" w:color="auto"/>
          </w:divBdr>
        </w:div>
        <w:div w:id="992412527">
          <w:marLeft w:val="480"/>
          <w:marRight w:val="0"/>
          <w:marTop w:val="0"/>
          <w:marBottom w:val="0"/>
          <w:divBdr>
            <w:top w:val="none" w:sz="0" w:space="0" w:color="auto"/>
            <w:left w:val="none" w:sz="0" w:space="0" w:color="auto"/>
            <w:bottom w:val="none" w:sz="0" w:space="0" w:color="auto"/>
            <w:right w:val="none" w:sz="0" w:space="0" w:color="auto"/>
          </w:divBdr>
        </w:div>
        <w:div w:id="923296423">
          <w:marLeft w:val="480"/>
          <w:marRight w:val="0"/>
          <w:marTop w:val="0"/>
          <w:marBottom w:val="0"/>
          <w:divBdr>
            <w:top w:val="none" w:sz="0" w:space="0" w:color="auto"/>
            <w:left w:val="none" w:sz="0" w:space="0" w:color="auto"/>
            <w:bottom w:val="none" w:sz="0" w:space="0" w:color="auto"/>
            <w:right w:val="none" w:sz="0" w:space="0" w:color="auto"/>
          </w:divBdr>
        </w:div>
        <w:div w:id="1087850816">
          <w:marLeft w:val="480"/>
          <w:marRight w:val="0"/>
          <w:marTop w:val="0"/>
          <w:marBottom w:val="0"/>
          <w:divBdr>
            <w:top w:val="none" w:sz="0" w:space="0" w:color="auto"/>
            <w:left w:val="none" w:sz="0" w:space="0" w:color="auto"/>
            <w:bottom w:val="none" w:sz="0" w:space="0" w:color="auto"/>
            <w:right w:val="none" w:sz="0" w:space="0" w:color="auto"/>
          </w:divBdr>
        </w:div>
        <w:div w:id="1023825468">
          <w:marLeft w:val="480"/>
          <w:marRight w:val="0"/>
          <w:marTop w:val="0"/>
          <w:marBottom w:val="0"/>
          <w:divBdr>
            <w:top w:val="none" w:sz="0" w:space="0" w:color="auto"/>
            <w:left w:val="none" w:sz="0" w:space="0" w:color="auto"/>
            <w:bottom w:val="none" w:sz="0" w:space="0" w:color="auto"/>
            <w:right w:val="none" w:sz="0" w:space="0" w:color="auto"/>
          </w:divBdr>
        </w:div>
        <w:div w:id="1810901229">
          <w:marLeft w:val="480"/>
          <w:marRight w:val="0"/>
          <w:marTop w:val="0"/>
          <w:marBottom w:val="0"/>
          <w:divBdr>
            <w:top w:val="none" w:sz="0" w:space="0" w:color="auto"/>
            <w:left w:val="none" w:sz="0" w:space="0" w:color="auto"/>
            <w:bottom w:val="none" w:sz="0" w:space="0" w:color="auto"/>
            <w:right w:val="none" w:sz="0" w:space="0" w:color="auto"/>
          </w:divBdr>
        </w:div>
        <w:div w:id="469330071">
          <w:marLeft w:val="480"/>
          <w:marRight w:val="0"/>
          <w:marTop w:val="0"/>
          <w:marBottom w:val="0"/>
          <w:divBdr>
            <w:top w:val="none" w:sz="0" w:space="0" w:color="auto"/>
            <w:left w:val="none" w:sz="0" w:space="0" w:color="auto"/>
            <w:bottom w:val="none" w:sz="0" w:space="0" w:color="auto"/>
            <w:right w:val="none" w:sz="0" w:space="0" w:color="auto"/>
          </w:divBdr>
        </w:div>
        <w:div w:id="459495320">
          <w:marLeft w:val="480"/>
          <w:marRight w:val="0"/>
          <w:marTop w:val="0"/>
          <w:marBottom w:val="0"/>
          <w:divBdr>
            <w:top w:val="none" w:sz="0" w:space="0" w:color="auto"/>
            <w:left w:val="none" w:sz="0" w:space="0" w:color="auto"/>
            <w:bottom w:val="none" w:sz="0" w:space="0" w:color="auto"/>
            <w:right w:val="none" w:sz="0" w:space="0" w:color="auto"/>
          </w:divBdr>
        </w:div>
        <w:div w:id="175729147">
          <w:marLeft w:val="480"/>
          <w:marRight w:val="0"/>
          <w:marTop w:val="0"/>
          <w:marBottom w:val="0"/>
          <w:divBdr>
            <w:top w:val="none" w:sz="0" w:space="0" w:color="auto"/>
            <w:left w:val="none" w:sz="0" w:space="0" w:color="auto"/>
            <w:bottom w:val="none" w:sz="0" w:space="0" w:color="auto"/>
            <w:right w:val="none" w:sz="0" w:space="0" w:color="auto"/>
          </w:divBdr>
        </w:div>
        <w:div w:id="2050060183">
          <w:marLeft w:val="480"/>
          <w:marRight w:val="0"/>
          <w:marTop w:val="0"/>
          <w:marBottom w:val="0"/>
          <w:divBdr>
            <w:top w:val="none" w:sz="0" w:space="0" w:color="auto"/>
            <w:left w:val="none" w:sz="0" w:space="0" w:color="auto"/>
            <w:bottom w:val="none" w:sz="0" w:space="0" w:color="auto"/>
            <w:right w:val="none" w:sz="0" w:space="0" w:color="auto"/>
          </w:divBdr>
        </w:div>
        <w:div w:id="338050170">
          <w:marLeft w:val="480"/>
          <w:marRight w:val="0"/>
          <w:marTop w:val="0"/>
          <w:marBottom w:val="0"/>
          <w:divBdr>
            <w:top w:val="none" w:sz="0" w:space="0" w:color="auto"/>
            <w:left w:val="none" w:sz="0" w:space="0" w:color="auto"/>
            <w:bottom w:val="none" w:sz="0" w:space="0" w:color="auto"/>
            <w:right w:val="none" w:sz="0" w:space="0" w:color="auto"/>
          </w:divBdr>
        </w:div>
        <w:div w:id="1029530997">
          <w:marLeft w:val="480"/>
          <w:marRight w:val="0"/>
          <w:marTop w:val="0"/>
          <w:marBottom w:val="0"/>
          <w:divBdr>
            <w:top w:val="none" w:sz="0" w:space="0" w:color="auto"/>
            <w:left w:val="none" w:sz="0" w:space="0" w:color="auto"/>
            <w:bottom w:val="none" w:sz="0" w:space="0" w:color="auto"/>
            <w:right w:val="none" w:sz="0" w:space="0" w:color="auto"/>
          </w:divBdr>
        </w:div>
        <w:div w:id="1412199151">
          <w:marLeft w:val="480"/>
          <w:marRight w:val="0"/>
          <w:marTop w:val="0"/>
          <w:marBottom w:val="0"/>
          <w:divBdr>
            <w:top w:val="none" w:sz="0" w:space="0" w:color="auto"/>
            <w:left w:val="none" w:sz="0" w:space="0" w:color="auto"/>
            <w:bottom w:val="none" w:sz="0" w:space="0" w:color="auto"/>
            <w:right w:val="none" w:sz="0" w:space="0" w:color="auto"/>
          </w:divBdr>
        </w:div>
        <w:div w:id="1402410216">
          <w:marLeft w:val="480"/>
          <w:marRight w:val="0"/>
          <w:marTop w:val="0"/>
          <w:marBottom w:val="0"/>
          <w:divBdr>
            <w:top w:val="none" w:sz="0" w:space="0" w:color="auto"/>
            <w:left w:val="none" w:sz="0" w:space="0" w:color="auto"/>
            <w:bottom w:val="none" w:sz="0" w:space="0" w:color="auto"/>
            <w:right w:val="none" w:sz="0" w:space="0" w:color="auto"/>
          </w:divBdr>
        </w:div>
        <w:div w:id="397215057">
          <w:marLeft w:val="480"/>
          <w:marRight w:val="0"/>
          <w:marTop w:val="0"/>
          <w:marBottom w:val="0"/>
          <w:divBdr>
            <w:top w:val="none" w:sz="0" w:space="0" w:color="auto"/>
            <w:left w:val="none" w:sz="0" w:space="0" w:color="auto"/>
            <w:bottom w:val="none" w:sz="0" w:space="0" w:color="auto"/>
            <w:right w:val="none" w:sz="0" w:space="0" w:color="auto"/>
          </w:divBdr>
        </w:div>
        <w:div w:id="2123500072">
          <w:marLeft w:val="480"/>
          <w:marRight w:val="0"/>
          <w:marTop w:val="0"/>
          <w:marBottom w:val="0"/>
          <w:divBdr>
            <w:top w:val="none" w:sz="0" w:space="0" w:color="auto"/>
            <w:left w:val="none" w:sz="0" w:space="0" w:color="auto"/>
            <w:bottom w:val="none" w:sz="0" w:space="0" w:color="auto"/>
            <w:right w:val="none" w:sz="0" w:space="0" w:color="auto"/>
          </w:divBdr>
        </w:div>
        <w:div w:id="583418180">
          <w:marLeft w:val="480"/>
          <w:marRight w:val="0"/>
          <w:marTop w:val="0"/>
          <w:marBottom w:val="0"/>
          <w:divBdr>
            <w:top w:val="none" w:sz="0" w:space="0" w:color="auto"/>
            <w:left w:val="none" w:sz="0" w:space="0" w:color="auto"/>
            <w:bottom w:val="none" w:sz="0" w:space="0" w:color="auto"/>
            <w:right w:val="none" w:sz="0" w:space="0" w:color="auto"/>
          </w:divBdr>
        </w:div>
        <w:div w:id="2051224760">
          <w:marLeft w:val="480"/>
          <w:marRight w:val="0"/>
          <w:marTop w:val="0"/>
          <w:marBottom w:val="0"/>
          <w:divBdr>
            <w:top w:val="none" w:sz="0" w:space="0" w:color="auto"/>
            <w:left w:val="none" w:sz="0" w:space="0" w:color="auto"/>
            <w:bottom w:val="none" w:sz="0" w:space="0" w:color="auto"/>
            <w:right w:val="none" w:sz="0" w:space="0" w:color="auto"/>
          </w:divBdr>
        </w:div>
        <w:div w:id="424157614">
          <w:marLeft w:val="480"/>
          <w:marRight w:val="0"/>
          <w:marTop w:val="0"/>
          <w:marBottom w:val="0"/>
          <w:divBdr>
            <w:top w:val="none" w:sz="0" w:space="0" w:color="auto"/>
            <w:left w:val="none" w:sz="0" w:space="0" w:color="auto"/>
            <w:bottom w:val="none" w:sz="0" w:space="0" w:color="auto"/>
            <w:right w:val="none" w:sz="0" w:space="0" w:color="auto"/>
          </w:divBdr>
        </w:div>
        <w:div w:id="712776682">
          <w:marLeft w:val="480"/>
          <w:marRight w:val="0"/>
          <w:marTop w:val="0"/>
          <w:marBottom w:val="0"/>
          <w:divBdr>
            <w:top w:val="none" w:sz="0" w:space="0" w:color="auto"/>
            <w:left w:val="none" w:sz="0" w:space="0" w:color="auto"/>
            <w:bottom w:val="none" w:sz="0" w:space="0" w:color="auto"/>
            <w:right w:val="none" w:sz="0" w:space="0" w:color="auto"/>
          </w:divBdr>
        </w:div>
        <w:div w:id="2035302006">
          <w:marLeft w:val="480"/>
          <w:marRight w:val="0"/>
          <w:marTop w:val="0"/>
          <w:marBottom w:val="0"/>
          <w:divBdr>
            <w:top w:val="none" w:sz="0" w:space="0" w:color="auto"/>
            <w:left w:val="none" w:sz="0" w:space="0" w:color="auto"/>
            <w:bottom w:val="none" w:sz="0" w:space="0" w:color="auto"/>
            <w:right w:val="none" w:sz="0" w:space="0" w:color="auto"/>
          </w:divBdr>
        </w:div>
        <w:div w:id="1606232913">
          <w:marLeft w:val="480"/>
          <w:marRight w:val="0"/>
          <w:marTop w:val="0"/>
          <w:marBottom w:val="0"/>
          <w:divBdr>
            <w:top w:val="none" w:sz="0" w:space="0" w:color="auto"/>
            <w:left w:val="none" w:sz="0" w:space="0" w:color="auto"/>
            <w:bottom w:val="none" w:sz="0" w:space="0" w:color="auto"/>
            <w:right w:val="none" w:sz="0" w:space="0" w:color="auto"/>
          </w:divBdr>
        </w:div>
        <w:div w:id="1372068322">
          <w:marLeft w:val="480"/>
          <w:marRight w:val="0"/>
          <w:marTop w:val="0"/>
          <w:marBottom w:val="0"/>
          <w:divBdr>
            <w:top w:val="none" w:sz="0" w:space="0" w:color="auto"/>
            <w:left w:val="none" w:sz="0" w:space="0" w:color="auto"/>
            <w:bottom w:val="none" w:sz="0" w:space="0" w:color="auto"/>
            <w:right w:val="none" w:sz="0" w:space="0" w:color="auto"/>
          </w:divBdr>
        </w:div>
        <w:div w:id="147476402">
          <w:marLeft w:val="480"/>
          <w:marRight w:val="0"/>
          <w:marTop w:val="0"/>
          <w:marBottom w:val="0"/>
          <w:divBdr>
            <w:top w:val="none" w:sz="0" w:space="0" w:color="auto"/>
            <w:left w:val="none" w:sz="0" w:space="0" w:color="auto"/>
            <w:bottom w:val="none" w:sz="0" w:space="0" w:color="auto"/>
            <w:right w:val="none" w:sz="0" w:space="0" w:color="auto"/>
          </w:divBdr>
        </w:div>
        <w:div w:id="283050205">
          <w:marLeft w:val="480"/>
          <w:marRight w:val="0"/>
          <w:marTop w:val="0"/>
          <w:marBottom w:val="0"/>
          <w:divBdr>
            <w:top w:val="none" w:sz="0" w:space="0" w:color="auto"/>
            <w:left w:val="none" w:sz="0" w:space="0" w:color="auto"/>
            <w:bottom w:val="none" w:sz="0" w:space="0" w:color="auto"/>
            <w:right w:val="none" w:sz="0" w:space="0" w:color="auto"/>
          </w:divBdr>
        </w:div>
        <w:div w:id="377508863">
          <w:marLeft w:val="480"/>
          <w:marRight w:val="0"/>
          <w:marTop w:val="0"/>
          <w:marBottom w:val="0"/>
          <w:divBdr>
            <w:top w:val="none" w:sz="0" w:space="0" w:color="auto"/>
            <w:left w:val="none" w:sz="0" w:space="0" w:color="auto"/>
            <w:bottom w:val="none" w:sz="0" w:space="0" w:color="auto"/>
            <w:right w:val="none" w:sz="0" w:space="0" w:color="auto"/>
          </w:divBdr>
        </w:div>
        <w:div w:id="185677544">
          <w:marLeft w:val="480"/>
          <w:marRight w:val="0"/>
          <w:marTop w:val="0"/>
          <w:marBottom w:val="0"/>
          <w:divBdr>
            <w:top w:val="none" w:sz="0" w:space="0" w:color="auto"/>
            <w:left w:val="none" w:sz="0" w:space="0" w:color="auto"/>
            <w:bottom w:val="none" w:sz="0" w:space="0" w:color="auto"/>
            <w:right w:val="none" w:sz="0" w:space="0" w:color="auto"/>
          </w:divBdr>
        </w:div>
        <w:div w:id="30613930">
          <w:marLeft w:val="480"/>
          <w:marRight w:val="0"/>
          <w:marTop w:val="0"/>
          <w:marBottom w:val="0"/>
          <w:divBdr>
            <w:top w:val="none" w:sz="0" w:space="0" w:color="auto"/>
            <w:left w:val="none" w:sz="0" w:space="0" w:color="auto"/>
            <w:bottom w:val="none" w:sz="0" w:space="0" w:color="auto"/>
            <w:right w:val="none" w:sz="0" w:space="0" w:color="auto"/>
          </w:divBdr>
        </w:div>
        <w:div w:id="443619125">
          <w:marLeft w:val="480"/>
          <w:marRight w:val="0"/>
          <w:marTop w:val="0"/>
          <w:marBottom w:val="0"/>
          <w:divBdr>
            <w:top w:val="none" w:sz="0" w:space="0" w:color="auto"/>
            <w:left w:val="none" w:sz="0" w:space="0" w:color="auto"/>
            <w:bottom w:val="none" w:sz="0" w:space="0" w:color="auto"/>
            <w:right w:val="none" w:sz="0" w:space="0" w:color="auto"/>
          </w:divBdr>
        </w:div>
        <w:div w:id="1593856027">
          <w:marLeft w:val="480"/>
          <w:marRight w:val="0"/>
          <w:marTop w:val="0"/>
          <w:marBottom w:val="0"/>
          <w:divBdr>
            <w:top w:val="none" w:sz="0" w:space="0" w:color="auto"/>
            <w:left w:val="none" w:sz="0" w:space="0" w:color="auto"/>
            <w:bottom w:val="none" w:sz="0" w:space="0" w:color="auto"/>
            <w:right w:val="none" w:sz="0" w:space="0" w:color="auto"/>
          </w:divBdr>
        </w:div>
        <w:div w:id="1211184359">
          <w:marLeft w:val="480"/>
          <w:marRight w:val="0"/>
          <w:marTop w:val="0"/>
          <w:marBottom w:val="0"/>
          <w:divBdr>
            <w:top w:val="none" w:sz="0" w:space="0" w:color="auto"/>
            <w:left w:val="none" w:sz="0" w:space="0" w:color="auto"/>
            <w:bottom w:val="none" w:sz="0" w:space="0" w:color="auto"/>
            <w:right w:val="none" w:sz="0" w:space="0" w:color="auto"/>
          </w:divBdr>
        </w:div>
        <w:div w:id="212272329">
          <w:marLeft w:val="480"/>
          <w:marRight w:val="0"/>
          <w:marTop w:val="0"/>
          <w:marBottom w:val="0"/>
          <w:divBdr>
            <w:top w:val="none" w:sz="0" w:space="0" w:color="auto"/>
            <w:left w:val="none" w:sz="0" w:space="0" w:color="auto"/>
            <w:bottom w:val="none" w:sz="0" w:space="0" w:color="auto"/>
            <w:right w:val="none" w:sz="0" w:space="0" w:color="auto"/>
          </w:divBdr>
        </w:div>
        <w:div w:id="710109255">
          <w:marLeft w:val="480"/>
          <w:marRight w:val="0"/>
          <w:marTop w:val="0"/>
          <w:marBottom w:val="0"/>
          <w:divBdr>
            <w:top w:val="none" w:sz="0" w:space="0" w:color="auto"/>
            <w:left w:val="none" w:sz="0" w:space="0" w:color="auto"/>
            <w:bottom w:val="none" w:sz="0" w:space="0" w:color="auto"/>
            <w:right w:val="none" w:sz="0" w:space="0" w:color="auto"/>
          </w:divBdr>
        </w:div>
        <w:div w:id="436101631">
          <w:marLeft w:val="480"/>
          <w:marRight w:val="0"/>
          <w:marTop w:val="0"/>
          <w:marBottom w:val="0"/>
          <w:divBdr>
            <w:top w:val="none" w:sz="0" w:space="0" w:color="auto"/>
            <w:left w:val="none" w:sz="0" w:space="0" w:color="auto"/>
            <w:bottom w:val="none" w:sz="0" w:space="0" w:color="auto"/>
            <w:right w:val="none" w:sz="0" w:space="0" w:color="auto"/>
          </w:divBdr>
        </w:div>
        <w:div w:id="178158678">
          <w:marLeft w:val="480"/>
          <w:marRight w:val="0"/>
          <w:marTop w:val="0"/>
          <w:marBottom w:val="0"/>
          <w:divBdr>
            <w:top w:val="none" w:sz="0" w:space="0" w:color="auto"/>
            <w:left w:val="none" w:sz="0" w:space="0" w:color="auto"/>
            <w:bottom w:val="none" w:sz="0" w:space="0" w:color="auto"/>
            <w:right w:val="none" w:sz="0" w:space="0" w:color="auto"/>
          </w:divBdr>
        </w:div>
        <w:div w:id="603997946">
          <w:marLeft w:val="480"/>
          <w:marRight w:val="0"/>
          <w:marTop w:val="0"/>
          <w:marBottom w:val="0"/>
          <w:divBdr>
            <w:top w:val="none" w:sz="0" w:space="0" w:color="auto"/>
            <w:left w:val="none" w:sz="0" w:space="0" w:color="auto"/>
            <w:bottom w:val="none" w:sz="0" w:space="0" w:color="auto"/>
            <w:right w:val="none" w:sz="0" w:space="0" w:color="auto"/>
          </w:divBdr>
        </w:div>
        <w:div w:id="2072456906">
          <w:marLeft w:val="480"/>
          <w:marRight w:val="0"/>
          <w:marTop w:val="0"/>
          <w:marBottom w:val="0"/>
          <w:divBdr>
            <w:top w:val="none" w:sz="0" w:space="0" w:color="auto"/>
            <w:left w:val="none" w:sz="0" w:space="0" w:color="auto"/>
            <w:bottom w:val="none" w:sz="0" w:space="0" w:color="auto"/>
            <w:right w:val="none" w:sz="0" w:space="0" w:color="auto"/>
          </w:divBdr>
        </w:div>
        <w:div w:id="163207416">
          <w:marLeft w:val="480"/>
          <w:marRight w:val="0"/>
          <w:marTop w:val="0"/>
          <w:marBottom w:val="0"/>
          <w:divBdr>
            <w:top w:val="none" w:sz="0" w:space="0" w:color="auto"/>
            <w:left w:val="none" w:sz="0" w:space="0" w:color="auto"/>
            <w:bottom w:val="none" w:sz="0" w:space="0" w:color="auto"/>
            <w:right w:val="none" w:sz="0" w:space="0" w:color="auto"/>
          </w:divBdr>
        </w:div>
        <w:div w:id="1273704865">
          <w:marLeft w:val="480"/>
          <w:marRight w:val="0"/>
          <w:marTop w:val="0"/>
          <w:marBottom w:val="0"/>
          <w:divBdr>
            <w:top w:val="none" w:sz="0" w:space="0" w:color="auto"/>
            <w:left w:val="none" w:sz="0" w:space="0" w:color="auto"/>
            <w:bottom w:val="none" w:sz="0" w:space="0" w:color="auto"/>
            <w:right w:val="none" w:sz="0" w:space="0" w:color="auto"/>
          </w:divBdr>
        </w:div>
        <w:div w:id="1936475474">
          <w:marLeft w:val="480"/>
          <w:marRight w:val="0"/>
          <w:marTop w:val="0"/>
          <w:marBottom w:val="0"/>
          <w:divBdr>
            <w:top w:val="none" w:sz="0" w:space="0" w:color="auto"/>
            <w:left w:val="none" w:sz="0" w:space="0" w:color="auto"/>
            <w:bottom w:val="none" w:sz="0" w:space="0" w:color="auto"/>
            <w:right w:val="none" w:sz="0" w:space="0" w:color="auto"/>
          </w:divBdr>
        </w:div>
        <w:div w:id="1817646995">
          <w:marLeft w:val="480"/>
          <w:marRight w:val="0"/>
          <w:marTop w:val="0"/>
          <w:marBottom w:val="0"/>
          <w:divBdr>
            <w:top w:val="none" w:sz="0" w:space="0" w:color="auto"/>
            <w:left w:val="none" w:sz="0" w:space="0" w:color="auto"/>
            <w:bottom w:val="none" w:sz="0" w:space="0" w:color="auto"/>
            <w:right w:val="none" w:sz="0" w:space="0" w:color="auto"/>
          </w:divBdr>
        </w:div>
        <w:div w:id="1630239064">
          <w:marLeft w:val="480"/>
          <w:marRight w:val="0"/>
          <w:marTop w:val="0"/>
          <w:marBottom w:val="0"/>
          <w:divBdr>
            <w:top w:val="none" w:sz="0" w:space="0" w:color="auto"/>
            <w:left w:val="none" w:sz="0" w:space="0" w:color="auto"/>
            <w:bottom w:val="none" w:sz="0" w:space="0" w:color="auto"/>
            <w:right w:val="none" w:sz="0" w:space="0" w:color="auto"/>
          </w:divBdr>
        </w:div>
        <w:div w:id="1331525478">
          <w:marLeft w:val="480"/>
          <w:marRight w:val="0"/>
          <w:marTop w:val="0"/>
          <w:marBottom w:val="0"/>
          <w:divBdr>
            <w:top w:val="none" w:sz="0" w:space="0" w:color="auto"/>
            <w:left w:val="none" w:sz="0" w:space="0" w:color="auto"/>
            <w:bottom w:val="none" w:sz="0" w:space="0" w:color="auto"/>
            <w:right w:val="none" w:sz="0" w:space="0" w:color="auto"/>
          </w:divBdr>
        </w:div>
        <w:div w:id="562908137">
          <w:marLeft w:val="480"/>
          <w:marRight w:val="0"/>
          <w:marTop w:val="0"/>
          <w:marBottom w:val="0"/>
          <w:divBdr>
            <w:top w:val="none" w:sz="0" w:space="0" w:color="auto"/>
            <w:left w:val="none" w:sz="0" w:space="0" w:color="auto"/>
            <w:bottom w:val="none" w:sz="0" w:space="0" w:color="auto"/>
            <w:right w:val="none" w:sz="0" w:space="0" w:color="auto"/>
          </w:divBdr>
        </w:div>
        <w:div w:id="1265924350">
          <w:marLeft w:val="480"/>
          <w:marRight w:val="0"/>
          <w:marTop w:val="0"/>
          <w:marBottom w:val="0"/>
          <w:divBdr>
            <w:top w:val="none" w:sz="0" w:space="0" w:color="auto"/>
            <w:left w:val="none" w:sz="0" w:space="0" w:color="auto"/>
            <w:bottom w:val="none" w:sz="0" w:space="0" w:color="auto"/>
            <w:right w:val="none" w:sz="0" w:space="0" w:color="auto"/>
          </w:divBdr>
        </w:div>
      </w:divsChild>
    </w:div>
    <w:div w:id="1474176340">
      <w:bodyDiv w:val="1"/>
      <w:marLeft w:val="0"/>
      <w:marRight w:val="0"/>
      <w:marTop w:val="0"/>
      <w:marBottom w:val="0"/>
      <w:divBdr>
        <w:top w:val="none" w:sz="0" w:space="0" w:color="auto"/>
        <w:left w:val="none" w:sz="0" w:space="0" w:color="auto"/>
        <w:bottom w:val="none" w:sz="0" w:space="0" w:color="auto"/>
        <w:right w:val="none" w:sz="0" w:space="0" w:color="auto"/>
      </w:divBdr>
    </w:div>
    <w:div w:id="1477795149">
      <w:bodyDiv w:val="1"/>
      <w:marLeft w:val="0"/>
      <w:marRight w:val="0"/>
      <w:marTop w:val="0"/>
      <w:marBottom w:val="0"/>
      <w:divBdr>
        <w:top w:val="none" w:sz="0" w:space="0" w:color="auto"/>
        <w:left w:val="none" w:sz="0" w:space="0" w:color="auto"/>
        <w:bottom w:val="none" w:sz="0" w:space="0" w:color="auto"/>
        <w:right w:val="none" w:sz="0" w:space="0" w:color="auto"/>
      </w:divBdr>
    </w:div>
    <w:div w:id="1479230086">
      <w:bodyDiv w:val="1"/>
      <w:marLeft w:val="0"/>
      <w:marRight w:val="0"/>
      <w:marTop w:val="0"/>
      <w:marBottom w:val="0"/>
      <w:divBdr>
        <w:top w:val="none" w:sz="0" w:space="0" w:color="auto"/>
        <w:left w:val="none" w:sz="0" w:space="0" w:color="auto"/>
        <w:bottom w:val="none" w:sz="0" w:space="0" w:color="auto"/>
        <w:right w:val="none" w:sz="0" w:space="0" w:color="auto"/>
      </w:divBdr>
    </w:div>
    <w:div w:id="1481772301">
      <w:bodyDiv w:val="1"/>
      <w:marLeft w:val="0"/>
      <w:marRight w:val="0"/>
      <w:marTop w:val="0"/>
      <w:marBottom w:val="0"/>
      <w:divBdr>
        <w:top w:val="none" w:sz="0" w:space="0" w:color="auto"/>
        <w:left w:val="none" w:sz="0" w:space="0" w:color="auto"/>
        <w:bottom w:val="none" w:sz="0" w:space="0" w:color="auto"/>
        <w:right w:val="none" w:sz="0" w:space="0" w:color="auto"/>
      </w:divBdr>
    </w:div>
    <w:div w:id="1484345508">
      <w:bodyDiv w:val="1"/>
      <w:marLeft w:val="0"/>
      <w:marRight w:val="0"/>
      <w:marTop w:val="0"/>
      <w:marBottom w:val="0"/>
      <w:divBdr>
        <w:top w:val="none" w:sz="0" w:space="0" w:color="auto"/>
        <w:left w:val="none" w:sz="0" w:space="0" w:color="auto"/>
        <w:bottom w:val="none" w:sz="0" w:space="0" w:color="auto"/>
        <w:right w:val="none" w:sz="0" w:space="0" w:color="auto"/>
      </w:divBdr>
    </w:div>
    <w:div w:id="1487554243">
      <w:bodyDiv w:val="1"/>
      <w:marLeft w:val="0"/>
      <w:marRight w:val="0"/>
      <w:marTop w:val="0"/>
      <w:marBottom w:val="0"/>
      <w:divBdr>
        <w:top w:val="none" w:sz="0" w:space="0" w:color="auto"/>
        <w:left w:val="none" w:sz="0" w:space="0" w:color="auto"/>
        <w:bottom w:val="none" w:sz="0" w:space="0" w:color="auto"/>
        <w:right w:val="none" w:sz="0" w:space="0" w:color="auto"/>
      </w:divBdr>
    </w:div>
    <w:div w:id="1488788930">
      <w:bodyDiv w:val="1"/>
      <w:marLeft w:val="0"/>
      <w:marRight w:val="0"/>
      <w:marTop w:val="0"/>
      <w:marBottom w:val="0"/>
      <w:divBdr>
        <w:top w:val="none" w:sz="0" w:space="0" w:color="auto"/>
        <w:left w:val="none" w:sz="0" w:space="0" w:color="auto"/>
        <w:bottom w:val="none" w:sz="0" w:space="0" w:color="auto"/>
        <w:right w:val="none" w:sz="0" w:space="0" w:color="auto"/>
      </w:divBdr>
    </w:div>
    <w:div w:id="1492673839">
      <w:bodyDiv w:val="1"/>
      <w:marLeft w:val="0"/>
      <w:marRight w:val="0"/>
      <w:marTop w:val="0"/>
      <w:marBottom w:val="0"/>
      <w:divBdr>
        <w:top w:val="none" w:sz="0" w:space="0" w:color="auto"/>
        <w:left w:val="none" w:sz="0" w:space="0" w:color="auto"/>
        <w:bottom w:val="none" w:sz="0" w:space="0" w:color="auto"/>
        <w:right w:val="none" w:sz="0" w:space="0" w:color="auto"/>
      </w:divBdr>
    </w:div>
    <w:div w:id="1499879319">
      <w:bodyDiv w:val="1"/>
      <w:marLeft w:val="0"/>
      <w:marRight w:val="0"/>
      <w:marTop w:val="0"/>
      <w:marBottom w:val="0"/>
      <w:divBdr>
        <w:top w:val="none" w:sz="0" w:space="0" w:color="auto"/>
        <w:left w:val="none" w:sz="0" w:space="0" w:color="auto"/>
        <w:bottom w:val="none" w:sz="0" w:space="0" w:color="auto"/>
        <w:right w:val="none" w:sz="0" w:space="0" w:color="auto"/>
      </w:divBdr>
    </w:div>
    <w:div w:id="1501119509">
      <w:bodyDiv w:val="1"/>
      <w:marLeft w:val="0"/>
      <w:marRight w:val="0"/>
      <w:marTop w:val="0"/>
      <w:marBottom w:val="0"/>
      <w:divBdr>
        <w:top w:val="none" w:sz="0" w:space="0" w:color="auto"/>
        <w:left w:val="none" w:sz="0" w:space="0" w:color="auto"/>
        <w:bottom w:val="none" w:sz="0" w:space="0" w:color="auto"/>
        <w:right w:val="none" w:sz="0" w:space="0" w:color="auto"/>
      </w:divBdr>
    </w:div>
    <w:div w:id="1503857811">
      <w:bodyDiv w:val="1"/>
      <w:marLeft w:val="0"/>
      <w:marRight w:val="0"/>
      <w:marTop w:val="0"/>
      <w:marBottom w:val="0"/>
      <w:divBdr>
        <w:top w:val="none" w:sz="0" w:space="0" w:color="auto"/>
        <w:left w:val="none" w:sz="0" w:space="0" w:color="auto"/>
        <w:bottom w:val="none" w:sz="0" w:space="0" w:color="auto"/>
        <w:right w:val="none" w:sz="0" w:space="0" w:color="auto"/>
      </w:divBdr>
    </w:div>
    <w:div w:id="1506435341">
      <w:bodyDiv w:val="1"/>
      <w:marLeft w:val="0"/>
      <w:marRight w:val="0"/>
      <w:marTop w:val="0"/>
      <w:marBottom w:val="0"/>
      <w:divBdr>
        <w:top w:val="none" w:sz="0" w:space="0" w:color="auto"/>
        <w:left w:val="none" w:sz="0" w:space="0" w:color="auto"/>
        <w:bottom w:val="none" w:sz="0" w:space="0" w:color="auto"/>
        <w:right w:val="none" w:sz="0" w:space="0" w:color="auto"/>
      </w:divBdr>
    </w:div>
    <w:div w:id="1510754348">
      <w:bodyDiv w:val="1"/>
      <w:marLeft w:val="0"/>
      <w:marRight w:val="0"/>
      <w:marTop w:val="0"/>
      <w:marBottom w:val="0"/>
      <w:divBdr>
        <w:top w:val="none" w:sz="0" w:space="0" w:color="auto"/>
        <w:left w:val="none" w:sz="0" w:space="0" w:color="auto"/>
        <w:bottom w:val="none" w:sz="0" w:space="0" w:color="auto"/>
        <w:right w:val="none" w:sz="0" w:space="0" w:color="auto"/>
      </w:divBdr>
    </w:div>
    <w:div w:id="1513254130">
      <w:bodyDiv w:val="1"/>
      <w:marLeft w:val="0"/>
      <w:marRight w:val="0"/>
      <w:marTop w:val="0"/>
      <w:marBottom w:val="0"/>
      <w:divBdr>
        <w:top w:val="none" w:sz="0" w:space="0" w:color="auto"/>
        <w:left w:val="none" w:sz="0" w:space="0" w:color="auto"/>
        <w:bottom w:val="none" w:sz="0" w:space="0" w:color="auto"/>
        <w:right w:val="none" w:sz="0" w:space="0" w:color="auto"/>
      </w:divBdr>
    </w:div>
    <w:div w:id="1513490422">
      <w:bodyDiv w:val="1"/>
      <w:marLeft w:val="0"/>
      <w:marRight w:val="0"/>
      <w:marTop w:val="0"/>
      <w:marBottom w:val="0"/>
      <w:divBdr>
        <w:top w:val="none" w:sz="0" w:space="0" w:color="auto"/>
        <w:left w:val="none" w:sz="0" w:space="0" w:color="auto"/>
        <w:bottom w:val="none" w:sz="0" w:space="0" w:color="auto"/>
        <w:right w:val="none" w:sz="0" w:space="0" w:color="auto"/>
      </w:divBdr>
    </w:div>
    <w:div w:id="1515221316">
      <w:bodyDiv w:val="1"/>
      <w:marLeft w:val="0"/>
      <w:marRight w:val="0"/>
      <w:marTop w:val="0"/>
      <w:marBottom w:val="0"/>
      <w:divBdr>
        <w:top w:val="none" w:sz="0" w:space="0" w:color="auto"/>
        <w:left w:val="none" w:sz="0" w:space="0" w:color="auto"/>
        <w:bottom w:val="none" w:sz="0" w:space="0" w:color="auto"/>
        <w:right w:val="none" w:sz="0" w:space="0" w:color="auto"/>
      </w:divBdr>
    </w:div>
    <w:div w:id="1517038644">
      <w:bodyDiv w:val="1"/>
      <w:marLeft w:val="0"/>
      <w:marRight w:val="0"/>
      <w:marTop w:val="0"/>
      <w:marBottom w:val="0"/>
      <w:divBdr>
        <w:top w:val="none" w:sz="0" w:space="0" w:color="auto"/>
        <w:left w:val="none" w:sz="0" w:space="0" w:color="auto"/>
        <w:bottom w:val="none" w:sz="0" w:space="0" w:color="auto"/>
        <w:right w:val="none" w:sz="0" w:space="0" w:color="auto"/>
      </w:divBdr>
    </w:div>
    <w:div w:id="1519272561">
      <w:bodyDiv w:val="1"/>
      <w:marLeft w:val="0"/>
      <w:marRight w:val="0"/>
      <w:marTop w:val="0"/>
      <w:marBottom w:val="0"/>
      <w:divBdr>
        <w:top w:val="none" w:sz="0" w:space="0" w:color="auto"/>
        <w:left w:val="none" w:sz="0" w:space="0" w:color="auto"/>
        <w:bottom w:val="none" w:sz="0" w:space="0" w:color="auto"/>
        <w:right w:val="none" w:sz="0" w:space="0" w:color="auto"/>
      </w:divBdr>
    </w:div>
    <w:div w:id="1522621837">
      <w:bodyDiv w:val="1"/>
      <w:marLeft w:val="0"/>
      <w:marRight w:val="0"/>
      <w:marTop w:val="0"/>
      <w:marBottom w:val="0"/>
      <w:divBdr>
        <w:top w:val="none" w:sz="0" w:space="0" w:color="auto"/>
        <w:left w:val="none" w:sz="0" w:space="0" w:color="auto"/>
        <w:bottom w:val="none" w:sz="0" w:space="0" w:color="auto"/>
        <w:right w:val="none" w:sz="0" w:space="0" w:color="auto"/>
      </w:divBdr>
    </w:div>
    <w:div w:id="1524975963">
      <w:bodyDiv w:val="1"/>
      <w:marLeft w:val="0"/>
      <w:marRight w:val="0"/>
      <w:marTop w:val="0"/>
      <w:marBottom w:val="0"/>
      <w:divBdr>
        <w:top w:val="none" w:sz="0" w:space="0" w:color="auto"/>
        <w:left w:val="none" w:sz="0" w:space="0" w:color="auto"/>
        <w:bottom w:val="none" w:sz="0" w:space="0" w:color="auto"/>
        <w:right w:val="none" w:sz="0" w:space="0" w:color="auto"/>
      </w:divBdr>
      <w:divsChild>
        <w:div w:id="1586305960">
          <w:marLeft w:val="480"/>
          <w:marRight w:val="0"/>
          <w:marTop w:val="0"/>
          <w:marBottom w:val="0"/>
          <w:divBdr>
            <w:top w:val="none" w:sz="0" w:space="0" w:color="auto"/>
            <w:left w:val="none" w:sz="0" w:space="0" w:color="auto"/>
            <w:bottom w:val="none" w:sz="0" w:space="0" w:color="auto"/>
            <w:right w:val="none" w:sz="0" w:space="0" w:color="auto"/>
          </w:divBdr>
        </w:div>
        <w:div w:id="2128969017">
          <w:marLeft w:val="480"/>
          <w:marRight w:val="0"/>
          <w:marTop w:val="0"/>
          <w:marBottom w:val="0"/>
          <w:divBdr>
            <w:top w:val="none" w:sz="0" w:space="0" w:color="auto"/>
            <w:left w:val="none" w:sz="0" w:space="0" w:color="auto"/>
            <w:bottom w:val="none" w:sz="0" w:space="0" w:color="auto"/>
            <w:right w:val="none" w:sz="0" w:space="0" w:color="auto"/>
          </w:divBdr>
        </w:div>
        <w:div w:id="796140744">
          <w:marLeft w:val="480"/>
          <w:marRight w:val="0"/>
          <w:marTop w:val="0"/>
          <w:marBottom w:val="0"/>
          <w:divBdr>
            <w:top w:val="none" w:sz="0" w:space="0" w:color="auto"/>
            <w:left w:val="none" w:sz="0" w:space="0" w:color="auto"/>
            <w:bottom w:val="none" w:sz="0" w:space="0" w:color="auto"/>
            <w:right w:val="none" w:sz="0" w:space="0" w:color="auto"/>
          </w:divBdr>
        </w:div>
        <w:div w:id="734359035">
          <w:marLeft w:val="480"/>
          <w:marRight w:val="0"/>
          <w:marTop w:val="0"/>
          <w:marBottom w:val="0"/>
          <w:divBdr>
            <w:top w:val="none" w:sz="0" w:space="0" w:color="auto"/>
            <w:left w:val="none" w:sz="0" w:space="0" w:color="auto"/>
            <w:bottom w:val="none" w:sz="0" w:space="0" w:color="auto"/>
            <w:right w:val="none" w:sz="0" w:space="0" w:color="auto"/>
          </w:divBdr>
        </w:div>
        <w:div w:id="1759785653">
          <w:marLeft w:val="480"/>
          <w:marRight w:val="0"/>
          <w:marTop w:val="0"/>
          <w:marBottom w:val="0"/>
          <w:divBdr>
            <w:top w:val="none" w:sz="0" w:space="0" w:color="auto"/>
            <w:left w:val="none" w:sz="0" w:space="0" w:color="auto"/>
            <w:bottom w:val="none" w:sz="0" w:space="0" w:color="auto"/>
            <w:right w:val="none" w:sz="0" w:space="0" w:color="auto"/>
          </w:divBdr>
        </w:div>
        <w:div w:id="1821966638">
          <w:marLeft w:val="480"/>
          <w:marRight w:val="0"/>
          <w:marTop w:val="0"/>
          <w:marBottom w:val="0"/>
          <w:divBdr>
            <w:top w:val="none" w:sz="0" w:space="0" w:color="auto"/>
            <w:left w:val="none" w:sz="0" w:space="0" w:color="auto"/>
            <w:bottom w:val="none" w:sz="0" w:space="0" w:color="auto"/>
            <w:right w:val="none" w:sz="0" w:space="0" w:color="auto"/>
          </w:divBdr>
        </w:div>
        <w:div w:id="1011297603">
          <w:marLeft w:val="480"/>
          <w:marRight w:val="0"/>
          <w:marTop w:val="0"/>
          <w:marBottom w:val="0"/>
          <w:divBdr>
            <w:top w:val="none" w:sz="0" w:space="0" w:color="auto"/>
            <w:left w:val="none" w:sz="0" w:space="0" w:color="auto"/>
            <w:bottom w:val="none" w:sz="0" w:space="0" w:color="auto"/>
            <w:right w:val="none" w:sz="0" w:space="0" w:color="auto"/>
          </w:divBdr>
        </w:div>
        <w:div w:id="1921865966">
          <w:marLeft w:val="480"/>
          <w:marRight w:val="0"/>
          <w:marTop w:val="0"/>
          <w:marBottom w:val="0"/>
          <w:divBdr>
            <w:top w:val="none" w:sz="0" w:space="0" w:color="auto"/>
            <w:left w:val="none" w:sz="0" w:space="0" w:color="auto"/>
            <w:bottom w:val="none" w:sz="0" w:space="0" w:color="auto"/>
            <w:right w:val="none" w:sz="0" w:space="0" w:color="auto"/>
          </w:divBdr>
        </w:div>
        <w:div w:id="839344590">
          <w:marLeft w:val="480"/>
          <w:marRight w:val="0"/>
          <w:marTop w:val="0"/>
          <w:marBottom w:val="0"/>
          <w:divBdr>
            <w:top w:val="none" w:sz="0" w:space="0" w:color="auto"/>
            <w:left w:val="none" w:sz="0" w:space="0" w:color="auto"/>
            <w:bottom w:val="none" w:sz="0" w:space="0" w:color="auto"/>
            <w:right w:val="none" w:sz="0" w:space="0" w:color="auto"/>
          </w:divBdr>
        </w:div>
        <w:div w:id="798381575">
          <w:marLeft w:val="480"/>
          <w:marRight w:val="0"/>
          <w:marTop w:val="0"/>
          <w:marBottom w:val="0"/>
          <w:divBdr>
            <w:top w:val="none" w:sz="0" w:space="0" w:color="auto"/>
            <w:left w:val="none" w:sz="0" w:space="0" w:color="auto"/>
            <w:bottom w:val="none" w:sz="0" w:space="0" w:color="auto"/>
            <w:right w:val="none" w:sz="0" w:space="0" w:color="auto"/>
          </w:divBdr>
        </w:div>
        <w:div w:id="1512454375">
          <w:marLeft w:val="480"/>
          <w:marRight w:val="0"/>
          <w:marTop w:val="0"/>
          <w:marBottom w:val="0"/>
          <w:divBdr>
            <w:top w:val="none" w:sz="0" w:space="0" w:color="auto"/>
            <w:left w:val="none" w:sz="0" w:space="0" w:color="auto"/>
            <w:bottom w:val="none" w:sz="0" w:space="0" w:color="auto"/>
            <w:right w:val="none" w:sz="0" w:space="0" w:color="auto"/>
          </w:divBdr>
        </w:div>
        <w:div w:id="392507903">
          <w:marLeft w:val="480"/>
          <w:marRight w:val="0"/>
          <w:marTop w:val="0"/>
          <w:marBottom w:val="0"/>
          <w:divBdr>
            <w:top w:val="none" w:sz="0" w:space="0" w:color="auto"/>
            <w:left w:val="none" w:sz="0" w:space="0" w:color="auto"/>
            <w:bottom w:val="none" w:sz="0" w:space="0" w:color="auto"/>
            <w:right w:val="none" w:sz="0" w:space="0" w:color="auto"/>
          </w:divBdr>
        </w:div>
        <w:div w:id="491913376">
          <w:marLeft w:val="480"/>
          <w:marRight w:val="0"/>
          <w:marTop w:val="0"/>
          <w:marBottom w:val="0"/>
          <w:divBdr>
            <w:top w:val="none" w:sz="0" w:space="0" w:color="auto"/>
            <w:left w:val="none" w:sz="0" w:space="0" w:color="auto"/>
            <w:bottom w:val="none" w:sz="0" w:space="0" w:color="auto"/>
            <w:right w:val="none" w:sz="0" w:space="0" w:color="auto"/>
          </w:divBdr>
        </w:div>
        <w:div w:id="2094740207">
          <w:marLeft w:val="480"/>
          <w:marRight w:val="0"/>
          <w:marTop w:val="0"/>
          <w:marBottom w:val="0"/>
          <w:divBdr>
            <w:top w:val="none" w:sz="0" w:space="0" w:color="auto"/>
            <w:left w:val="none" w:sz="0" w:space="0" w:color="auto"/>
            <w:bottom w:val="none" w:sz="0" w:space="0" w:color="auto"/>
            <w:right w:val="none" w:sz="0" w:space="0" w:color="auto"/>
          </w:divBdr>
        </w:div>
        <w:div w:id="550776385">
          <w:marLeft w:val="480"/>
          <w:marRight w:val="0"/>
          <w:marTop w:val="0"/>
          <w:marBottom w:val="0"/>
          <w:divBdr>
            <w:top w:val="none" w:sz="0" w:space="0" w:color="auto"/>
            <w:left w:val="none" w:sz="0" w:space="0" w:color="auto"/>
            <w:bottom w:val="none" w:sz="0" w:space="0" w:color="auto"/>
            <w:right w:val="none" w:sz="0" w:space="0" w:color="auto"/>
          </w:divBdr>
        </w:div>
        <w:div w:id="2132165722">
          <w:marLeft w:val="480"/>
          <w:marRight w:val="0"/>
          <w:marTop w:val="0"/>
          <w:marBottom w:val="0"/>
          <w:divBdr>
            <w:top w:val="none" w:sz="0" w:space="0" w:color="auto"/>
            <w:left w:val="none" w:sz="0" w:space="0" w:color="auto"/>
            <w:bottom w:val="none" w:sz="0" w:space="0" w:color="auto"/>
            <w:right w:val="none" w:sz="0" w:space="0" w:color="auto"/>
          </w:divBdr>
        </w:div>
        <w:div w:id="1115563450">
          <w:marLeft w:val="480"/>
          <w:marRight w:val="0"/>
          <w:marTop w:val="0"/>
          <w:marBottom w:val="0"/>
          <w:divBdr>
            <w:top w:val="none" w:sz="0" w:space="0" w:color="auto"/>
            <w:left w:val="none" w:sz="0" w:space="0" w:color="auto"/>
            <w:bottom w:val="none" w:sz="0" w:space="0" w:color="auto"/>
            <w:right w:val="none" w:sz="0" w:space="0" w:color="auto"/>
          </w:divBdr>
        </w:div>
        <w:div w:id="1410155158">
          <w:marLeft w:val="480"/>
          <w:marRight w:val="0"/>
          <w:marTop w:val="0"/>
          <w:marBottom w:val="0"/>
          <w:divBdr>
            <w:top w:val="none" w:sz="0" w:space="0" w:color="auto"/>
            <w:left w:val="none" w:sz="0" w:space="0" w:color="auto"/>
            <w:bottom w:val="none" w:sz="0" w:space="0" w:color="auto"/>
            <w:right w:val="none" w:sz="0" w:space="0" w:color="auto"/>
          </w:divBdr>
        </w:div>
        <w:div w:id="146553138">
          <w:marLeft w:val="480"/>
          <w:marRight w:val="0"/>
          <w:marTop w:val="0"/>
          <w:marBottom w:val="0"/>
          <w:divBdr>
            <w:top w:val="none" w:sz="0" w:space="0" w:color="auto"/>
            <w:left w:val="none" w:sz="0" w:space="0" w:color="auto"/>
            <w:bottom w:val="none" w:sz="0" w:space="0" w:color="auto"/>
            <w:right w:val="none" w:sz="0" w:space="0" w:color="auto"/>
          </w:divBdr>
        </w:div>
        <w:div w:id="1363438890">
          <w:marLeft w:val="480"/>
          <w:marRight w:val="0"/>
          <w:marTop w:val="0"/>
          <w:marBottom w:val="0"/>
          <w:divBdr>
            <w:top w:val="none" w:sz="0" w:space="0" w:color="auto"/>
            <w:left w:val="none" w:sz="0" w:space="0" w:color="auto"/>
            <w:bottom w:val="none" w:sz="0" w:space="0" w:color="auto"/>
            <w:right w:val="none" w:sz="0" w:space="0" w:color="auto"/>
          </w:divBdr>
        </w:div>
        <w:div w:id="311762252">
          <w:marLeft w:val="480"/>
          <w:marRight w:val="0"/>
          <w:marTop w:val="0"/>
          <w:marBottom w:val="0"/>
          <w:divBdr>
            <w:top w:val="none" w:sz="0" w:space="0" w:color="auto"/>
            <w:left w:val="none" w:sz="0" w:space="0" w:color="auto"/>
            <w:bottom w:val="none" w:sz="0" w:space="0" w:color="auto"/>
            <w:right w:val="none" w:sz="0" w:space="0" w:color="auto"/>
          </w:divBdr>
        </w:div>
        <w:div w:id="81728605">
          <w:marLeft w:val="480"/>
          <w:marRight w:val="0"/>
          <w:marTop w:val="0"/>
          <w:marBottom w:val="0"/>
          <w:divBdr>
            <w:top w:val="none" w:sz="0" w:space="0" w:color="auto"/>
            <w:left w:val="none" w:sz="0" w:space="0" w:color="auto"/>
            <w:bottom w:val="none" w:sz="0" w:space="0" w:color="auto"/>
            <w:right w:val="none" w:sz="0" w:space="0" w:color="auto"/>
          </w:divBdr>
        </w:div>
        <w:div w:id="1268076555">
          <w:marLeft w:val="480"/>
          <w:marRight w:val="0"/>
          <w:marTop w:val="0"/>
          <w:marBottom w:val="0"/>
          <w:divBdr>
            <w:top w:val="none" w:sz="0" w:space="0" w:color="auto"/>
            <w:left w:val="none" w:sz="0" w:space="0" w:color="auto"/>
            <w:bottom w:val="none" w:sz="0" w:space="0" w:color="auto"/>
            <w:right w:val="none" w:sz="0" w:space="0" w:color="auto"/>
          </w:divBdr>
        </w:div>
        <w:div w:id="1178471174">
          <w:marLeft w:val="480"/>
          <w:marRight w:val="0"/>
          <w:marTop w:val="0"/>
          <w:marBottom w:val="0"/>
          <w:divBdr>
            <w:top w:val="none" w:sz="0" w:space="0" w:color="auto"/>
            <w:left w:val="none" w:sz="0" w:space="0" w:color="auto"/>
            <w:bottom w:val="none" w:sz="0" w:space="0" w:color="auto"/>
            <w:right w:val="none" w:sz="0" w:space="0" w:color="auto"/>
          </w:divBdr>
        </w:div>
        <w:div w:id="2052337335">
          <w:marLeft w:val="480"/>
          <w:marRight w:val="0"/>
          <w:marTop w:val="0"/>
          <w:marBottom w:val="0"/>
          <w:divBdr>
            <w:top w:val="none" w:sz="0" w:space="0" w:color="auto"/>
            <w:left w:val="none" w:sz="0" w:space="0" w:color="auto"/>
            <w:bottom w:val="none" w:sz="0" w:space="0" w:color="auto"/>
            <w:right w:val="none" w:sz="0" w:space="0" w:color="auto"/>
          </w:divBdr>
        </w:div>
        <w:div w:id="1048721430">
          <w:marLeft w:val="480"/>
          <w:marRight w:val="0"/>
          <w:marTop w:val="0"/>
          <w:marBottom w:val="0"/>
          <w:divBdr>
            <w:top w:val="none" w:sz="0" w:space="0" w:color="auto"/>
            <w:left w:val="none" w:sz="0" w:space="0" w:color="auto"/>
            <w:bottom w:val="none" w:sz="0" w:space="0" w:color="auto"/>
            <w:right w:val="none" w:sz="0" w:space="0" w:color="auto"/>
          </w:divBdr>
        </w:div>
        <w:div w:id="969438063">
          <w:marLeft w:val="480"/>
          <w:marRight w:val="0"/>
          <w:marTop w:val="0"/>
          <w:marBottom w:val="0"/>
          <w:divBdr>
            <w:top w:val="none" w:sz="0" w:space="0" w:color="auto"/>
            <w:left w:val="none" w:sz="0" w:space="0" w:color="auto"/>
            <w:bottom w:val="none" w:sz="0" w:space="0" w:color="auto"/>
            <w:right w:val="none" w:sz="0" w:space="0" w:color="auto"/>
          </w:divBdr>
        </w:div>
        <w:div w:id="302658924">
          <w:marLeft w:val="480"/>
          <w:marRight w:val="0"/>
          <w:marTop w:val="0"/>
          <w:marBottom w:val="0"/>
          <w:divBdr>
            <w:top w:val="none" w:sz="0" w:space="0" w:color="auto"/>
            <w:left w:val="none" w:sz="0" w:space="0" w:color="auto"/>
            <w:bottom w:val="none" w:sz="0" w:space="0" w:color="auto"/>
            <w:right w:val="none" w:sz="0" w:space="0" w:color="auto"/>
          </w:divBdr>
        </w:div>
        <w:div w:id="78917512">
          <w:marLeft w:val="480"/>
          <w:marRight w:val="0"/>
          <w:marTop w:val="0"/>
          <w:marBottom w:val="0"/>
          <w:divBdr>
            <w:top w:val="none" w:sz="0" w:space="0" w:color="auto"/>
            <w:left w:val="none" w:sz="0" w:space="0" w:color="auto"/>
            <w:bottom w:val="none" w:sz="0" w:space="0" w:color="auto"/>
            <w:right w:val="none" w:sz="0" w:space="0" w:color="auto"/>
          </w:divBdr>
        </w:div>
        <w:div w:id="118574407">
          <w:marLeft w:val="480"/>
          <w:marRight w:val="0"/>
          <w:marTop w:val="0"/>
          <w:marBottom w:val="0"/>
          <w:divBdr>
            <w:top w:val="none" w:sz="0" w:space="0" w:color="auto"/>
            <w:left w:val="none" w:sz="0" w:space="0" w:color="auto"/>
            <w:bottom w:val="none" w:sz="0" w:space="0" w:color="auto"/>
            <w:right w:val="none" w:sz="0" w:space="0" w:color="auto"/>
          </w:divBdr>
        </w:div>
        <w:div w:id="1071198787">
          <w:marLeft w:val="480"/>
          <w:marRight w:val="0"/>
          <w:marTop w:val="0"/>
          <w:marBottom w:val="0"/>
          <w:divBdr>
            <w:top w:val="none" w:sz="0" w:space="0" w:color="auto"/>
            <w:left w:val="none" w:sz="0" w:space="0" w:color="auto"/>
            <w:bottom w:val="none" w:sz="0" w:space="0" w:color="auto"/>
            <w:right w:val="none" w:sz="0" w:space="0" w:color="auto"/>
          </w:divBdr>
        </w:div>
        <w:div w:id="1358850331">
          <w:marLeft w:val="480"/>
          <w:marRight w:val="0"/>
          <w:marTop w:val="0"/>
          <w:marBottom w:val="0"/>
          <w:divBdr>
            <w:top w:val="none" w:sz="0" w:space="0" w:color="auto"/>
            <w:left w:val="none" w:sz="0" w:space="0" w:color="auto"/>
            <w:bottom w:val="none" w:sz="0" w:space="0" w:color="auto"/>
            <w:right w:val="none" w:sz="0" w:space="0" w:color="auto"/>
          </w:divBdr>
        </w:div>
        <w:div w:id="1768192635">
          <w:marLeft w:val="480"/>
          <w:marRight w:val="0"/>
          <w:marTop w:val="0"/>
          <w:marBottom w:val="0"/>
          <w:divBdr>
            <w:top w:val="none" w:sz="0" w:space="0" w:color="auto"/>
            <w:left w:val="none" w:sz="0" w:space="0" w:color="auto"/>
            <w:bottom w:val="none" w:sz="0" w:space="0" w:color="auto"/>
            <w:right w:val="none" w:sz="0" w:space="0" w:color="auto"/>
          </w:divBdr>
        </w:div>
        <w:div w:id="2130514935">
          <w:marLeft w:val="480"/>
          <w:marRight w:val="0"/>
          <w:marTop w:val="0"/>
          <w:marBottom w:val="0"/>
          <w:divBdr>
            <w:top w:val="none" w:sz="0" w:space="0" w:color="auto"/>
            <w:left w:val="none" w:sz="0" w:space="0" w:color="auto"/>
            <w:bottom w:val="none" w:sz="0" w:space="0" w:color="auto"/>
            <w:right w:val="none" w:sz="0" w:space="0" w:color="auto"/>
          </w:divBdr>
        </w:div>
        <w:div w:id="1984195168">
          <w:marLeft w:val="480"/>
          <w:marRight w:val="0"/>
          <w:marTop w:val="0"/>
          <w:marBottom w:val="0"/>
          <w:divBdr>
            <w:top w:val="none" w:sz="0" w:space="0" w:color="auto"/>
            <w:left w:val="none" w:sz="0" w:space="0" w:color="auto"/>
            <w:bottom w:val="none" w:sz="0" w:space="0" w:color="auto"/>
            <w:right w:val="none" w:sz="0" w:space="0" w:color="auto"/>
          </w:divBdr>
        </w:div>
        <w:div w:id="229731510">
          <w:marLeft w:val="480"/>
          <w:marRight w:val="0"/>
          <w:marTop w:val="0"/>
          <w:marBottom w:val="0"/>
          <w:divBdr>
            <w:top w:val="none" w:sz="0" w:space="0" w:color="auto"/>
            <w:left w:val="none" w:sz="0" w:space="0" w:color="auto"/>
            <w:bottom w:val="none" w:sz="0" w:space="0" w:color="auto"/>
            <w:right w:val="none" w:sz="0" w:space="0" w:color="auto"/>
          </w:divBdr>
        </w:div>
        <w:div w:id="411704998">
          <w:marLeft w:val="480"/>
          <w:marRight w:val="0"/>
          <w:marTop w:val="0"/>
          <w:marBottom w:val="0"/>
          <w:divBdr>
            <w:top w:val="none" w:sz="0" w:space="0" w:color="auto"/>
            <w:left w:val="none" w:sz="0" w:space="0" w:color="auto"/>
            <w:bottom w:val="none" w:sz="0" w:space="0" w:color="auto"/>
            <w:right w:val="none" w:sz="0" w:space="0" w:color="auto"/>
          </w:divBdr>
        </w:div>
        <w:div w:id="1531607212">
          <w:marLeft w:val="480"/>
          <w:marRight w:val="0"/>
          <w:marTop w:val="0"/>
          <w:marBottom w:val="0"/>
          <w:divBdr>
            <w:top w:val="none" w:sz="0" w:space="0" w:color="auto"/>
            <w:left w:val="none" w:sz="0" w:space="0" w:color="auto"/>
            <w:bottom w:val="none" w:sz="0" w:space="0" w:color="auto"/>
            <w:right w:val="none" w:sz="0" w:space="0" w:color="auto"/>
          </w:divBdr>
        </w:div>
        <w:div w:id="2007391126">
          <w:marLeft w:val="480"/>
          <w:marRight w:val="0"/>
          <w:marTop w:val="0"/>
          <w:marBottom w:val="0"/>
          <w:divBdr>
            <w:top w:val="none" w:sz="0" w:space="0" w:color="auto"/>
            <w:left w:val="none" w:sz="0" w:space="0" w:color="auto"/>
            <w:bottom w:val="none" w:sz="0" w:space="0" w:color="auto"/>
            <w:right w:val="none" w:sz="0" w:space="0" w:color="auto"/>
          </w:divBdr>
        </w:div>
        <w:div w:id="432360968">
          <w:marLeft w:val="480"/>
          <w:marRight w:val="0"/>
          <w:marTop w:val="0"/>
          <w:marBottom w:val="0"/>
          <w:divBdr>
            <w:top w:val="none" w:sz="0" w:space="0" w:color="auto"/>
            <w:left w:val="none" w:sz="0" w:space="0" w:color="auto"/>
            <w:bottom w:val="none" w:sz="0" w:space="0" w:color="auto"/>
            <w:right w:val="none" w:sz="0" w:space="0" w:color="auto"/>
          </w:divBdr>
        </w:div>
        <w:div w:id="802426672">
          <w:marLeft w:val="480"/>
          <w:marRight w:val="0"/>
          <w:marTop w:val="0"/>
          <w:marBottom w:val="0"/>
          <w:divBdr>
            <w:top w:val="none" w:sz="0" w:space="0" w:color="auto"/>
            <w:left w:val="none" w:sz="0" w:space="0" w:color="auto"/>
            <w:bottom w:val="none" w:sz="0" w:space="0" w:color="auto"/>
            <w:right w:val="none" w:sz="0" w:space="0" w:color="auto"/>
          </w:divBdr>
        </w:div>
        <w:div w:id="613295857">
          <w:marLeft w:val="480"/>
          <w:marRight w:val="0"/>
          <w:marTop w:val="0"/>
          <w:marBottom w:val="0"/>
          <w:divBdr>
            <w:top w:val="none" w:sz="0" w:space="0" w:color="auto"/>
            <w:left w:val="none" w:sz="0" w:space="0" w:color="auto"/>
            <w:bottom w:val="none" w:sz="0" w:space="0" w:color="auto"/>
            <w:right w:val="none" w:sz="0" w:space="0" w:color="auto"/>
          </w:divBdr>
        </w:div>
        <w:div w:id="224873977">
          <w:marLeft w:val="480"/>
          <w:marRight w:val="0"/>
          <w:marTop w:val="0"/>
          <w:marBottom w:val="0"/>
          <w:divBdr>
            <w:top w:val="none" w:sz="0" w:space="0" w:color="auto"/>
            <w:left w:val="none" w:sz="0" w:space="0" w:color="auto"/>
            <w:bottom w:val="none" w:sz="0" w:space="0" w:color="auto"/>
            <w:right w:val="none" w:sz="0" w:space="0" w:color="auto"/>
          </w:divBdr>
        </w:div>
        <w:div w:id="1642728372">
          <w:marLeft w:val="480"/>
          <w:marRight w:val="0"/>
          <w:marTop w:val="0"/>
          <w:marBottom w:val="0"/>
          <w:divBdr>
            <w:top w:val="none" w:sz="0" w:space="0" w:color="auto"/>
            <w:left w:val="none" w:sz="0" w:space="0" w:color="auto"/>
            <w:bottom w:val="none" w:sz="0" w:space="0" w:color="auto"/>
            <w:right w:val="none" w:sz="0" w:space="0" w:color="auto"/>
          </w:divBdr>
        </w:div>
        <w:div w:id="78450941">
          <w:marLeft w:val="480"/>
          <w:marRight w:val="0"/>
          <w:marTop w:val="0"/>
          <w:marBottom w:val="0"/>
          <w:divBdr>
            <w:top w:val="none" w:sz="0" w:space="0" w:color="auto"/>
            <w:left w:val="none" w:sz="0" w:space="0" w:color="auto"/>
            <w:bottom w:val="none" w:sz="0" w:space="0" w:color="auto"/>
            <w:right w:val="none" w:sz="0" w:space="0" w:color="auto"/>
          </w:divBdr>
        </w:div>
        <w:div w:id="895319090">
          <w:marLeft w:val="480"/>
          <w:marRight w:val="0"/>
          <w:marTop w:val="0"/>
          <w:marBottom w:val="0"/>
          <w:divBdr>
            <w:top w:val="none" w:sz="0" w:space="0" w:color="auto"/>
            <w:left w:val="none" w:sz="0" w:space="0" w:color="auto"/>
            <w:bottom w:val="none" w:sz="0" w:space="0" w:color="auto"/>
            <w:right w:val="none" w:sz="0" w:space="0" w:color="auto"/>
          </w:divBdr>
        </w:div>
        <w:div w:id="632902741">
          <w:marLeft w:val="480"/>
          <w:marRight w:val="0"/>
          <w:marTop w:val="0"/>
          <w:marBottom w:val="0"/>
          <w:divBdr>
            <w:top w:val="none" w:sz="0" w:space="0" w:color="auto"/>
            <w:left w:val="none" w:sz="0" w:space="0" w:color="auto"/>
            <w:bottom w:val="none" w:sz="0" w:space="0" w:color="auto"/>
            <w:right w:val="none" w:sz="0" w:space="0" w:color="auto"/>
          </w:divBdr>
        </w:div>
        <w:div w:id="1738867191">
          <w:marLeft w:val="480"/>
          <w:marRight w:val="0"/>
          <w:marTop w:val="0"/>
          <w:marBottom w:val="0"/>
          <w:divBdr>
            <w:top w:val="none" w:sz="0" w:space="0" w:color="auto"/>
            <w:left w:val="none" w:sz="0" w:space="0" w:color="auto"/>
            <w:bottom w:val="none" w:sz="0" w:space="0" w:color="auto"/>
            <w:right w:val="none" w:sz="0" w:space="0" w:color="auto"/>
          </w:divBdr>
        </w:div>
        <w:div w:id="1600260435">
          <w:marLeft w:val="480"/>
          <w:marRight w:val="0"/>
          <w:marTop w:val="0"/>
          <w:marBottom w:val="0"/>
          <w:divBdr>
            <w:top w:val="none" w:sz="0" w:space="0" w:color="auto"/>
            <w:left w:val="none" w:sz="0" w:space="0" w:color="auto"/>
            <w:bottom w:val="none" w:sz="0" w:space="0" w:color="auto"/>
            <w:right w:val="none" w:sz="0" w:space="0" w:color="auto"/>
          </w:divBdr>
        </w:div>
        <w:div w:id="1048992238">
          <w:marLeft w:val="480"/>
          <w:marRight w:val="0"/>
          <w:marTop w:val="0"/>
          <w:marBottom w:val="0"/>
          <w:divBdr>
            <w:top w:val="none" w:sz="0" w:space="0" w:color="auto"/>
            <w:left w:val="none" w:sz="0" w:space="0" w:color="auto"/>
            <w:bottom w:val="none" w:sz="0" w:space="0" w:color="auto"/>
            <w:right w:val="none" w:sz="0" w:space="0" w:color="auto"/>
          </w:divBdr>
        </w:div>
        <w:div w:id="341204429">
          <w:marLeft w:val="480"/>
          <w:marRight w:val="0"/>
          <w:marTop w:val="0"/>
          <w:marBottom w:val="0"/>
          <w:divBdr>
            <w:top w:val="none" w:sz="0" w:space="0" w:color="auto"/>
            <w:left w:val="none" w:sz="0" w:space="0" w:color="auto"/>
            <w:bottom w:val="none" w:sz="0" w:space="0" w:color="auto"/>
            <w:right w:val="none" w:sz="0" w:space="0" w:color="auto"/>
          </w:divBdr>
        </w:div>
        <w:div w:id="429546835">
          <w:marLeft w:val="480"/>
          <w:marRight w:val="0"/>
          <w:marTop w:val="0"/>
          <w:marBottom w:val="0"/>
          <w:divBdr>
            <w:top w:val="none" w:sz="0" w:space="0" w:color="auto"/>
            <w:left w:val="none" w:sz="0" w:space="0" w:color="auto"/>
            <w:bottom w:val="none" w:sz="0" w:space="0" w:color="auto"/>
            <w:right w:val="none" w:sz="0" w:space="0" w:color="auto"/>
          </w:divBdr>
        </w:div>
        <w:div w:id="1424109843">
          <w:marLeft w:val="480"/>
          <w:marRight w:val="0"/>
          <w:marTop w:val="0"/>
          <w:marBottom w:val="0"/>
          <w:divBdr>
            <w:top w:val="none" w:sz="0" w:space="0" w:color="auto"/>
            <w:left w:val="none" w:sz="0" w:space="0" w:color="auto"/>
            <w:bottom w:val="none" w:sz="0" w:space="0" w:color="auto"/>
            <w:right w:val="none" w:sz="0" w:space="0" w:color="auto"/>
          </w:divBdr>
        </w:div>
        <w:div w:id="1220749870">
          <w:marLeft w:val="480"/>
          <w:marRight w:val="0"/>
          <w:marTop w:val="0"/>
          <w:marBottom w:val="0"/>
          <w:divBdr>
            <w:top w:val="none" w:sz="0" w:space="0" w:color="auto"/>
            <w:left w:val="none" w:sz="0" w:space="0" w:color="auto"/>
            <w:bottom w:val="none" w:sz="0" w:space="0" w:color="auto"/>
            <w:right w:val="none" w:sz="0" w:space="0" w:color="auto"/>
          </w:divBdr>
        </w:div>
        <w:div w:id="1274241157">
          <w:marLeft w:val="480"/>
          <w:marRight w:val="0"/>
          <w:marTop w:val="0"/>
          <w:marBottom w:val="0"/>
          <w:divBdr>
            <w:top w:val="none" w:sz="0" w:space="0" w:color="auto"/>
            <w:left w:val="none" w:sz="0" w:space="0" w:color="auto"/>
            <w:bottom w:val="none" w:sz="0" w:space="0" w:color="auto"/>
            <w:right w:val="none" w:sz="0" w:space="0" w:color="auto"/>
          </w:divBdr>
        </w:div>
        <w:div w:id="69929774">
          <w:marLeft w:val="480"/>
          <w:marRight w:val="0"/>
          <w:marTop w:val="0"/>
          <w:marBottom w:val="0"/>
          <w:divBdr>
            <w:top w:val="none" w:sz="0" w:space="0" w:color="auto"/>
            <w:left w:val="none" w:sz="0" w:space="0" w:color="auto"/>
            <w:bottom w:val="none" w:sz="0" w:space="0" w:color="auto"/>
            <w:right w:val="none" w:sz="0" w:space="0" w:color="auto"/>
          </w:divBdr>
        </w:div>
        <w:div w:id="1860390912">
          <w:marLeft w:val="480"/>
          <w:marRight w:val="0"/>
          <w:marTop w:val="0"/>
          <w:marBottom w:val="0"/>
          <w:divBdr>
            <w:top w:val="none" w:sz="0" w:space="0" w:color="auto"/>
            <w:left w:val="none" w:sz="0" w:space="0" w:color="auto"/>
            <w:bottom w:val="none" w:sz="0" w:space="0" w:color="auto"/>
            <w:right w:val="none" w:sz="0" w:space="0" w:color="auto"/>
          </w:divBdr>
        </w:div>
        <w:div w:id="514149384">
          <w:marLeft w:val="480"/>
          <w:marRight w:val="0"/>
          <w:marTop w:val="0"/>
          <w:marBottom w:val="0"/>
          <w:divBdr>
            <w:top w:val="none" w:sz="0" w:space="0" w:color="auto"/>
            <w:left w:val="none" w:sz="0" w:space="0" w:color="auto"/>
            <w:bottom w:val="none" w:sz="0" w:space="0" w:color="auto"/>
            <w:right w:val="none" w:sz="0" w:space="0" w:color="auto"/>
          </w:divBdr>
        </w:div>
      </w:divsChild>
    </w:div>
    <w:div w:id="1529827568">
      <w:bodyDiv w:val="1"/>
      <w:marLeft w:val="0"/>
      <w:marRight w:val="0"/>
      <w:marTop w:val="0"/>
      <w:marBottom w:val="0"/>
      <w:divBdr>
        <w:top w:val="none" w:sz="0" w:space="0" w:color="auto"/>
        <w:left w:val="none" w:sz="0" w:space="0" w:color="auto"/>
        <w:bottom w:val="none" w:sz="0" w:space="0" w:color="auto"/>
        <w:right w:val="none" w:sz="0" w:space="0" w:color="auto"/>
      </w:divBdr>
    </w:div>
    <w:div w:id="1530069641">
      <w:bodyDiv w:val="1"/>
      <w:marLeft w:val="0"/>
      <w:marRight w:val="0"/>
      <w:marTop w:val="0"/>
      <w:marBottom w:val="0"/>
      <w:divBdr>
        <w:top w:val="none" w:sz="0" w:space="0" w:color="auto"/>
        <w:left w:val="none" w:sz="0" w:space="0" w:color="auto"/>
        <w:bottom w:val="none" w:sz="0" w:space="0" w:color="auto"/>
        <w:right w:val="none" w:sz="0" w:space="0" w:color="auto"/>
      </w:divBdr>
    </w:div>
    <w:div w:id="1539009676">
      <w:bodyDiv w:val="1"/>
      <w:marLeft w:val="0"/>
      <w:marRight w:val="0"/>
      <w:marTop w:val="0"/>
      <w:marBottom w:val="0"/>
      <w:divBdr>
        <w:top w:val="none" w:sz="0" w:space="0" w:color="auto"/>
        <w:left w:val="none" w:sz="0" w:space="0" w:color="auto"/>
        <w:bottom w:val="none" w:sz="0" w:space="0" w:color="auto"/>
        <w:right w:val="none" w:sz="0" w:space="0" w:color="auto"/>
      </w:divBdr>
    </w:div>
    <w:div w:id="1539195074">
      <w:bodyDiv w:val="1"/>
      <w:marLeft w:val="0"/>
      <w:marRight w:val="0"/>
      <w:marTop w:val="0"/>
      <w:marBottom w:val="0"/>
      <w:divBdr>
        <w:top w:val="none" w:sz="0" w:space="0" w:color="auto"/>
        <w:left w:val="none" w:sz="0" w:space="0" w:color="auto"/>
        <w:bottom w:val="none" w:sz="0" w:space="0" w:color="auto"/>
        <w:right w:val="none" w:sz="0" w:space="0" w:color="auto"/>
      </w:divBdr>
    </w:div>
    <w:div w:id="1545407204">
      <w:bodyDiv w:val="1"/>
      <w:marLeft w:val="0"/>
      <w:marRight w:val="0"/>
      <w:marTop w:val="0"/>
      <w:marBottom w:val="0"/>
      <w:divBdr>
        <w:top w:val="none" w:sz="0" w:space="0" w:color="auto"/>
        <w:left w:val="none" w:sz="0" w:space="0" w:color="auto"/>
        <w:bottom w:val="none" w:sz="0" w:space="0" w:color="auto"/>
        <w:right w:val="none" w:sz="0" w:space="0" w:color="auto"/>
      </w:divBdr>
    </w:div>
    <w:div w:id="1545827612">
      <w:bodyDiv w:val="1"/>
      <w:marLeft w:val="0"/>
      <w:marRight w:val="0"/>
      <w:marTop w:val="0"/>
      <w:marBottom w:val="0"/>
      <w:divBdr>
        <w:top w:val="none" w:sz="0" w:space="0" w:color="auto"/>
        <w:left w:val="none" w:sz="0" w:space="0" w:color="auto"/>
        <w:bottom w:val="none" w:sz="0" w:space="0" w:color="auto"/>
        <w:right w:val="none" w:sz="0" w:space="0" w:color="auto"/>
      </w:divBdr>
    </w:div>
    <w:div w:id="1550993879">
      <w:bodyDiv w:val="1"/>
      <w:marLeft w:val="0"/>
      <w:marRight w:val="0"/>
      <w:marTop w:val="0"/>
      <w:marBottom w:val="0"/>
      <w:divBdr>
        <w:top w:val="none" w:sz="0" w:space="0" w:color="auto"/>
        <w:left w:val="none" w:sz="0" w:space="0" w:color="auto"/>
        <w:bottom w:val="none" w:sz="0" w:space="0" w:color="auto"/>
        <w:right w:val="none" w:sz="0" w:space="0" w:color="auto"/>
      </w:divBdr>
    </w:div>
    <w:div w:id="1554540750">
      <w:bodyDiv w:val="1"/>
      <w:marLeft w:val="0"/>
      <w:marRight w:val="0"/>
      <w:marTop w:val="0"/>
      <w:marBottom w:val="0"/>
      <w:divBdr>
        <w:top w:val="none" w:sz="0" w:space="0" w:color="auto"/>
        <w:left w:val="none" w:sz="0" w:space="0" w:color="auto"/>
        <w:bottom w:val="none" w:sz="0" w:space="0" w:color="auto"/>
        <w:right w:val="none" w:sz="0" w:space="0" w:color="auto"/>
      </w:divBdr>
    </w:div>
    <w:div w:id="1555703998">
      <w:bodyDiv w:val="1"/>
      <w:marLeft w:val="0"/>
      <w:marRight w:val="0"/>
      <w:marTop w:val="0"/>
      <w:marBottom w:val="0"/>
      <w:divBdr>
        <w:top w:val="none" w:sz="0" w:space="0" w:color="auto"/>
        <w:left w:val="none" w:sz="0" w:space="0" w:color="auto"/>
        <w:bottom w:val="none" w:sz="0" w:space="0" w:color="auto"/>
        <w:right w:val="none" w:sz="0" w:space="0" w:color="auto"/>
      </w:divBdr>
    </w:div>
    <w:div w:id="1555848199">
      <w:bodyDiv w:val="1"/>
      <w:marLeft w:val="0"/>
      <w:marRight w:val="0"/>
      <w:marTop w:val="0"/>
      <w:marBottom w:val="0"/>
      <w:divBdr>
        <w:top w:val="none" w:sz="0" w:space="0" w:color="auto"/>
        <w:left w:val="none" w:sz="0" w:space="0" w:color="auto"/>
        <w:bottom w:val="none" w:sz="0" w:space="0" w:color="auto"/>
        <w:right w:val="none" w:sz="0" w:space="0" w:color="auto"/>
      </w:divBdr>
    </w:div>
    <w:div w:id="1557083381">
      <w:bodyDiv w:val="1"/>
      <w:marLeft w:val="0"/>
      <w:marRight w:val="0"/>
      <w:marTop w:val="0"/>
      <w:marBottom w:val="0"/>
      <w:divBdr>
        <w:top w:val="none" w:sz="0" w:space="0" w:color="auto"/>
        <w:left w:val="none" w:sz="0" w:space="0" w:color="auto"/>
        <w:bottom w:val="none" w:sz="0" w:space="0" w:color="auto"/>
        <w:right w:val="none" w:sz="0" w:space="0" w:color="auto"/>
      </w:divBdr>
    </w:div>
    <w:div w:id="1559515723">
      <w:bodyDiv w:val="1"/>
      <w:marLeft w:val="0"/>
      <w:marRight w:val="0"/>
      <w:marTop w:val="0"/>
      <w:marBottom w:val="0"/>
      <w:divBdr>
        <w:top w:val="none" w:sz="0" w:space="0" w:color="auto"/>
        <w:left w:val="none" w:sz="0" w:space="0" w:color="auto"/>
        <w:bottom w:val="none" w:sz="0" w:space="0" w:color="auto"/>
        <w:right w:val="none" w:sz="0" w:space="0" w:color="auto"/>
      </w:divBdr>
    </w:div>
    <w:div w:id="1559704288">
      <w:bodyDiv w:val="1"/>
      <w:marLeft w:val="0"/>
      <w:marRight w:val="0"/>
      <w:marTop w:val="0"/>
      <w:marBottom w:val="0"/>
      <w:divBdr>
        <w:top w:val="none" w:sz="0" w:space="0" w:color="auto"/>
        <w:left w:val="none" w:sz="0" w:space="0" w:color="auto"/>
        <w:bottom w:val="none" w:sz="0" w:space="0" w:color="auto"/>
        <w:right w:val="none" w:sz="0" w:space="0" w:color="auto"/>
      </w:divBdr>
    </w:div>
    <w:div w:id="1562132898">
      <w:bodyDiv w:val="1"/>
      <w:marLeft w:val="0"/>
      <w:marRight w:val="0"/>
      <w:marTop w:val="0"/>
      <w:marBottom w:val="0"/>
      <w:divBdr>
        <w:top w:val="none" w:sz="0" w:space="0" w:color="auto"/>
        <w:left w:val="none" w:sz="0" w:space="0" w:color="auto"/>
        <w:bottom w:val="none" w:sz="0" w:space="0" w:color="auto"/>
        <w:right w:val="none" w:sz="0" w:space="0" w:color="auto"/>
      </w:divBdr>
    </w:div>
    <w:div w:id="1562717409">
      <w:bodyDiv w:val="1"/>
      <w:marLeft w:val="0"/>
      <w:marRight w:val="0"/>
      <w:marTop w:val="0"/>
      <w:marBottom w:val="0"/>
      <w:divBdr>
        <w:top w:val="none" w:sz="0" w:space="0" w:color="auto"/>
        <w:left w:val="none" w:sz="0" w:space="0" w:color="auto"/>
        <w:bottom w:val="none" w:sz="0" w:space="0" w:color="auto"/>
        <w:right w:val="none" w:sz="0" w:space="0" w:color="auto"/>
      </w:divBdr>
    </w:div>
    <w:div w:id="1563523877">
      <w:bodyDiv w:val="1"/>
      <w:marLeft w:val="0"/>
      <w:marRight w:val="0"/>
      <w:marTop w:val="0"/>
      <w:marBottom w:val="0"/>
      <w:divBdr>
        <w:top w:val="none" w:sz="0" w:space="0" w:color="auto"/>
        <w:left w:val="none" w:sz="0" w:space="0" w:color="auto"/>
        <w:bottom w:val="none" w:sz="0" w:space="0" w:color="auto"/>
        <w:right w:val="none" w:sz="0" w:space="0" w:color="auto"/>
      </w:divBdr>
    </w:div>
    <w:div w:id="1576159728">
      <w:bodyDiv w:val="1"/>
      <w:marLeft w:val="0"/>
      <w:marRight w:val="0"/>
      <w:marTop w:val="0"/>
      <w:marBottom w:val="0"/>
      <w:divBdr>
        <w:top w:val="none" w:sz="0" w:space="0" w:color="auto"/>
        <w:left w:val="none" w:sz="0" w:space="0" w:color="auto"/>
        <w:bottom w:val="none" w:sz="0" w:space="0" w:color="auto"/>
        <w:right w:val="none" w:sz="0" w:space="0" w:color="auto"/>
      </w:divBdr>
    </w:div>
    <w:div w:id="1576933119">
      <w:bodyDiv w:val="1"/>
      <w:marLeft w:val="0"/>
      <w:marRight w:val="0"/>
      <w:marTop w:val="0"/>
      <w:marBottom w:val="0"/>
      <w:divBdr>
        <w:top w:val="none" w:sz="0" w:space="0" w:color="auto"/>
        <w:left w:val="none" w:sz="0" w:space="0" w:color="auto"/>
        <w:bottom w:val="none" w:sz="0" w:space="0" w:color="auto"/>
        <w:right w:val="none" w:sz="0" w:space="0" w:color="auto"/>
      </w:divBdr>
    </w:div>
    <w:div w:id="1577082653">
      <w:bodyDiv w:val="1"/>
      <w:marLeft w:val="0"/>
      <w:marRight w:val="0"/>
      <w:marTop w:val="0"/>
      <w:marBottom w:val="0"/>
      <w:divBdr>
        <w:top w:val="none" w:sz="0" w:space="0" w:color="auto"/>
        <w:left w:val="none" w:sz="0" w:space="0" w:color="auto"/>
        <w:bottom w:val="none" w:sz="0" w:space="0" w:color="auto"/>
        <w:right w:val="none" w:sz="0" w:space="0" w:color="auto"/>
      </w:divBdr>
    </w:div>
    <w:div w:id="1579092340">
      <w:bodyDiv w:val="1"/>
      <w:marLeft w:val="0"/>
      <w:marRight w:val="0"/>
      <w:marTop w:val="0"/>
      <w:marBottom w:val="0"/>
      <w:divBdr>
        <w:top w:val="none" w:sz="0" w:space="0" w:color="auto"/>
        <w:left w:val="none" w:sz="0" w:space="0" w:color="auto"/>
        <w:bottom w:val="none" w:sz="0" w:space="0" w:color="auto"/>
        <w:right w:val="none" w:sz="0" w:space="0" w:color="auto"/>
      </w:divBdr>
    </w:div>
    <w:div w:id="1580552719">
      <w:bodyDiv w:val="1"/>
      <w:marLeft w:val="0"/>
      <w:marRight w:val="0"/>
      <w:marTop w:val="0"/>
      <w:marBottom w:val="0"/>
      <w:divBdr>
        <w:top w:val="none" w:sz="0" w:space="0" w:color="auto"/>
        <w:left w:val="none" w:sz="0" w:space="0" w:color="auto"/>
        <w:bottom w:val="none" w:sz="0" w:space="0" w:color="auto"/>
        <w:right w:val="none" w:sz="0" w:space="0" w:color="auto"/>
      </w:divBdr>
      <w:divsChild>
        <w:div w:id="198393592">
          <w:marLeft w:val="480"/>
          <w:marRight w:val="0"/>
          <w:marTop w:val="0"/>
          <w:marBottom w:val="0"/>
          <w:divBdr>
            <w:top w:val="none" w:sz="0" w:space="0" w:color="auto"/>
            <w:left w:val="none" w:sz="0" w:space="0" w:color="auto"/>
            <w:bottom w:val="none" w:sz="0" w:space="0" w:color="auto"/>
            <w:right w:val="none" w:sz="0" w:space="0" w:color="auto"/>
          </w:divBdr>
        </w:div>
        <w:div w:id="1165315180">
          <w:marLeft w:val="480"/>
          <w:marRight w:val="0"/>
          <w:marTop w:val="0"/>
          <w:marBottom w:val="0"/>
          <w:divBdr>
            <w:top w:val="none" w:sz="0" w:space="0" w:color="auto"/>
            <w:left w:val="none" w:sz="0" w:space="0" w:color="auto"/>
            <w:bottom w:val="none" w:sz="0" w:space="0" w:color="auto"/>
            <w:right w:val="none" w:sz="0" w:space="0" w:color="auto"/>
          </w:divBdr>
        </w:div>
        <w:div w:id="2014137203">
          <w:marLeft w:val="480"/>
          <w:marRight w:val="0"/>
          <w:marTop w:val="0"/>
          <w:marBottom w:val="0"/>
          <w:divBdr>
            <w:top w:val="none" w:sz="0" w:space="0" w:color="auto"/>
            <w:left w:val="none" w:sz="0" w:space="0" w:color="auto"/>
            <w:bottom w:val="none" w:sz="0" w:space="0" w:color="auto"/>
            <w:right w:val="none" w:sz="0" w:space="0" w:color="auto"/>
          </w:divBdr>
        </w:div>
        <w:div w:id="183520343">
          <w:marLeft w:val="480"/>
          <w:marRight w:val="0"/>
          <w:marTop w:val="0"/>
          <w:marBottom w:val="0"/>
          <w:divBdr>
            <w:top w:val="none" w:sz="0" w:space="0" w:color="auto"/>
            <w:left w:val="none" w:sz="0" w:space="0" w:color="auto"/>
            <w:bottom w:val="none" w:sz="0" w:space="0" w:color="auto"/>
            <w:right w:val="none" w:sz="0" w:space="0" w:color="auto"/>
          </w:divBdr>
        </w:div>
        <w:div w:id="990408891">
          <w:marLeft w:val="480"/>
          <w:marRight w:val="0"/>
          <w:marTop w:val="0"/>
          <w:marBottom w:val="0"/>
          <w:divBdr>
            <w:top w:val="none" w:sz="0" w:space="0" w:color="auto"/>
            <w:left w:val="none" w:sz="0" w:space="0" w:color="auto"/>
            <w:bottom w:val="none" w:sz="0" w:space="0" w:color="auto"/>
            <w:right w:val="none" w:sz="0" w:space="0" w:color="auto"/>
          </w:divBdr>
        </w:div>
        <w:div w:id="1819883687">
          <w:marLeft w:val="480"/>
          <w:marRight w:val="0"/>
          <w:marTop w:val="0"/>
          <w:marBottom w:val="0"/>
          <w:divBdr>
            <w:top w:val="none" w:sz="0" w:space="0" w:color="auto"/>
            <w:left w:val="none" w:sz="0" w:space="0" w:color="auto"/>
            <w:bottom w:val="none" w:sz="0" w:space="0" w:color="auto"/>
            <w:right w:val="none" w:sz="0" w:space="0" w:color="auto"/>
          </w:divBdr>
        </w:div>
        <w:div w:id="1830100567">
          <w:marLeft w:val="480"/>
          <w:marRight w:val="0"/>
          <w:marTop w:val="0"/>
          <w:marBottom w:val="0"/>
          <w:divBdr>
            <w:top w:val="none" w:sz="0" w:space="0" w:color="auto"/>
            <w:left w:val="none" w:sz="0" w:space="0" w:color="auto"/>
            <w:bottom w:val="none" w:sz="0" w:space="0" w:color="auto"/>
            <w:right w:val="none" w:sz="0" w:space="0" w:color="auto"/>
          </w:divBdr>
        </w:div>
        <w:div w:id="94251161">
          <w:marLeft w:val="480"/>
          <w:marRight w:val="0"/>
          <w:marTop w:val="0"/>
          <w:marBottom w:val="0"/>
          <w:divBdr>
            <w:top w:val="none" w:sz="0" w:space="0" w:color="auto"/>
            <w:left w:val="none" w:sz="0" w:space="0" w:color="auto"/>
            <w:bottom w:val="none" w:sz="0" w:space="0" w:color="auto"/>
            <w:right w:val="none" w:sz="0" w:space="0" w:color="auto"/>
          </w:divBdr>
        </w:div>
        <w:div w:id="256714472">
          <w:marLeft w:val="480"/>
          <w:marRight w:val="0"/>
          <w:marTop w:val="0"/>
          <w:marBottom w:val="0"/>
          <w:divBdr>
            <w:top w:val="none" w:sz="0" w:space="0" w:color="auto"/>
            <w:left w:val="none" w:sz="0" w:space="0" w:color="auto"/>
            <w:bottom w:val="none" w:sz="0" w:space="0" w:color="auto"/>
            <w:right w:val="none" w:sz="0" w:space="0" w:color="auto"/>
          </w:divBdr>
        </w:div>
        <w:div w:id="604580214">
          <w:marLeft w:val="480"/>
          <w:marRight w:val="0"/>
          <w:marTop w:val="0"/>
          <w:marBottom w:val="0"/>
          <w:divBdr>
            <w:top w:val="none" w:sz="0" w:space="0" w:color="auto"/>
            <w:left w:val="none" w:sz="0" w:space="0" w:color="auto"/>
            <w:bottom w:val="none" w:sz="0" w:space="0" w:color="auto"/>
            <w:right w:val="none" w:sz="0" w:space="0" w:color="auto"/>
          </w:divBdr>
        </w:div>
        <w:div w:id="781148645">
          <w:marLeft w:val="480"/>
          <w:marRight w:val="0"/>
          <w:marTop w:val="0"/>
          <w:marBottom w:val="0"/>
          <w:divBdr>
            <w:top w:val="none" w:sz="0" w:space="0" w:color="auto"/>
            <w:left w:val="none" w:sz="0" w:space="0" w:color="auto"/>
            <w:bottom w:val="none" w:sz="0" w:space="0" w:color="auto"/>
            <w:right w:val="none" w:sz="0" w:space="0" w:color="auto"/>
          </w:divBdr>
        </w:div>
        <w:div w:id="1068067553">
          <w:marLeft w:val="480"/>
          <w:marRight w:val="0"/>
          <w:marTop w:val="0"/>
          <w:marBottom w:val="0"/>
          <w:divBdr>
            <w:top w:val="none" w:sz="0" w:space="0" w:color="auto"/>
            <w:left w:val="none" w:sz="0" w:space="0" w:color="auto"/>
            <w:bottom w:val="none" w:sz="0" w:space="0" w:color="auto"/>
            <w:right w:val="none" w:sz="0" w:space="0" w:color="auto"/>
          </w:divBdr>
        </w:div>
        <w:div w:id="1732339754">
          <w:marLeft w:val="480"/>
          <w:marRight w:val="0"/>
          <w:marTop w:val="0"/>
          <w:marBottom w:val="0"/>
          <w:divBdr>
            <w:top w:val="none" w:sz="0" w:space="0" w:color="auto"/>
            <w:left w:val="none" w:sz="0" w:space="0" w:color="auto"/>
            <w:bottom w:val="none" w:sz="0" w:space="0" w:color="auto"/>
            <w:right w:val="none" w:sz="0" w:space="0" w:color="auto"/>
          </w:divBdr>
        </w:div>
        <w:div w:id="1060786611">
          <w:marLeft w:val="480"/>
          <w:marRight w:val="0"/>
          <w:marTop w:val="0"/>
          <w:marBottom w:val="0"/>
          <w:divBdr>
            <w:top w:val="none" w:sz="0" w:space="0" w:color="auto"/>
            <w:left w:val="none" w:sz="0" w:space="0" w:color="auto"/>
            <w:bottom w:val="none" w:sz="0" w:space="0" w:color="auto"/>
            <w:right w:val="none" w:sz="0" w:space="0" w:color="auto"/>
          </w:divBdr>
        </w:div>
        <w:div w:id="1622226208">
          <w:marLeft w:val="480"/>
          <w:marRight w:val="0"/>
          <w:marTop w:val="0"/>
          <w:marBottom w:val="0"/>
          <w:divBdr>
            <w:top w:val="none" w:sz="0" w:space="0" w:color="auto"/>
            <w:left w:val="none" w:sz="0" w:space="0" w:color="auto"/>
            <w:bottom w:val="none" w:sz="0" w:space="0" w:color="auto"/>
            <w:right w:val="none" w:sz="0" w:space="0" w:color="auto"/>
          </w:divBdr>
        </w:div>
        <w:div w:id="764233081">
          <w:marLeft w:val="480"/>
          <w:marRight w:val="0"/>
          <w:marTop w:val="0"/>
          <w:marBottom w:val="0"/>
          <w:divBdr>
            <w:top w:val="none" w:sz="0" w:space="0" w:color="auto"/>
            <w:left w:val="none" w:sz="0" w:space="0" w:color="auto"/>
            <w:bottom w:val="none" w:sz="0" w:space="0" w:color="auto"/>
            <w:right w:val="none" w:sz="0" w:space="0" w:color="auto"/>
          </w:divBdr>
        </w:div>
      </w:divsChild>
    </w:div>
    <w:div w:id="1582594377">
      <w:bodyDiv w:val="1"/>
      <w:marLeft w:val="0"/>
      <w:marRight w:val="0"/>
      <w:marTop w:val="0"/>
      <w:marBottom w:val="0"/>
      <w:divBdr>
        <w:top w:val="none" w:sz="0" w:space="0" w:color="auto"/>
        <w:left w:val="none" w:sz="0" w:space="0" w:color="auto"/>
        <w:bottom w:val="none" w:sz="0" w:space="0" w:color="auto"/>
        <w:right w:val="none" w:sz="0" w:space="0" w:color="auto"/>
      </w:divBdr>
    </w:div>
    <w:div w:id="1584604384">
      <w:bodyDiv w:val="1"/>
      <w:marLeft w:val="0"/>
      <w:marRight w:val="0"/>
      <w:marTop w:val="0"/>
      <w:marBottom w:val="0"/>
      <w:divBdr>
        <w:top w:val="none" w:sz="0" w:space="0" w:color="auto"/>
        <w:left w:val="none" w:sz="0" w:space="0" w:color="auto"/>
        <w:bottom w:val="none" w:sz="0" w:space="0" w:color="auto"/>
        <w:right w:val="none" w:sz="0" w:space="0" w:color="auto"/>
      </w:divBdr>
    </w:div>
    <w:div w:id="1585993307">
      <w:bodyDiv w:val="1"/>
      <w:marLeft w:val="0"/>
      <w:marRight w:val="0"/>
      <w:marTop w:val="0"/>
      <w:marBottom w:val="0"/>
      <w:divBdr>
        <w:top w:val="none" w:sz="0" w:space="0" w:color="auto"/>
        <w:left w:val="none" w:sz="0" w:space="0" w:color="auto"/>
        <w:bottom w:val="none" w:sz="0" w:space="0" w:color="auto"/>
        <w:right w:val="none" w:sz="0" w:space="0" w:color="auto"/>
      </w:divBdr>
    </w:div>
    <w:div w:id="1590847055">
      <w:bodyDiv w:val="1"/>
      <w:marLeft w:val="0"/>
      <w:marRight w:val="0"/>
      <w:marTop w:val="0"/>
      <w:marBottom w:val="0"/>
      <w:divBdr>
        <w:top w:val="none" w:sz="0" w:space="0" w:color="auto"/>
        <w:left w:val="none" w:sz="0" w:space="0" w:color="auto"/>
        <w:bottom w:val="none" w:sz="0" w:space="0" w:color="auto"/>
        <w:right w:val="none" w:sz="0" w:space="0" w:color="auto"/>
      </w:divBdr>
    </w:div>
    <w:div w:id="1591697008">
      <w:bodyDiv w:val="1"/>
      <w:marLeft w:val="0"/>
      <w:marRight w:val="0"/>
      <w:marTop w:val="0"/>
      <w:marBottom w:val="0"/>
      <w:divBdr>
        <w:top w:val="none" w:sz="0" w:space="0" w:color="auto"/>
        <w:left w:val="none" w:sz="0" w:space="0" w:color="auto"/>
        <w:bottom w:val="none" w:sz="0" w:space="0" w:color="auto"/>
        <w:right w:val="none" w:sz="0" w:space="0" w:color="auto"/>
      </w:divBdr>
    </w:div>
    <w:div w:id="1597179036">
      <w:bodyDiv w:val="1"/>
      <w:marLeft w:val="0"/>
      <w:marRight w:val="0"/>
      <w:marTop w:val="0"/>
      <w:marBottom w:val="0"/>
      <w:divBdr>
        <w:top w:val="none" w:sz="0" w:space="0" w:color="auto"/>
        <w:left w:val="none" w:sz="0" w:space="0" w:color="auto"/>
        <w:bottom w:val="none" w:sz="0" w:space="0" w:color="auto"/>
        <w:right w:val="none" w:sz="0" w:space="0" w:color="auto"/>
      </w:divBdr>
    </w:div>
    <w:div w:id="1597400418">
      <w:bodyDiv w:val="1"/>
      <w:marLeft w:val="0"/>
      <w:marRight w:val="0"/>
      <w:marTop w:val="0"/>
      <w:marBottom w:val="0"/>
      <w:divBdr>
        <w:top w:val="none" w:sz="0" w:space="0" w:color="auto"/>
        <w:left w:val="none" w:sz="0" w:space="0" w:color="auto"/>
        <w:bottom w:val="none" w:sz="0" w:space="0" w:color="auto"/>
        <w:right w:val="none" w:sz="0" w:space="0" w:color="auto"/>
      </w:divBdr>
    </w:div>
    <w:div w:id="1609310315">
      <w:bodyDiv w:val="1"/>
      <w:marLeft w:val="0"/>
      <w:marRight w:val="0"/>
      <w:marTop w:val="0"/>
      <w:marBottom w:val="0"/>
      <w:divBdr>
        <w:top w:val="none" w:sz="0" w:space="0" w:color="auto"/>
        <w:left w:val="none" w:sz="0" w:space="0" w:color="auto"/>
        <w:bottom w:val="none" w:sz="0" w:space="0" w:color="auto"/>
        <w:right w:val="none" w:sz="0" w:space="0" w:color="auto"/>
      </w:divBdr>
    </w:div>
    <w:div w:id="1611207443">
      <w:bodyDiv w:val="1"/>
      <w:marLeft w:val="0"/>
      <w:marRight w:val="0"/>
      <w:marTop w:val="0"/>
      <w:marBottom w:val="0"/>
      <w:divBdr>
        <w:top w:val="none" w:sz="0" w:space="0" w:color="auto"/>
        <w:left w:val="none" w:sz="0" w:space="0" w:color="auto"/>
        <w:bottom w:val="none" w:sz="0" w:space="0" w:color="auto"/>
        <w:right w:val="none" w:sz="0" w:space="0" w:color="auto"/>
      </w:divBdr>
      <w:divsChild>
        <w:div w:id="396591025">
          <w:marLeft w:val="480"/>
          <w:marRight w:val="0"/>
          <w:marTop w:val="0"/>
          <w:marBottom w:val="0"/>
          <w:divBdr>
            <w:top w:val="none" w:sz="0" w:space="0" w:color="auto"/>
            <w:left w:val="none" w:sz="0" w:space="0" w:color="auto"/>
            <w:bottom w:val="none" w:sz="0" w:space="0" w:color="auto"/>
            <w:right w:val="none" w:sz="0" w:space="0" w:color="auto"/>
          </w:divBdr>
        </w:div>
        <w:div w:id="1758552385">
          <w:marLeft w:val="480"/>
          <w:marRight w:val="0"/>
          <w:marTop w:val="0"/>
          <w:marBottom w:val="0"/>
          <w:divBdr>
            <w:top w:val="none" w:sz="0" w:space="0" w:color="auto"/>
            <w:left w:val="none" w:sz="0" w:space="0" w:color="auto"/>
            <w:bottom w:val="none" w:sz="0" w:space="0" w:color="auto"/>
            <w:right w:val="none" w:sz="0" w:space="0" w:color="auto"/>
          </w:divBdr>
        </w:div>
        <w:div w:id="575480080">
          <w:marLeft w:val="480"/>
          <w:marRight w:val="0"/>
          <w:marTop w:val="0"/>
          <w:marBottom w:val="0"/>
          <w:divBdr>
            <w:top w:val="none" w:sz="0" w:space="0" w:color="auto"/>
            <w:left w:val="none" w:sz="0" w:space="0" w:color="auto"/>
            <w:bottom w:val="none" w:sz="0" w:space="0" w:color="auto"/>
            <w:right w:val="none" w:sz="0" w:space="0" w:color="auto"/>
          </w:divBdr>
        </w:div>
        <w:div w:id="35936928">
          <w:marLeft w:val="480"/>
          <w:marRight w:val="0"/>
          <w:marTop w:val="0"/>
          <w:marBottom w:val="0"/>
          <w:divBdr>
            <w:top w:val="none" w:sz="0" w:space="0" w:color="auto"/>
            <w:left w:val="none" w:sz="0" w:space="0" w:color="auto"/>
            <w:bottom w:val="none" w:sz="0" w:space="0" w:color="auto"/>
            <w:right w:val="none" w:sz="0" w:space="0" w:color="auto"/>
          </w:divBdr>
        </w:div>
        <w:div w:id="1555047418">
          <w:marLeft w:val="480"/>
          <w:marRight w:val="0"/>
          <w:marTop w:val="0"/>
          <w:marBottom w:val="0"/>
          <w:divBdr>
            <w:top w:val="none" w:sz="0" w:space="0" w:color="auto"/>
            <w:left w:val="none" w:sz="0" w:space="0" w:color="auto"/>
            <w:bottom w:val="none" w:sz="0" w:space="0" w:color="auto"/>
            <w:right w:val="none" w:sz="0" w:space="0" w:color="auto"/>
          </w:divBdr>
        </w:div>
        <w:div w:id="1240292543">
          <w:marLeft w:val="480"/>
          <w:marRight w:val="0"/>
          <w:marTop w:val="0"/>
          <w:marBottom w:val="0"/>
          <w:divBdr>
            <w:top w:val="none" w:sz="0" w:space="0" w:color="auto"/>
            <w:left w:val="none" w:sz="0" w:space="0" w:color="auto"/>
            <w:bottom w:val="none" w:sz="0" w:space="0" w:color="auto"/>
            <w:right w:val="none" w:sz="0" w:space="0" w:color="auto"/>
          </w:divBdr>
        </w:div>
        <w:div w:id="675545638">
          <w:marLeft w:val="480"/>
          <w:marRight w:val="0"/>
          <w:marTop w:val="0"/>
          <w:marBottom w:val="0"/>
          <w:divBdr>
            <w:top w:val="none" w:sz="0" w:space="0" w:color="auto"/>
            <w:left w:val="none" w:sz="0" w:space="0" w:color="auto"/>
            <w:bottom w:val="none" w:sz="0" w:space="0" w:color="auto"/>
            <w:right w:val="none" w:sz="0" w:space="0" w:color="auto"/>
          </w:divBdr>
        </w:div>
        <w:div w:id="1946958072">
          <w:marLeft w:val="480"/>
          <w:marRight w:val="0"/>
          <w:marTop w:val="0"/>
          <w:marBottom w:val="0"/>
          <w:divBdr>
            <w:top w:val="none" w:sz="0" w:space="0" w:color="auto"/>
            <w:left w:val="none" w:sz="0" w:space="0" w:color="auto"/>
            <w:bottom w:val="none" w:sz="0" w:space="0" w:color="auto"/>
            <w:right w:val="none" w:sz="0" w:space="0" w:color="auto"/>
          </w:divBdr>
        </w:div>
        <w:div w:id="315576570">
          <w:marLeft w:val="480"/>
          <w:marRight w:val="0"/>
          <w:marTop w:val="0"/>
          <w:marBottom w:val="0"/>
          <w:divBdr>
            <w:top w:val="none" w:sz="0" w:space="0" w:color="auto"/>
            <w:left w:val="none" w:sz="0" w:space="0" w:color="auto"/>
            <w:bottom w:val="none" w:sz="0" w:space="0" w:color="auto"/>
            <w:right w:val="none" w:sz="0" w:space="0" w:color="auto"/>
          </w:divBdr>
        </w:div>
        <w:div w:id="956958325">
          <w:marLeft w:val="480"/>
          <w:marRight w:val="0"/>
          <w:marTop w:val="0"/>
          <w:marBottom w:val="0"/>
          <w:divBdr>
            <w:top w:val="none" w:sz="0" w:space="0" w:color="auto"/>
            <w:left w:val="none" w:sz="0" w:space="0" w:color="auto"/>
            <w:bottom w:val="none" w:sz="0" w:space="0" w:color="auto"/>
            <w:right w:val="none" w:sz="0" w:space="0" w:color="auto"/>
          </w:divBdr>
        </w:div>
        <w:div w:id="1220438829">
          <w:marLeft w:val="480"/>
          <w:marRight w:val="0"/>
          <w:marTop w:val="0"/>
          <w:marBottom w:val="0"/>
          <w:divBdr>
            <w:top w:val="none" w:sz="0" w:space="0" w:color="auto"/>
            <w:left w:val="none" w:sz="0" w:space="0" w:color="auto"/>
            <w:bottom w:val="none" w:sz="0" w:space="0" w:color="auto"/>
            <w:right w:val="none" w:sz="0" w:space="0" w:color="auto"/>
          </w:divBdr>
        </w:div>
        <w:div w:id="1325283273">
          <w:marLeft w:val="480"/>
          <w:marRight w:val="0"/>
          <w:marTop w:val="0"/>
          <w:marBottom w:val="0"/>
          <w:divBdr>
            <w:top w:val="none" w:sz="0" w:space="0" w:color="auto"/>
            <w:left w:val="none" w:sz="0" w:space="0" w:color="auto"/>
            <w:bottom w:val="none" w:sz="0" w:space="0" w:color="auto"/>
            <w:right w:val="none" w:sz="0" w:space="0" w:color="auto"/>
          </w:divBdr>
        </w:div>
        <w:div w:id="894202010">
          <w:marLeft w:val="480"/>
          <w:marRight w:val="0"/>
          <w:marTop w:val="0"/>
          <w:marBottom w:val="0"/>
          <w:divBdr>
            <w:top w:val="none" w:sz="0" w:space="0" w:color="auto"/>
            <w:left w:val="none" w:sz="0" w:space="0" w:color="auto"/>
            <w:bottom w:val="none" w:sz="0" w:space="0" w:color="auto"/>
            <w:right w:val="none" w:sz="0" w:space="0" w:color="auto"/>
          </w:divBdr>
        </w:div>
        <w:div w:id="1869292088">
          <w:marLeft w:val="480"/>
          <w:marRight w:val="0"/>
          <w:marTop w:val="0"/>
          <w:marBottom w:val="0"/>
          <w:divBdr>
            <w:top w:val="none" w:sz="0" w:space="0" w:color="auto"/>
            <w:left w:val="none" w:sz="0" w:space="0" w:color="auto"/>
            <w:bottom w:val="none" w:sz="0" w:space="0" w:color="auto"/>
            <w:right w:val="none" w:sz="0" w:space="0" w:color="auto"/>
          </w:divBdr>
        </w:div>
        <w:div w:id="1149438067">
          <w:marLeft w:val="480"/>
          <w:marRight w:val="0"/>
          <w:marTop w:val="0"/>
          <w:marBottom w:val="0"/>
          <w:divBdr>
            <w:top w:val="none" w:sz="0" w:space="0" w:color="auto"/>
            <w:left w:val="none" w:sz="0" w:space="0" w:color="auto"/>
            <w:bottom w:val="none" w:sz="0" w:space="0" w:color="auto"/>
            <w:right w:val="none" w:sz="0" w:space="0" w:color="auto"/>
          </w:divBdr>
        </w:div>
        <w:div w:id="547381629">
          <w:marLeft w:val="480"/>
          <w:marRight w:val="0"/>
          <w:marTop w:val="0"/>
          <w:marBottom w:val="0"/>
          <w:divBdr>
            <w:top w:val="none" w:sz="0" w:space="0" w:color="auto"/>
            <w:left w:val="none" w:sz="0" w:space="0" w:color="auto"/>
            <w:bottom w:val="none" w:sz="0" w:space="0" w:color="auto"/>
            <w:right w:val="none" w:sz="0" w:space="0" w:color="auto"/>
          </w:divBdr>
        </w:div>
        <w:div w:id="497036085">
          <w:marLeft w:val="480"/>
          <w:marRight w:val="0"/>
          <w:marTop w:val="0"/>
          <w:marBottom w:val="0"/>
          <w:divBdr>
            <w:top w:val="none" w:sz="0" w:space="0" w:color="auto"/>
            <w:left w:val="none" w:sz="0" w:space="0" w:color="auto"/>
            <w:bottom w:val="none" w:sz="0" w:space="0" w:color="auto"/>
            <w:right w:val="none" w:sz="0" w:space="0" w:color="auto"/>
          </w:divBdr>
        </w:div>
        <w:div w:id="718044215">
          <w:marLeft w:val="480"/>
          <w:marRight w:val="0"/>
          <w:marTop w:val="0"/>
          <w:marBottom w:val="0"/>
          <w:divBdr>
            <w:top w:val="none" w:sz="0" w:space="0" w:color="auto"/>
            <w:left w:val="none" w:sz="0" w:space="0" w:color="auto"/>
            <w:bottom w:val="none" w:sz="0" w:space="0" w:color="auto"/>
            <w:right w:val="none" w:sz="0" w:space="0" w:color="auto"/>
          </w:divBdr>
        </w:div>
        <w:div w:id="1794670220">
          <w:marLeft w:val="480"/>
          <w:marRight w:val="0"/>
          <w:marTop w:val="0"/>
          <w:marBottom w:val="0"/>
          <w:divBdr>
            <w:top w:val="none" w:sz="0" w:space="0" w:color="auto"/>
            <w:left w:val="none" w:sz="0" w:space="0" w:color="auto"/>
            <w:bottom w:val="none" w:sz="0" w:space="0" w:color="auto"/>
            <w:right w:val="none" w:sz="0" w:space="0" w:color="auto"/>
          </w:divBdr>
        </w:div>
      </w:divsChild>
    </w:div>
    <w:div w:id="1612202477">
      <w:bodyDiv w:val="1"/>
      <w:marLeft w:val="0"/>
      <w:marRight w:val="0"/>
      <w:marTop w:val="0"/>
      <w:marBottom w:val="0"/>
      <w:divBdr>
        <w:top w:val="none" w:sz="0" w:space="0" w:color="auto"/>
        <w:left w:val="none" w:sz="0" w:space="0" w:color="auto"/>
        <w:bottom w:val="none" w:sz="0" w:space="0" w:color="auto"/>
        <w:right w:val="none" w:sz="0" w:space="0" w:color="auto"/>
      </w:divBdr>
    </w:div>
    <w:div w:id="1613895691">
      <w:bodyDiv w:val="1"/>
      <w:marLeft w:val="0"/>
      <w:marRight w:val="0"/>
      <w:marTop w:val="0"/>
      <w:marBottom w:val="0"/>
      <w:divBdr>
        <w:top w:val="none" w:sz="0" w:space="0" w:color="auto"/>
        <w:left w:val="none" w:sz="0" w:space="0" w:color="auto"/>
        <w:bottom w:val="none" w:sz="0" w:space="0" w:color="auto"/>
        <w:right w:val="none" w:sz="0" w:space="0" w:color="auto"/>
      </w:divBdr>
    </w:div>
    <w:div w:id="1615407471">
      <w:bodyDiv w:val="1"/>
      <w:marLeft w:val="0"/>
      <w:marRight w:val="0"/>
      <w:marTop w:val="0"/>
      <w:marBottom w:val="0"/>
      <w:divBdr>
        <w:top w:val="none" w:sz="0" w:space="0" w:color="auto"/>
        <w:left w:val="none" w:sz="0" w:space="0" w:color="auto"/>
        <w:bottom w:val="none" w:sz="0" w:space="0" w:color="auto"/>
        <w:right w:val="none" w:sz="0" w:space="0" w:color="auto"/>
      </w:divBdr>
    </w:div>
    <w:div w:id="1617590956">
      <w:bodyDiv w:val="1"/>
      <w:marLeft w:val="0"/>
      <w:marRight w:val="0"/>
      <w:marTop w:val="0"/>
      <w:marBottom w:val="0"/>
      <w:divBdr>
        <w:top w:val="none" w:sz="0" w:space="0" w:color="auto"/>
        <w:left w:val="none" w:sz="0" w:space="0" w:color="auto"/>
        <w:bottom w:val="none" w:sz="0" w:space="0" w:color="auto"/>
        <w:right w:val="none" w:sz="0" w:space="0" w:color="auto"/>
      </w:divBdr>
    </w:div>
    <w:div w:id="1621647025">
      <w:bodyDiv w:val="1"/>
      <w:marLeft w:val="0"/>
      <w:marRight w:val="0"/>
      <w:marTop w:val="0"/>
      <w:marBottom w:val="0"/>
      <w:divBdr>
        <w:top w:val="none" w:sz="0" w:space="0" w:color="auto"/>
        <w:left w:val="none" w:sz="0" w:space="0" w:color="auto"/>
        <w:bottom w:val="none" w:sz="0" w:space="0" w:color="auto"/>
        <w:right w:val="none" w:sz="0" w:space="0" w:color="auto"/>
      </w:divBdr>
    </w:div>
    <w:div w:id="1624339670">
      <w:bodyDiv w:val="1"/>
      <w:marLeft w:val="0"/>
      <w:marRight w:val="0"/>
      <w:marTop w:val="0"/>
      <w:marBottom w:val="0"/>
      <w:divBdr>
        <w:top w:val="none" w:sz="0" w:space="0" w:color="auto"/>
        <w:left w:val="none" w:sz="0" w:space="0" w:color="auto"/>
        <w:bottom w:val="none" w:sz="0" w:space="0" w:color="auto"/>
        <w:right w:val="none" w:sz="0" w:space="0" w:color="auto"/>
      </w:divBdr>
    </w:div>
    <w:div w:id="1632900336">
      <w:bodyDiv w:val="1"/>
      <w:marLeft w:val="0"/>
      <w:marRight w:val="0"/>
      <w:marTop w:val="0"/>
      <w:marBottom w:val="0"/>
      <w:divBdr>
        <w:top w:val="none" w:sz="0" w:space="0" w:color="auto"/>
        <w:left w:val="none" w:sz="0" w:space="0" w:color="auto"/>
        <w:bottom w:val="none" w:sz="0" w:space="0" w:color="auto"/>
        <w:right w:val="none" w:sz="0" w:space="0" w:color="auto"/>
      </w:divBdr>
    </w:div>
    <w:div w:id="1633636355">
      <w:bodyDiv w:val="1"/>
      <w:marLeft w:val="0"/>
      <w:marRight w:val="0"/>
      <w:marTop w:val="0"/>
      <w:marBottom w:val="0"/>
      <w:divBdr>
        <w:top w:val="none" w:sz="0" w:space="0" w:color="auto"/>
        <w:left w:val="none" w:sz="0" w:space="0" w:color="auto"/>
        <w:bottom w:val="none" w:sz="0" w:space="0" w:color="auto"/>
        <w:right w:val="none" w:sz="0" w:space="0" w:color="auto"/>
      </w:divBdr>
    </w:div>
    <w:div w:id="1636180954">
      <w:bodyDiv w:val="1"/>
      <w:marLeft w:val="0"/>
      <w:marRight w:val="0"/>
      <w:marTop w:val="0"/>
      <w:marBottom w:val="0"/>
      <w:divBdr>
        <w:top w:val="none" w:sz="0" w:space="0" w:color="auto"/>
        <w:left w:val="none" w:sz="0" w:space="0" w:color="auto"/>
        <w:bottom w:val="none" w:sz="0" w:space="0" w:color="auto"/>
        <w:right w:val="none" w:sz="0" w:space="0" w:color="auto"/>
      </w:divBdr>
    </w:div>
    <w:div w:id="1638493060">
      <w:bodyDiv w:val="1"/>
      <w:marLeft w:val="0"/>
      <w:marRight w:val="0"/>
      <w:marTop w:val="0"/>
      <w:marBottom w:val="0"/>
      <w:divBdr>
        <w:top w:val="none" w:sz="0" w:space="0" w:color="auto"/>
        <w:left w:val="none" w:sz="0" w:space="0" w:color="auto"/>
        <w:bottom w:val="none" w:sz="0" w:space="0" w:color="auto"/>
        <w:right w:val="none" w:sz="0" w:space="0" w:color="auto"/>
      </w:divBdr>
    </w:div>
    <w:div w:id="1641766428">
      <w:bodyDiv w:val="1"/>
      <w:marLeft w:val="0"/>
      <w:marRight w:val="0"/>
      <w:marTop w:val="0"/>
      <w:marBottom w:val="0"/>
      <w:divBdr>
        <w:top w:val="none" w:sz="0" w:space="0" w:color="auto"/>
        <w:left w:val="none" w:sz="0" w:space="0" w:color="auto"/>
        <w:bottom w:val="none" w:sz="0" w:space="0" w:color="auto"/>
        <w:right w:val="none" w:sz="0" w:space="0" w:color="auto"/>
      </w:divBdr>
    </w:div>
    <w:div w:id="1645548379">
      <w:bodyDiv w:val="1"/>
      <w:marLeft w:val="0"/>
      <w:marRight w:val="0"/>
      <w:marTop w:val="0"/>
      <w:marBottom w:val="0"/>
      <w:divBdr>
        <w:top w:val="none" w:sz="0" w:space="0" w:color="auto"/>
        <w:left w:val="none" w:sz="0" w:space="0" w:color="auto"/>
        <w:bottom w:val="none" w:sz="0" w:space="0" w:color="auto"/>
        <w:right w:val="none" w:sz="0" w:space="0" w:color="auto"/>
      </w:divBdr>
    </w:div>
    <w:div w:id="1651444223">
      <w:bodyDiv w:val="1"/>
      <w:marLeft w:val="0"/>
      <w:marRight w:val="0"/>
      <w:marTop w:val="0"/>
      <w:marBottom w:val="0"/>
      <w:divBdr>
        <w:top w:val="none" w:sz="0" w:space="0" w:color="auto"/>
        <w:left w:val="none" w:sz="0" w:space="0" w:color="auto"/>
        <w:bottom w:val="none" w:sz="0" w:space="0" w:color="auto"/>
        <w:right w:val="none" w:sz="0" w:space="0" w:color="auto"/>
      </w:divBdr>
    </w:div>
    <w:div w:id="1656374662">
      <w:bodyDiv w:val="1"/>
      <w:marLeft w:val="0"/>
      <w:marRight w:val="0"/>
      <w:marTop w:val="0"/>
      <w:marBottom w:val="0"/>
      <w:divBdr>
        <w:top w:val="none" w:sz="0" w:space="0" w:color="auto"/>
        <w:left w:val="none" w:sz="0" w:space="0" w:color="auto"/>
        <w:bottom w:val="none" w:sz="0" w:space="0" w:color="auto"/>
        <w:right w:val="none" w:sz="0" w:space="0" w:color="auto"/>
      </w:divBdr>
    </w:div>
    <w:div w:id="1657495474">
      <w:bodyDiv w:val="1"/>
      <w:marLeft w:val="0"/>
      <w:marRight w:val="0"/>
      <w:marTop w:val="0"/>
      <w:marBottom w:val="0"/>
      <w:divBdr>
        <w:top w:val="none" w:sz="0" w:space="0" w:color="auto"/>
        <w:left w:val="none" w:sz="0" w:space="0" w:color="auto"/>
        <w:bottom w:val="none" w:sz="0" w:space="0" w:color="auto"/>
        <w:right w:val="none" w:sz="0" w:space="0" w:color="auto"/>
      </w:divBdr>
    </w:div>
    <w:div w:id="1663661491">
      <w:bodyDiv w:val="1"/>
      <w:marLeft w:val="0"/>
      <w:marRight w:val="0"/>
      <w:marTop w:val="0"/>
      <w:marBottom w:val="0"/>
      <w:divBdr>
        <w:top w:val="none" w:sz="0" w:space="0" w:color="auto"/>
        <w:left w:val="none" w:sz="0" w:space="0" w:color="auto"/>
        <w:bottom w:val="none" w:sz="0" w:space="0" w:color="auto"/>
        <w:right w:val="none" w:sz="0" w:space="0" w:color="auto"/>
      </w:divBdr>
    </w:div>
    <w:div w:id="1666129365">
      <w:bodyDiv w:val="1"/>
      <w:marLeft w:val="0"/>
      <w:marRight w:val="0"/>
      <w:marTop w:val="0"/>
      <w:marBottom w:val="0"/>
      <w:divBdr>
        <w:top w:val="none" w:sz="0" w:space="0" w:color="auto"/>
        <w:left w:val="none" w:sz="0" w:space="0" w:color="auto"/>
        <w:bottom w:val="none" w:sz="0" w:space="0" w:color="auto"/>
        <w:right w:val="none" w:sz="0" w:space="0" w:color="auto"/>
      </w:divBdr>
    </w:div>
    <w:div w:id="1667782594">
      <w:bodyDiv w:val="1"/>
      <w:marLeft w:val="0"/>
      <w:marRight w:val="0"/>
      <w:marTop w:val="0"/>
      <w:marBottom w:val="0"/>
      <w:divBdr>
        <w:top w:val="none" w:sz="0" w:space="0" w:color="auto"/>
        <w:left w:val="none" w:sz="0" w:space="0" w:color="auto"/>
        <w:bottom w:val="none" w:sz="0" w:space="0" w:color="auto"/>
        <w:right w:val="none" w:sz="0" w:space="0" w:color="auto"/>
      </w:divBdr>
    </w:div>
    <w:div w:id="1669869079">
      <w:bodyDiv w:val="1"/>
      <w:marLeft w:val="0"/>
      <w:marRight w:val="0"/>
      <w:marTop w:val="0"/>
      <w:marBottom w:val="0"/>
      <w:divBdr>
        <w:top w:val="none" w:sz="0" w:space="0" w:color="auto"/>
        <w:left w:val="none" w:sz="0" w:space="0" w:color="auto"/>
        <w:bottom w:val="none" w:sz="0" w:space="0" w:color="auto"/>
        <w:right w:val="none" w:sz="0" w:space="0" w:color="auto"/>
      </w:divBdr>
    </w:div>
    <w:div w:id="1675110890">
      <w:bodyDiv w:val="1"/>
      <w:marLeft w:val="0"/>
      <w:marRight w:val="0"/>
      <w:marTop w:val="0"/>
      <w:marBottom w:val="0"/>
      <w:divBdr>
        <w:top w:val="none" w:sz="0" w:space="0" w:color="auto"/>
        <w:left w:val="none" w:sz="0" w:space="0" w:color="auto"/>
        <w:bottom w:val="none" w:sz="0" w:space="0" w:color="auto"/>
        <w:right w:val="none" w:sz="0" w:space="0" w:color="auto"/>
      </w:divBdr>
    </w:div>
    <w:div w:id="1675498581">
      <w:bodyDiv w:val="1"/>
      <w:marLeft w:val="0"/>
      <w:marRight w:val="0"/>
      <w:marTop w:val="0"/>
      <w:marBottom w:val="0"/>
      <w:divBdr>
        <w:top w:val="none" w:sz="0" w:space="0" w:color="auto"/>
        <w:left w:val="none" w:sz="0" w:space="0" w:color="auto"/>
        <w:bottom w:val="none" w:sz="0" w:space="0" w:color="auto"/>
        <w:right w:val="none" w:sz="0" w:space="0" w:color="auto"/>
      </w:divBdr>
    </w:div>
    <w:div w:id="1677225299">
      <w:bodyDiv w:val="1"/>
      <w:marLeft w:val="0"/>
      <w:marRight w:val="0"/>
      <w:marTop w:val="0"/>
      <w:marBottom w:val="0"/>
      <w:divBdr>
        <w:top w:val="none" w:sz="0" w:space="0" w:color="auto"/>
        <w:left w:val="none" w:sz="0" w:space="0" w:color="auto"/>
        <w:bottom w:val="none" w:sz="0" w:space="0" w:color="auto"/>
        <w:right w:val="none" w:sz="0" w:space="0" w:color="auto"/>
      </w:divBdr>
    </w:div>
    <w:div w:id="1677688064">
      <w:bodyDiv w:val="1"/>
      <w:marLeft w:val="0"/>
      <w:marRight w:val="0"/>
      <w:marTop w:val="0"/>
      <w:marBottom w:val="0"/>
      <w:divBdr>
        <w:top w:val="none" w:sz="0" w:space="0" w:color="auto"/>
        <w:left w:val="none" w:sz="0" w:space="0" w:color="auto"/>
        <w:bottom w:val="none" w:sz="0" w:space="0" w:color="auto"/>
        <w:right w:val="none" w:sz="0" w:space="0" w:color="auto"/>
      </w:divBdr>
    </w:div>
    <w:div w:id="1677881376">
      <w:bodyDiv w:val="1"/>
      <w:marLeft w:val="0"/>
      <w:marRight w:val="0"/>
      <w:marTop w:val="0"/>
      <w:marBottom w:val="0"/>
      <w:divBdr>
        <w:top w:val="none" w:sz="0" w:space="0" w:color="auto"/>
        <w:left w:val="none" w:sz="0" w:space="0" w:color="auto"/>
        <w:bottom w:val="none" w:sz="0" w:space="0" w:color="auto"/>
        <w:right w:val="none" w:sz="0" w:space="0" w:color="auto"/>
      </w:divBdr>
    </w:div>
    <w:div w:id="1680692033">
      <w:bodyDiv w:val="1"/>
      <w:marLeft w:val="0"/>
      <w:marRight w:val="0"/>
      <w:marTop w:val="0"/>
      <w:marBottom w:val="0"/>
      <w:divBdr>
        <w:top w:val="none" w:sz="0" w:space="0" w:color="auto"/>
        <w:left w:val="none" w:sz="0" w:space="0" w:color="auto"/>
        <w:bottom w:val="none" w:sz="0" w:space="0" w:color="auto"/>
        <w:right w:val="none" w:sz="0" w:space="0" w:color="auto"/>
      </w:divBdr>
    </w:div>
    <w:div w:id="1686714278">
      <w:bodyDiv w:val="1"/>
      <w:marLeft w:val="0"/>
      <w:marRight w:val="0"/>
      <w:marTop w:val="0"/>
      <w:marBottom w:val="0"/>
      <w:divBdr>
        <w:top w:val="none" w:sz="0" w:space="0" w:color="auto"/>
        <w:left w:val="none" w:sz="0" w:space="0" w:color="auto"/>
        <w:bottom w:val="none" w:sz="0" w:space="0" w:color="auto"/>
        <w:right w:val="none" w:sz="0" w:space="0" w:color="auto"/>
      </w:divBdr>
    </w:div>
    <w:div w:id="1691450238">
      <w:bodyDiv w:val="1"/>
      <w:marLeft w:val="0"/>
      <w:marRight w:val="0"/>
      <w:marTop w:val="0"/>
      <w:marBottom w:val="0"/>
      <w:divBdr>
        <w:top w:val="none" w:sz="0" w:space="0" w:color="auto"/>
        <w:left w:val="none" w:sz="0" w:space="0" w:color="auto"/>
        <w:bottom w:val="none" w:sz="0" w:space="0" w:color="auto"/>
        <w:right w:val="none" w:sz="0" w:space="0" w:color="auto"/>
      </w:divBdr>
      <w:divsChild>
        <w:div w:id="480973805">
          <w:marLeft w:val="480"/>
          <w:marRight w:val="0"/>
          <w:marTop w:val="0"/>
          <w:marBottom w:val="0"/>
          <w:divBdr>
            <w:top w:val="none" w:sz="0" w:space="0" w:color="auto"/>
            <w:left w:val="none" w:sz="0" w:space="0" w:color="auto"/>
            <w:bottom w:val="none" w:sz="0" w:space="0" w:color="auto"/>
            <w:right w:val="none" w:sz="0" w:space="0" w:color="auto"/>
          </w:divBdr>
        </w:div>
        <w:div w:id="89472482">
          <w:marLeft w:val="480"/>
          <w:marRight w:val="0"/>
          <w:marTop w:val="0"/>
          <w:marBottom w:val="0"/>
          <w:divBdr>
            <w:top w:val="none" w:sz="0" w:space="0" w:color="auto"/>
            <w:left w:val="none" w:sz="0" w:space="0" w:color="auto"/>
            <w:bottom w:val="none" w:sz="0" w:space="0" w:color="auto"/>
            <w:right w:val="none" w:sz="0" w:space="0" w:color="auto"/>
          </w:divBdr>
        </w:div>
        <w:div w:id="671564335">
          <w:marLeft w:val="480"/>
          <w:marRight w:val="0"/>
          <w:marTop w:val="0"/>
          <w:marBottom w:val="0"/>
          <w:divBdr>
            <w:top w:val="none" w:sz="0" w:space="0" w:color="auto"/>
            <w:left w:val="none" w:sz="0" w:space="0" w:color="auto"/>
            <w:bottom w:val="none" w:sz="0" w:space="0" w:color="auto"/>
            <w:right w:val="none" w:sz="0" w:space="0" w:color="auto"/>
          </w:divBdr>
        </w:div>
        <w:div w:id="783158619">
          <w:marLeft w:val="480"/>
          <w:marRight w:val="0"/>
          <w:marTop w:val="0"/>
          <w:marBottom w:val="0"/>
          <w:divBdr>
            <w:top w:val="none" w:sz="0" w:space="0" w:color="auto"/>
            <w:left w:val="none" w:sz="0" w:space="0" w:color="auto"/>
            <w:bottom w:val="none" w:sz="0" w:space="0" w:color="auto"/>
            <w:right w:val="none" w:sz="0" w:space="0" w:color="auto"/>
          </w:divBdr>
        </w:div>
        <w:div w:id="1969622803">
          <w:marLeft w:val="480"/>
          <w:marRight w:val="0"/>
          <w:marTop w:val="0"/>
          <w:marBottom w:val="0"/>
          <w:divBdr>
            <w:top w:val="none" w:sz="0" w:space="0" w:color="auto"/>
            <w:left w:val="none" w:sz="0" w:space="0" w:color="auto"/>
            <w:bottom w:val="none" w:sz="0" w:space="0" w:color="auto"/>
            <w:right w:val="none" w:sz="0" w:space="0" w:color="auto"/>
          </w:divBdr>
        </w:div>
        <w:div w:id="1540976117">
          <w:marLeft w:val="480"/>
          <w:marRight w:val="0"/>
          <w:marTop w:val="0"/>
          <w:marBottom w:val="0"/>
          <w:divBdr>
            <w:top w:val="none" w:sz="0" w:space="0" w:color="auto"/>
            <w:left w:val="none" w:sz="0" w:space="0" w:color="auto"/>
            <w:bottom w:val="none" w:sz="0" w:space="0" w:color="auto"/>
            <w:right w:val="none" w:sz="0" w:space="0" w:color="auto"/>
          </w:divBdr>
        </w:div>
        <w:div w:id="1976062571">
          <w:marLeft w:val="480"/>
          <w:marRight w:val="0"/>
          <w:marTop w:val="0"/>
          <w:marBottom w:val="0"/>
          <w:divBdr>
            <w:top w:val="none" w:sz="0" w:space="0" w:color="auto"/>
            <w:left w:val="none" w:sz="0" w:space="0" w:color="auto"/>
            <w:bottom w:val="none" w:sz="0" w:space="0" w:color="auto"/>
            <w:right w:val="none" w:sz="0" w:space="0" w:color="auto"/>
          </w:divBdr>
        </w:div>
        <w:div w:id="20784296">
          <w:marLeft w:val="480"/>
          <w:marRight w:val="0"/>
          <w:marTop w:val="0"/>
          <w:marBottom w:val="0"/>
          <w:divBdr>
            <w:top w:val="none" w:sz="0" w:space="0" w:color="auto"/>
            <w:left w:val="none" w:sz="0" w:space="0" w:color="auto"/>
            <w:bottom w:val="none" w:sz="0" w:space="0" w:color="auto"/>
            <w:right w:val="none" w:sz="0" w:space="0" w:color="auto"/>
          </w:divBdr>
        </w:div>
        <w:div w:id="1181967817">
          <w:marLeft w:val="480"/>
          <w:marRight w:val="0"/>
          <w:marTop w:val="0"/>
          <w:marBottom w:val="0"/>
          <w:divBdr>
            <w:top w:val="none" w:sz="0" w:space="0" w:color="auto"/>
            <w:left w:val="none" w:sz="0" w:space="0" w:color="auto"/>
            <w:bottom w:val="none" w:sz="0" w:space="0" w:color="auto"/>
            <w:right w:val="none" w:sz="0" w:space="0" w:color="auto"/>
          </w:divBdr>
        </w:div>
        <w:div w:id="123164712">
          <w:marLeft w:val="480"/>
          <w:marRight w:val="0"/>
          <w:marTop w:val="0"/>
          <w:marBottom w:val="0"/>
          <w:divBdr>
            <w:top w:val="none" w:sz="0" w:space="0" w:color="auto"/>
            <w:left w:val="none" w:sz="0" w:space="0" w:color="auto"/>
            <w:bottom w:val="none" w:sz="0" w:space="0" w:color="auto"/>
            <w:right w:val="none" w:sz="0" w:space="0" w:color="auto"/>
          </w:divBdr>
        </w:div>
        <w:div w:id="383528441">
          <w:marLeft w:val="480"/>
          <w:marRight w:val="0"/>
          <w:marTop w:val="0"/>
          <w:marBottom w:val="0"/>
          <w:divBdr>
            <w:top w:val="none" w:sz="0" w:space="0" w:color="auto"/>
            <w:left w:val="none" w:sz="0" w:space="0" w:color="auto"/>
            <w:bottom w:val="none" w:sz="0" w:space="0" w:color="auto"/>
            <w:right w:val="none" w:sz="0" w:space="0" w:color="auto"/>
          </w:divBdr>
        </w:div>
        <w:div w:id="900598701">
          <w:marLeft w:val="480"/>
          <w:marRight w:val="0"/>
          <w:marTop w:val="0"/>
          <w:marBottom w:val="0"/>
          <w:divBdr>
            <w:top w:val="none" w:sz="0" w:space="0" w:color="auto"/>
            <w:left w:val="none" w:sz="0" w:space="0" w:color="auto"/>
            <w:bottom w:val="none" w:sz="0" w:space="0" w:color="auto"/>
            <w:right w:val="none" w:sz="0" w:space="0" w:color="auto"/>
          </w:divBdr>
        </w:div>
        <w:div w:id="172186961">
          <w:marLeft w:val="480"/>
          <w:marRight w:val="0"/>
          <w:marTop w:val="0"/>
          <w:marBottom w:val="0"/>
          <w:divBdr>
            <w:top w:val="none" w:sz="0" w:space="0" w:color="auto"/>
            <w:left w:val="none" w:sz="0" w:space="0" w:color="auto"/>
            <w:bottom w:val="none" w:sz="0" w:space="0" w:color="auto"/>
            <w:right w:val="none" w:sz="0" w:space="0" w:color="auto"/>
          </w:divBdr>
        </w:div>
        <w:div w:id="234442016">
          <w:marLeft w:val="480"/>
          <w:marRight w:val="0"/>
          <w:marTop w:val="0"/>
          <w:marBottom w:val="0"/>
          <w:divBdr>
            <w:top w:val="none" w:sz="0" w:space="0" w:color="auto"/>
            <w:left w:val="none" w:sz="0" w:space="0" w:color="auto"/>
            <w:bottom w:val="none" w:sz="0" w:space="0" w:color="auto"/>
            <w:right w:val="none" w:sz="0" w:space="0" w:color="auto"/>
          </w:divBdr>
        </w:div>
        <w:div w:id="1495879357">
          <w:marLeft w:val="480"/>
          <w:marRight w:val="0"/>
          <w:marTop w:val="0"/>
          <w:marBottom w:val="0"/>
          <w:divBdr>
            <w:top w:val="none" w:sz="0" w:space="0" w:color="auto"/>
            <w:left w:val="none" w:sz="0" w:space="0" w:color="auto"/>
            <w:bottom w:val="none" w:sz="0" w:space="0" w:color="auto"/>
            <w:right w:val="none" w:sz="0" w:space="0" w:color="auto"/>
          </w:divBdr>
        </w:div>
        <w:div w:id="1199002122">
          <w:marLeft w:val="480"/>
          <w:marRight w:val="0"/>
          <w:marTop w:val="0"/>
          <w:marBottom w:val="0"/>
          <w:divBdr>
            <w:top w:val="none" w:sz="0" w:space="0" w:color="auto"/>
            <w:left w:val="none" w:sz="0" w:space="0" w:color="auto"/>
            <w:bottom w:val="none" w:sz="0" w:space="0" w:color="auto"/>
            <w:right w:val="none" w:sz="0" w:space="0" w:color="auto"/>
          </w:divBdr>
        </w:div>
        <w:div w:id="1549147567">
          <w:marLeft w:val="480"/>
          <w:marRight w:val="0"/>
          <w:marTop w:val="0"/>
          <w:marBottom w:val="0"/>
          <w:divBdr>
            <w:top w:val="none" w:sz="0" w:space="0" w:color="auto"/>
            <w:left w:val="none" w:sz="0" w:space="0" w:color="auto"/>
            <w:bottom w:val="none" w:sz="0" w:space="0" w:color="auto"/>
            <w:right w:val="none" w:sz="0" w:space="0" w:color="auto"/>
          </w:divBdr>
        </w:div>
        <w:div w:id="1170294738">
          <w:marLeft w:val="480"/>
          <w:marRight w:val="0"/>
          <w:marTop w:val="0"/>
          <w:marBottom w:val="0"/>
          <w:divBdr>
            <w:top w:val="none" w:sz="0" w:space="0" w:color="auto"/>
            <w:left w:val="none" w:sz="0" w:space="0" w:color="auto"/>
            <w:bottom w:val="none" w:sz="0" w:space="0" w:color="auto"/>
            <w:right w:val="none" w:sz="0" w:space="0" w:color="auto"/>
          </w:divBdr>
        </w:div>
        <w:div w:id="1840848455">
          <w:marLeft w:val="480"/>
          <w:marRight w:val="0"/>
          <w:marTop w:val="0"/>
          <w:marBottom w:val="0"/>
          <w:divBdr>
            <w:top w:val="none" w:sz="0" w:space="0" w:color="auto"/>
            <w:left w:val="none" w:sz="0" w:space="0" w:color="auto"/>
            <w:bottom w:val="none" w:sz="0" w:space="0" w:color="auto"/>
            <w:right w:val="none" w:sz="0" w:space="0" w:color="auto"/>
          </w:divBdr>
        </w:div>
        <w:div w:id="336814653">
          <w:marLeft w:val="480"/>
          <w:marRight w:val="0"/>
          <w:marTop w:val="0"/>
          <w:marBottom w:val="0"/>
          <w:divBdr>
            <w:top w:val="none" w:sz="0" w:space="0" w:color="auto"/>
            <w:left w:val="none" w:sz="0" w:space="0" w:color="auto"/>
            <w:bottom w:val="none" w:sz="0" w:space="0" w:color="auto"/>
            <w:right w:val="none" w:sz="0" w:space="0" w:color="auto"/>
          </w:divBdr>
        </w:div>
        <w:div w:id="1598556029">
          <w:marLeft w:val="480"/>
          <w:marRight w:val="0"/>
          <w:marTop w:val="0"/>
          <w:marBottom w:val="0"/>
          <w:divBdr>
            <w:top w:val="none" w:sz="0" w:space="0" w:color="auto"/>
            <w:left w:val="none" w:sz="0" w:space="0" w:color="auto"/>
            <w:bottom w:val="none" w:sz="0" w:space="0" w:color="auto"/>
            <w:right w:val="none" w:sz="0" w:space="0" w:color="auto"/>
          </w:divBdr>
        </w:div>
        <w:div w:id="1318993336">
          <w:marLeft w:val="480"/>
          <w:marRight w:val="0"/>
          <w:marTop w:val="0"/>
          <w:marBottom w:val="0"/>
          <w:divBdr>
            <w:top w:val="none" w:sz="0" w:space="0" w:color="auto"/>
            <w:left w:val="none" w:sz="0" w:space="0" w:color="auto"/>
            <w:bottom w:val="none" w:sz="0" w:space="0" w:color="auto"/>
            <w:right w:val="none" w:sz="0" w:space="0" w:color="auto"/>
          </w:divBdr>
        </w:div>
        <w:div w:id="1237327572">
          <w:marLeft w:val="480"/>
          <w:marRight w:val="0"/>
          <w:marTop w:val="0"/>
          <w:marBottom w:val="0"/>
          <w:divBdr>
            <w:top w:val="none" w:sz="0" w:space="0" w:color="auto"/>
            <w:left w:val="none" w:sz="0" w:space="0" w:color="auto"/>
            <w:bottom w:val="none" w:sz="0" w:space="0" w:color="auto"/>
            <w:right w:val="none" w:sz="0" w:space="0" w:color="auto"/>
          </w:divBdr>
        </w:div>
        <w:div w:id="1189223598">
          <w:marLeft w:val="480"/>
          <w:marRight w:val="0"/>
          <w:marTop w:val="0"/>
          <w:marBottom w:val="0"/>
          <w:divBdr>
            <w:top w:val="none" w:sz="0" w:space="0" w:color="auto"/>
            <w:left w:val="none" w:sz="0" w:space="0" w:color="auto"/>
            <w:bottom w:val="none" w:sz="0" w:space="0" w:color="auto"/>
            <w:right w:val="none" w:sz="0" w:space="0" w:color="auto"/>
          </w:divBdr>
        </w:div>
        <w:div w:id="1656912147">
          <w:marLeft w:val="480"/>
          <w:marRight w:val="0"/>
          <w:marTop w:val="0"/>
          <w:marBottom w:val="0"/>
          <w:divBdr>
            <w:top w:val="none" w:sz="0" w:space="0" w:color="auto"/>
            <w:left w:val="none" w:sz="0" w:space="0" w:color="auto"/>
            <w:bottom w:val="none" w:sz="0" w:space="0" w:color="auto"/>
            <w:right w:val="none" w:sz="0" w:space="0" w:color="auto"/>
          </w:divBdr>
        </w:div>
        <w:div w:id="156387041">
          <w:marLeft w:val="480"/>
          <w:marRight w:val="0"/>
          <w:marTop w:val="0"/>
          <w:marBottom w:val="0"/>
          <w:divBdr>
            <w:top w:val="none" w:sz="0" w:space="0" w:color="auto"/>
            <w:left w:val="none" w:sz="0" w:space="0" w:color="auto"/>
            <w:bottom w:val="none" w:sz="0" w:space="0" w:color="auto"/>
            <w:right w:val="none" w:sz="0" w:space="0" w:color="auto"/>
          </w:divBdr>
        </w:div>
        <w:div w:id="1060833937">
          <w:marLeft w:val="480"/>
          <w:marRight w:val="0"/>
          <w:marTop w:val="0"/>
          <w:marBottom w:val="0"/>
          <w:divBdr>
            <w:top w:val="none" w:sz="0" w:space="0" w:color="auto"/>
            <w:left w:val="none" w:sz="0" w:space="0" w:color="auto"/>
            <w:bottom w:val="none" w:sz="0" w:space="0" w:color="auto"/>
            <w:right w:val="none" w:sz="0" w:space="0" w:color="auto"/>
          </w:divBdr>
        </w:div>
        <w:div w:id="1540044089">
          <w:marLeft w:val="480"/>
          <w:marRight w:val="0"/>
          <w:marTop w:val="0"/>
          <w:marBottom w:val="0"/>
          <w:divBdr>
            <w:top w:val="none" w:sz="0" w:space="0" w:color="auto"/>
            <w:left w:val="none" w:sz="0" w:space="0" w:color="auto"/>
            <w:bottom w:val="none" w:sz="0" w:space="0" w:color="auto"/>
            <w:right w:val="none" w:sz="0" w:space="0" w:color="auto"/>
          </w:divBdr>
        </w:div>
        <w:div w:id="1670211586">
          <w:marLeft w:val="480"/>
          <w:marRight w:val="0"/>
          <w:marTop w:val="0"/>
          <w:marBottom w:val="0"/>
          <w:divBdr>
            <w:top w:val="none" w:sz="0" w:space="0" w:color="auto"/>
            <w:left w:val="none" w:sz="0" w:space="0" w:color="auto"/>
            <w:bottom w:val="none" w:sz="0" w:space="0" w:color="auto"/>
            <w:right w:val="none" w:sz="0" w:space="0" w:color="auto"/>
          </w:divBdr>
        </w:div>
        <w:div w:id="902839677">
          <w:marLeft w:val="480"/>
          <w:marRight w:val="0"/>
          <w:marTop w:val="0"/>
          <w:marBottom w:val="0"/>
          <w:divBdr>
            <w:top w:val="none" w:sz="0" w:space="0" w:color="auto"/>
            <w:left w:val="none" w:sz="0" w:space="0" w:color="auto"/>
            <w:bottom w:val="none" w:sz="0" w:space="0" w:color="auto"/>
            <w:right w:val="none" w:sz="0" w:space="0" w:color="auto"/>
          </w:divBdr>
        </w:div>
        <w:div w:id="88309013">
          <w:marLeft w:val="480"/>
          <w:marRight w:val="0"/>
          <w:marTop w:val="0"/>
          <w:marBottom w:val="0"/>
          <w:divBdr>
            <w:top w:val="none" w:sz="0" w:space="0" w:color="auto"/>
            <w:left w:val="none" w:sz="0" w:space="0" w:color="auto"/>
            <w:bottom w:val="none" w:sz="0" w:space="0" w:color="auto"/>
            <w:right w:val="none" w:sz="0" w:space="0" w:color="auto"/>
          </w:divBdr>
        </w:div>
        <w:div w:id="1074864085">
          <w:marLeft w:val="480"/>
          <w:marRight w:val="0"/>
          <w:marTop w:val="0"/>
          <w:marBottom w:val="0"/>
          <w:divBdr>
            <w:top w:val="none" w:sz="0" w:space="0" w:color="auto"/>
            <w:left w:val="none" w:sz="0" w:space="0" w:color="auto"/>
            <w:bottom w:val="none" w:sz="0" w:space="0" w:color="auto"/>
            <w:right w:val="none" w:sz="0" w:space="0" w:color="auto"/>
          </w:divBdr>
        </w:div>
        <w:div w:id="918251389">
          <w:marLeft w:val="480"/>
          <w:marRight w:val="0"/>
          <w:marTop w:val="0"/>
          <w:marBottom w:val="0"/>
          <w:divBdr>
            <w:top w:val="none" w:sz="0" w:space="0" w:color="auto"/>
            <w:left w:val="none" w:sz="0" w:space="0" w:color="auto"/>
            <w:bottom w:val="none" w:sz="0" w:space="0" w:color="auto"/>
            <w:right w:val="none" w:sz="0" w:space="0" w:color="auto"/>
          </w:divBdr>
        </w:div>
        <w:div w:id="1584144095">
          <w:marLeft w:val="480"/>
          <w:marRight w:val="0"/>
          <w:marTop w:val="0"/>
          <w:marBottom w:val="0"/>
          <w:divBdr>
            <w:top w:val="none" w:sz="0" w:space="0" w:color="auto"/>
            <w:left w:val="none" w:sz="0" w:space="0" w:color="auto"/>
            <w:bottom w:val="none" w:sz="0" w:space="0" w:color="auto"/>
            <w:right w:val="none" w:sz="0" w:space="0" w:color="auto"/>
          </w:divBdr>
        </w:div>
        <w:div w:id="1402826538">
          <w:marLeft w:val="480"/>
          <w:marRight w:val="0"/>
          <w:marTop w:val="0"/>
          <w:marBottom w:val="0"/>
          <w:divBdr>
            <w:top w:val="none" w:sz="0" w:space="0" w:color="auto"/>
            <w:left w:val="none" w:sz="0" w:space="0" w:color="auto"/>
            <w:bottom w:val="none" w:sz="0" w:space="0" w:color="auto"/>
            <w:right w:val="none" w:sz="0" w:space="0" w:color="auto"/>
          </w:divBdr>
        </w:div>
        <w:div w:id="980381297">
          <w:marLeft w:val="480"/>
          <w:marRight w:val="0"/>
          <w:marTop w:val="0"/>
          <w:marBottom w:val="0"/>
          <w:divBdr>
            <w:top w:val="none" w:sz="0" w:space="0" w:color="auto"/>
            <w:left w:val="none" w:sz="0" w:space="0" w:color="auto"/>
            <w:bottom w:val="none" w:sz="0" w:space="0" w:color="auto"/>
            <w:right w:val="none" w:sz="0" w:space="0" w:color="auto"/>
          </w:divBdr>
        </w:div>
        <w:div w:id="3946044">
          <w:marLeft w:val="480"/>
          <w:marRight w:val="0"/>
          <w:marTop w:val="0"/>
          <w:marBottom w:val="0"/>
          <w:divBdr>
            <w:top w:val="none" w:sz="0" w:space="0" w:color="auto"/>
            <w:left w:val="none" w:sz="0" w:space="0" w:color="auto"/>
            <w:bottom w:val="none" w:sz="0" w:space="0" w:color="auto"/>
            <w:right w:val="none" w:sz="0" w:space="0" w:color="auto"/>
          </w:divBdr>
        </w:div>
        <w:div w:id="1069768481">
          <w:marLeft w:val="480"/>
          <w:marRight w:val="0"/>
          <w:marTop w:val="0"/>
          <w:marBottom w:val="0"/>
          <w:divBdr>
            <w:top w:val="none" w:sz="0" w:space="0" w:color="auto"/>
            <w:left w:val="none" w:sz="0" w:space="0" w:color="auto"/>
            <w:bottom w:val="none" w:sz="0" w:space="0" w:color="auto"/>
            <w:right w:val="none" w:sz="0" w:space="0" w:color="auto"/>
          </w:divBdr>
        </w:div>
        <w:div w:id="437917251">
          <w:marLeft w:val="480"/>
          <w:marRight w:val="0"/>
          <w:marTop w:val="0"/>
          <w:marBottom w:val="0"/>
          <w:divBdr>
            <w:top w:val="none" w:sz="0" w:space="0" w:color="auto"/>
            <w:left w:val="none" w:sz="0" w:space="0" w:color="auto"/>
            <w:bottom w:val="none" w:sz="0" w:space="0" w:color="auto"/>
            <w:right w:val="none" w:sz="0" w:space="0" w:color="auto"/>
          </w:divBdr>
        </w:div>
        <w:div w:id="410202379">
          <w:marLeft w:val="480"/>
          <w:marRight w:val="0"/>
          <w:marTop w:val="0"/>
          <w:marBottom w:val="0"/>
          <w:divBdr>
            <w:top w:val="none" w:sz="0" w:space="0" w:color="auto"/>
            <w:left w:val="none" w:sz="0" w:space="0" w:color="auto"/>
            <w:bottom w:val="none" w:sz="0" w:space="0" w:color="auto"/>
            <w:right w:val="none" w:sz="0" w:space="0" w:color="auto"/>
          </w:divBdr>
        </w:div>
        <w:div w:id="371660743">
          <w:marLeft w:val="480"/>
          <w:marRight w:val="0"/>
          <w:marTop w:val="0"/>
          <w:marBottom w:val="0"/>
          <w:divBdr>
            <w:top w:val="none" w:sz="0" w:space="0" w:color="auto"/>
            <w:left w:val="none" w:sz="0" w:space="0" w:color="auto"/>
            <w:bottom w:val="none" w:sz="0" w:space="0" w:color="auto"/>
            <w:right w:val="none" w:sz="0" w:space="0" w:color="auto"/>
          </w:divBdr>
        </w:div>
        <w:div w:id="1093208200">
          <w:marLeft w:val="480"/>
          <w:marRight w:val="0"/>
          <w:marTop w:val="0"/>
          <w:marBottom w:val="0"/>
          <w:divBdr>
            <w:top w:val="none" w:sz="0" w:space="0" w:color="auto"/>
            <w:left w:val="none" w:sz="0" w:space="0" w:color="auto"/>
            <w:bottom w:val="none" w:sz="0" w:space="0" w:color="auto"/>
            <w:right w:val="none" w:sz="0" w:space="0" w:color="auto"/>
          </w:divBdr>
        </w:div>
        <w:div w:id="1609583447">
          <w:marLeft w:val="480"/>
          <w:marRight w:val="0"/>
          <w:marTop w:val="0"/>
          <w:marBottom w:val="0"/>
          <w:divBdr>
            <w:top w:val="none" w:sz="0" w:space="0" w:color="auto"/>
            <w:left w:val="none" w:sz="0" w:space="0" w:color="auto"/>
            <w:bottom w:val="none" w:sz="0" w:space="0" w:color="auto"/>
            <w:right w:val="none" w:sz="0" w:space="0" w:color="auto"/>
          </w:divBdr>
        </w:div>
      </w:divsChild>
    </w:div>
    <w:div w:id="1695502097">
      <w:bodyDiv w:val="1"/>
      <w:marLeft w:val="0"/>
      <w:marRight w:val="0"/>
      <w:marTop w:val="0"/>
      <w:marBottom w:val="0"/>
      <w:divBdr>
        <w:top w:val="none" w:sz="0" w:space="0" w:color="auto"/>
        <w:left w:val="none" w:sz="0" w:space="0" w:color="auto"/>
        <w:bottom w:val="none" w:sz="0" w:space="0" w:color="auto"/>
        <w:right w:val="none" w:sz="0" w:space="0" w:color="auto"/>
      </w:divBdr>
      <w:divsChild>
        <w:div w:id="357701034">
          <w:marLeft w:val="480"/>
          <w:marRight w:val="0"/>
          <w:marTop w:val="0"/>
          <w:marBottom w:val="0"/>
          <w:divBdr>
            <w:top w:val="none" w:sz="0" w:space="0" w:color="auto"/>
            <w:left w:val="none" w:sz="0" w:space="0" w:color="auto"/>
            <w:bottom w:val="none" w:sz="0" w:space="0" w:color="auto"/>
            <w:right w:val="none" w:sz="0" w:space="0" w:color="auto"/>
          </w:divBdr>
        </w:div>
        <w:div w:id="703363879">
          <w:marLeft w:val="480"/>
          <w:marRight w:val="0"/>
          <w:marTop w:val="0"/>
          <w:marBottom w:val="0"/>
          <w:divBdr>
            <w:top w:val="none" w:sz="0" w:space="0" w:color="auto"/>
            <w:left w:val="none" w:sz="0" w:space="0" w:color="auto"/>
            <w:bottom w:val="none" w:sz="0" w:space="0" w:color="auto"/>
            <w:right w:val="none" w:sz="0" w:space="0" w:color="auto"/>
          </w:divBdr>
        </w:div>
        <w:div w:id="731999983">
          <w:marLeft w:val="480"/>
          <w:marRight w:val="0"/>
          <w:marTop w:val="0"/>
          <w:marBottom w:val="0"/>
          <w:divBdr>
            <w:top w:val="none" w:sz="0" w:space="0" w:color="auto"/>
            <w:left w:val="none" w:sz="0" w:space="0" w:color="auto"/>
            <w:bottom w:val="none" w:sz="0" w:space="0" w:color="auto"/>
            <w:right w:val="none" w:sz="0" w:space="0" w:color="auto"/>
          </w:divBdr>
        </w:div>
        <w:div w:id="1817607243">
          <w:marLeft w:val="480"/>
          <w:marRight w:val="0"/>
          <w:marTop w:val="0"/>
          <w:marBottom w:val="0"/>
          <w:divBdr>
            <w:top w:val="none" w:sz="0" w:space="0" w:color="auto"/>
            <w:left w:val="none" w:sz="0" w:space="0" w:color="auto"/>
            <w:bottom w:val="none" w:sz="0" w:space="0" w:color="auto"/>
            <w:right w:val="none" w:sz="0" w:space="0" w:color="auto"/>
          </w:divBdr>
        </w:div>
        <w:div w:id="1717124329">
          <w:marLeft w:val="480"/>
          <w:marRight w:val="0"/>
          <w:marTop w:val="0"/>
          <w:marBottom w:val="0"/>
          <w:divBdr>
            <w:top w:val="none" w:sz="0" w:space="0" w:color="auto"/>
            <w:left w:val="none" w:sz="0" w:space="0" w:color="auto"/>
            <w:bottom w:val="none" w:sz="0" w:space="0" w:color="auto"/>
            <w:right w:val="none" w:sz="0" w:space="0" w:color="auto"/>
          </w:divBdr>
        </w:div>
        <w:div w:id="1175850477">
          <w:marLeft w:val="480"/>
          <w:marRight w:val="0"/>
          <w:marTop w:val="0"/>
          <w:marBottom w:val="0"/>
          <w:divBdr>
            <w:top w:val="none" w:sz="0" w:space="0" w:color="auto"/>
            <w:left w:val="none" w:sz="0" w:space="0" w:color="auto"/>
            <w:bottom w:val="none" w:sz="0" w:space="0" w:color="auto"/>
            <w:right w:val="none" w:sz="0" w:space="0" w:color="auto"/>
          </w:divBdr>
        </w:div>
        <w:div w:id="1373770808">
          <w:marLeft w:val="480"/>
          <w:marRight w:val="0"/>
          <w:marTop w:val="0"/>
          <w:marBottom w:val="0"/>
          <w:divBdr>
            <w:top w:val="none" w:sz="0" w:space="0" w:color="auto"/>
            <w:left w:val="none" w:sz="0" w:space="0" w:color="auto"/>
            <w:bottom w:val="none" w:sz="0" w:space="0" w:color="auto"/>
            <w:right w:val="none" w:sz="0" w:space="0" w:color="auto"/>
          </w:divBdr>
        </w:div>
        <w:div w:id="1073893905">
          <w:marLeft w:val="480"/>
          <w:marRight w:val="0"/>
          <w:marTop w:val="0"/>
          <w:marBottom w:val="0"/>
          <w:divBdr>
            <w:top w:val="none" w:sz="0" w:space="0" w:color="auto"/>
            <w:left w:val="none" w:sz="0" w:space="0" w:color="auto"/>
            <w:bottom w:val="none" w:sz="0" w:space="0" w:color="auto"/>
            <w:right w:val="none" w:sz="0" w:space="0" w:color="auto"/>
          </w:divBdr>
        </w:div>
        <w:div w:id="1753621259">
          <w:marLeft w:val="480"/>
          <w:marRight w:val="0"/>
          <w:marTop w:val="0"/>
          <w:marBottom w:val="0"/>
          <w:divBdr>
            <w:top w:val="none" w:sz="0" w:space="0" w:color="auto"/>
            <w:left w:val="none" w:sz="0" w:space="0" w:color="auto"/>
            <w:bottom w:val="none" w:sz="0" w:space="0" w:color="auto"/>
            <w:right w:val="none" w:sz="0" w:space="0" w:color="auto"/>
          </w:divBdr>
        </w:div>
        <w:div w:id="1728795650">
          <w:marLeft w:val="480"/>
          <w:marRight w:val="0"/>
          <w:marTop w:val="0"/>
          <w:marBottom w:val="0"/>
          <w:divBdr>
            <w:top w:val="none" w:sz="0" w:space="0" w:color="auto"/>
            <w:left w:val="none" w:sz="0" w:space="0" w:color="auto"/>
            <w:bottom w:val="none" w:sz="0" w:space="0" w:color="auto"/>
            <w:right w:val="none" w:sz="0" w:space="0" w:color="auto"/>
          </w:divBdr>
        </w:div>
        <w:div w:id="1935285180">
          <w:marLeft w:val="480"/>
          <w:marRight w:val="0"/>
          <w:marTop w:val="0"/>
          <w:marBottom w:val="0"/>
          <w:divBdr>
            <w:top w:val="none" w:sz="0" w:space="0" w:color="auto"/>
            <w:left w:val="none" w:sz="0" w:space="0" w:color="auto"/>
            <w:bottom w:val="none" w:sz="0" w:space="0" w:color="auto"/>
            <w:right w:val="none" w:sz="0" w:space="0" w:color="auto"/>
          </w:divBdr>
        </w:div>
        <w:div w:id="400059086">
          <w:marLeft w:val="480"/>
          <w:marRight w:val="0"/>
          <w:marTop w:val="0"/>
          <w:marBottom w:val="0"/>
          <w:divBdr>
            <w:top w:val="none" w:sz="0" w:space="0" w:color="auto"/>
            <w:left w:val="none" w:sz="0" w:space="0" w:color="auto"/>
            <w:bottom w:val="none" w:sz="0" w:space="0" w:color="auto"/>
            <w:right w:val="none" w:sz="0" w:space="0" w:color="auto"/>
          </w:divBdr>
        </w:div>
        <w:div w:id="2113166164">
          <w:marLeft w:val="480"/>
          <w:marRight w:val="0"/>
          <w:marTop w:val="0"/>
          <w:marBottom w:val="0"/>
          <w:divBdr>
            <w:top w:val="none" w:sz="0" w:space="0" w:color="auto"/>
            <w:left w:val="none" w:sz="0" w:space="0" w:color="auto"/>
            <w:bottom w:val="none" w:sz="0" w:space="0" w:color="auto"/>
            <w:right w:val="none" w:sz="0" w:space="0" w:color="auto"/>
          </w:divBdr>
        </w:div>
        <w:div w:id="1490944451">
          <w:marLeft w:val="480"/>
          <w:marRight w:val="0"/>
          <w:marTop w:val="0"/>
          <w:marBottom w:val="0"/>
          <w:divBdr>
            <w:top w:val="none" w:sz="0" w:space="0" w:color="auto"/>
            <w:left w:val="none" w:sz="0" w:space="0" w:color="auto"/>
            <w:bottom w:val="none" w:sz="0" w:space="0" w:color="auto"/>
            <w:right w:val="none" w:sz="0" w:space="0" w:color="auto"/>
          </w:divBdr>
        </w:div>
        <w:div w:id="532961707">
          <w:marLeft w:val="480"/>
          <w:marRight w:val="0"/>
          <w:marTop w:val="0"/>
          <w:marBottom w:val="0"/>
          <w:divBdr>
            <w:top w:val="none" w:sz="0" w:space="0" w:color="auto"/>
            <w:left w:val="none" w:sz="0" w:space="0" w:color="auto"/>
            <w:bottom w:val="none" w:sz="0" w:space="0" w:color="auto"/>
            <w:right w:val="none" w:sz="0" w:space="0" w:color="auto"/>
          </w:divBdr>
        </w:div>
        <w:div w:id="334378706">
          <w:marLeft w:val="480"/>
          <w:marRight w:val="0"/>
          <w:marTop w:val="0"/>
          <w:marBottom w:val="0"/>
          <w:divBdr>
            <w:top w:val="none" w:sz="0" w:space="0" w:color="auto"/>
            <w:left w:val="none" w:sz="0" w:space="0" w:color="auto"/>
            <w:bottom w:val="none" w:sz="0" w:space="0" w:color="auto"/>
            <w:right w:val="none" w:sz="0" w:space="0" w:color="auto"/>
          </w:divBdr>
        </w:div>
        <w:div w:id="902760448">
          <w:marLeft w:val="480"/>
          <w:marRight w:val="0"/>
          <w:marTop w:val="0"/>
          <w:marBottom w:val="0"/>
          <w:divBdr>
            <w:top w:val="none" w:sz="0" w:space="0" w:color="auto"/>
            <w:left w:val="none" w:sz="0" w:space="0" w:color="auto"/>
            <w:bottom w:val="none" w:sz="0" w:space="0" w:color="auto"/>
            <w:right w:val="none" w:sz="0" w:space="0" w:color="auto"/>
          </w:divBdr>
        </w:div>
        <w:div w:id="1848472323">
          <w:marLeft w:val="480"/>
          <w:marRight w:val="0"/>
          <w:marTop w:val="0"/>
          <w:marBottom w:val="0"/>
          <w:divBdr>
            <w:top w:val="none" w:sz="0" w:space="0" w:color="auto"/>
            <w:left w:val="none" w:sz="0" w:space="0" w:color="auto"/>
            <w:bottom w:val="none" w:sz="0" w:space="0" w:color="auto"/>
            <w:right w:val="none" w:sz="0" w:space="0" w:color="auto"/>
          </w:divBdr>
        </w:div>
        <w:div w:id="1817380683">
          <w:marLeft w:val="480"/>
          <w:marRight w:val="0"/>
          <w:marTop w:val="0"/>
          <w:marBottom w:val="0"/>
          <w:divBdr>
            <w:top w:val="none" w:sz="0" w:space="0" w:color="auto"/>
            <w:left w:val="none" w:sz="0" w:space="0" w:color="auto"/>
            <w:bottom w:val="none" w:sz="0" w:space="0" w:color="auto"/>
            <w:right w:val="none" w:sz="0" w:space="0" w:color="auto"/>
          </w:divBdr>
        </w:div>
        <w:div w:id="1310327566">
          <w:marLeft w:val="480"/>
          <w:marRight w:val="0"/>
          <w:marTop w:val="0"/>
          <w:marBottom w:val="0"/>
          <w:divBdr>
            <w:top w:val="none" w:sz="0" w:space="0" w:color="auto"/>
            <w:left w:val="none" w:sz="0" w:space="0" w:color="auto"/>
            <w:bottom w:val="none" w:sz="0" w:space="0" w:color="auto"/>
            <w:right w:val="none" w:sz="0" w:space="0" w:color="auto"/>
          </w:divBdr>
        </w:div>
        <w:div w:id="847905572">
          <w:marLeft w:val="480"/>
          <w:marRight w:val="0"/>
          <w:marTop w:val="0"/>
          <w:marBottom w:val="0"/>
          <w:divBdr>
            <w:top w:val="none" w:sz="0" w:space="0" w:color="auto"/>
            <w:left w:val="none" w:sz="0" w:space="0" w:color="auto"/>
            <w:bottom w:val="none" w:sz="0" w:space="0" w:color="auto"/>
            <w:right w:val="none" w:sz="0" w:space="0" w:color="auto"/>
          </w:divBdr>
        </w:div>
        <w:div w:id="219095179">
          <w:marLeft w:val="480"/>
          <w:marRight w:val="0"/>
          <w:marTop w:val="0"/>
          <w:marBottom w:val="0"/>
          <w:divBdr>
            <w:top w:val="none" w:sz="0" w:space="0" w:color="auto"/>
            <w:left w:val="none" w:sz="0" w:space="0" w:color="auto"/>
            <w:bottom w:val="none" w:sz="0" w:space="0" w:color="auto"/>
            <w:right w:val="none" w:sz="0" w:space="0" w:color="auto"/>
          </w:divBdr>
        </w:div>
        <w:div w:id="1936553412">
          <w:marLeft w:val="480"/>
          <w:marRight w:val="0"/>
          <w:marTop w:val="0"/>
          <w:marBottom w:val="0"/>
          <w:divBdr>
            <w:top w:val="none" w:sz="0" w:space="0" w:color="auto"/>
            <w:left w:val="none" w:sz="0" w:space="0" w:color="auto"/>
            <w:bottom w:val="none" w:sz="0" w:space="0" w:color="auto"/>
            <w:right w:val="none" w:sz="0" w:space="0" w:color="auto"/>
          </w:divBdr>
        </w:div>
        <w:div w:id="498931506">
          <w:marLeft w:val="480"/>
          <w:marRight w:val="0"/>
          <w:marTop w:val="0"/>
          <w:marBottom w:val="0"/>
          <w:divBdr>
            <w:top w:val="none" w:sz="0" w:space="0" w:color="auto"/>
            <w:left w:val="none" w:sz="0" w:space="0" w:color="auto"/>
            <w:bottom w:val="none" w:sz="0" w:space="0" w:color="auto"/>
            <w:right w:val="none" w:sz="0" w:space="0" w:color="auto"/>
          </w:divBdr>
        </w:div>
        <w:div w:id="1508905995">
          <w:marLeft w:val="480"/>
          <w:marRight w:val="0"/>
          <w:marTop w:val="0"/>
          <w:marBottom w:val="0"/>
          <w:divBdr>
            <w:top w:val="none" w:sz="0" w:space="0" w:color="auto"/>
            <w:left w:val="none" w:sz="0" w:space="0" w:color="auto"/>
            <w:bottom w:val="none" w:sz="0" w:space="0" w:color="auto"/>
            <w:right w:val="none" w:sz="0" w:space="0" w:color="auto"/>
          </w:divBdr>
        </w:div>
        <w:div w:id="2066444551">
          <w:marLeft w:val="480"/>
          <w:marRight w:val="0"/>
          <w:marTop w:val="0"/>
          <w:marBottom w:val="0"/>
          <w:divBdr>
            <w:top w:val="none" w:sz="0" w:space="0" w:color="auto"/>
            <w:left w:val="none" w:sz="0" w:space="0" w:color="auto"/>
            <w:bottom w:val="none" w:sz="0" w:space="0" w:color="auto"/>
            <w:right w:val="none" w:sz="0" w:space="0" w:color="auto"/>
          </w:divBdr>
        </w:div>
        <w:div w:id="1126581251">
          <w:marLeft w:val="480"/>
          <w:marRight w:val="0"/>
          <w:marTop w:val="0"/>
          <w:marBottom w:val="0"/>
          <w:divBdr>
            <w:top w:val="none" w:sz="0" w:space="0" w:color="auto"/>
            <w:left w:val="none" w:sz="0" w:space="0" w:color="auto"/>
            <w:bottom w:val="none" w:sz="0" w:space="0" w:color="auto"/>
            <w:right w:val="none" w:sz="0" w:space="0" w:color="auto"/>
          </w:divBdr>
        </w:div>
        <w:div w:id="1018192487">
          <w:marLeft w:val="480"/>
          <w:marRight w:val="0"/>
          <w:marTop w:val="0"/>
          <w:marBottom w:val="0"/>
          <w:divBdr>
            <w:top w:val="none" w:sz="0" w:space="0" w:color="auto"/>
            <w:left w:val="none" w:sz="0" w:space="0" w:color="auto"/>
            <w:bottom w:val="none" w:sz="0" w:space="0" w:color="auto"/>
            <w:right w:val="none" w:sz="0" w:space="0" w:color="auto"/>
          </w:divBdr>
        </w:div>
        <w:div w:id="1090546096">
          <w:marLeft w:val="480"/>
          <w:marRight w:val="0"/>
          <w:marTop w:val="0"/>
          <w:marBottom w:val="0"/>
          <w:divBdr>
            <w:top w:val="none" w:sz="0" w:space="0" w:color="auto"/>
            <w:left w:val="none" w:sz="0" w:space="0" w:color="auto"/>
            <w:bottom w:val="none" w:sz="0" w:space="0" w:color="auto"/>
            <w:right w:val="none" w:sz="0" w:space="0" w:color="auto"/>
          </w:divBdr>
        </w:div>
        <w:div w:id="752162818">
          <w:marLeft w:val="480"/>
          <w:marRight w:val="0"/>
          <w:marTop w:val="0"/>
          <w:marBottom w:val="0"/>
          <w:divBdr>
            <w:top w:val="none" w:sz="0" w:space="0" w:color="auto"/>
            <w:left w:val="none" w:sz="0" w:space="0" w:color="auto"/>
            <w:bottom w:val="none" w:sz="0" w:space="0" w:color="auto"/>
            <w:right w:val="none" w:sz="0" w:space="0" w:color="auto"/>
          </w:divBdr>
        </w:div>
        <w:div w:id="497384726">
          <w:marLeft w:val="480"/>
          <w:marRight w:val="0"/>
          <w:marTop w:val="0"/>
          <w:marBottom w:val="0"/>
          <w:divBdr>
            <w:top w:val="none" w:sz="0" w:space="0" w:color="auto"/>
            <w:left w:val="none" w:sz="0" w:space="0" w:color="auto"/>
            <w:bottom w:val="none" w:sz="0" w:space="0" w:color="auto"/>
            <w:right w:val="none" w:sz="0" w:space="0" w:color="auto"/>
          </w:divBdr>
        </w:div>
        <w:div w:id="1814104409">
          <w:marLeft w:val="480"/>
          <w:marRight w:val="0"/>
          <w:marTop w:val="0"/>
          <w:marBottom w:val="0"/>
          <w:divBdr>
            <w:top w:val="none" w:sz="0" w:space="0" w:color="auto"/>
            <w:left w:val="none" w:sz="0" w:space="0" w:color="auto"/>
            <w:bottom w:val="none" w:sz="0" w:space="0" w:color="auto"/>
            <w:right w:val="none" w:sz="0" w:space="0" w:color="auto"/>
          </w:divBdr>
        </w:div>
        <w:div w:id="711734812">
          <w:marLeft w:val="480"/>
          <w:marRight w:val="0"/>
          <w:marTop w:val="0"/>
          <w:marBottom w:val="0"/>
          <w:divBdr>
            <w:top w:val="none" w:sz="0" w:space="0" w:color="auto"/>
            <w:left w:val="none" w:sz="0" w:space="0" w:color="auto"/>
            <w:bottom w:val="none" w:sz="0" w:space="0" w:color="auto"/>
            <w:right w:val="none" w:sz="0" w:space="0" w:color="auto"/>
          </w:divBdr>
        </w:div>
        <w:div w:id="1946108752">
          <w:marLeft w:val="480"/>
          <w:marRight w:val="0"/>
          <w:marTop w:val="0"/>
          <w:marBottom w:val="0"/>
          <w:divBdr>
            <w:top w:val="none" w:sz="0" w:space="0" w:color="auto"/>
            <w:left w:val="none" w:sz="0" w:space="0" w:color="auto"/>
            <w:bottom w:val="none" w:sz="0" w:space="0" w:color="auto"/>
            <w:right w:val="none" w:sz="0" w:space="0" w:color="auto"/>
          </w:divBdr>
        </w:div>
        <w:div w:id="2095516228">
          <w:marLeft w:val="480"/>
          <w:marRight w:val="0"/>
          <w:marTop w:val="0"/>
          <w:marBottom w:val="0"/>
          <w:divBdr>
            <w:top w:val="none" w:sz="0" w:space="0" w:color="auto"/>
            <w:left w:val="none" w:sz="0" w:space="0" w:color="auto"/>
            <w:bottom w:val="none" w:sz="0" w:space="0" w:color="auto"/>
            <w:right w:val="none" w:sz="0" w:space="0" w:color="auto"/>
          </w:divBdr>
        </w:div>
        <w:div w:id="1668634063">
          <w:marLeft w:val="480"/>
          <w:marRight w:val="0"/>
          <w:marTop w:val="0"/>
          <w:marBottom w:val="0"/>
          <w:divBdr>
            <w:top w:val="none" w:sz="0" w:space="0" w:color="auto"/>
            <w:left w:val="none" w:sz="0" w:space="0" w:color="auto"/>
            <w:bottom w:val="none" w:sz="0" w:space="0" w:color="auto"/>
            <w:right w:val="none" w:sz="0" w:space="0" w:color="auto"/>
          </w:divBdr>
        </w:div>
        <w:div w:id="130756934">
          <w:marLeft w:val="480"/>
          <w:marRight w:val="0"/>
          <w:marTop w:val="0"/>
          <w:marBottom w:val="0"/>
          <w:divBdr>
            <w:top w:val="none" w:sz="0" w:space="0" w:color="auto"/>
            <w:left w:val="none" w:sz="0" w:space="0" w:color="auto"/>
            <w:bottom w:val="none" w:sz="0" w:space="0" w:color="auto"/>
            <w:right w:val="none" w:sz="0" w:space="0" w:color="auto"/>
          </w:divBdr>
        </w:div>
        <w:div w:id="1319310773">
          <w:marLeft w:val="480"/>
          <w:marRight w:val="0"/>
          <w:marTop w:val="0"/>
          <w:marBottom w:val="0"/>
          <w:divBdr>
            <w:top w:val="none" w:sz="0" w:space="0" w:color="auto"/>
            <w:left w:val="none" w:sz="0" w:space="0" w:color="auto"/>
            <w:bottom w:val="none" w:sz="0" w:space="0" w:color="auto"/>
            <w:right w:val="none" w:sz="0" w:space="0" w:color="auto"/>
          </w:divBdr>
        </w:div>
        <w:div w:id="1372271252">
          <w:marLeft w:val="480"/>
          <w:marRight w:val="0"/>
          <w:marTop w:val="0"/>
          <w:marBottom w:val="0"/>
          <w:divBdr>
            <w:top w:val="none" w:sz="0" w:space="0" w:color="auto"/>
            <w:left w:val="none" w:sz="0" w:space="0" w:color="auto"/>
            <w:bottom w:val="none" w:sz="0" w:space="0" w:color="auto"/>
            <w:right w:val="none" w:sz="0" w:space="0" w:color="auto"/>
          </w:divBdr>
        </w:div>
        <w:div w:id="2096317580">
          <w:marLeft w:val="480"/>
          <w:marRight w:val="0"/>
          <w:marTop w:val="0"/>
          <w:marBottom w:val="0"/>
          <w:divBdr>
            <w:top w:val="none" w:sz="0" w:space="0" w:color="auto"/>
            <w:left w:val="none" w:sz="0" w:space="0" w:color="auto"/>
            <w:bottom w:val="none" w:sz="0" w:space="0" w:color="auto"/>
            <w:right w:val="none" w:sz="0" w:space="0" w:color="auto"/>
          </w:divBdr>
        </w:div>
        <w:div w:id="967515882">
          <w:marLeft w:val="480"/>
          <w:marRight w:val="0"/>
          <w:marTop w:val="0"/>
          <w:marBottom w:val="0"/>
          <w:divBdr>
            <w:top w:val="none" w:sz="0" w:space="0" w:color="auto"/>
            <w:left w:val="none" w:sz="0" w:space="0" w:color="auto"/>
            <w:bottom w:val="none" w:sz="0" w:space="0" w:color="auto"/>
            <w:right w:val="none" w:sz="0" w:space="0" w:color="auto"/>
          </w:divBdr>
        </w:div>
        <w:div w:id="430663821">
          <w:marLeft w:val="480"/>
          <w:marRight w:val="0"/>
          <w:marTop w:val="0"/>
          <w:marBottom w:val="0"/>
          <w:divBdr>
            <w:top w:val="none" w:sz="0" w:space="0" w:color="auto"/>
            <w:left w:val="none" w:sz="0" w:space="0" w:color="auto"/>
            <w:bottom w:val="none" w:sz="0" w:space="0" w:color="auto"/>
            <w:right w:val="none" w:sz="0" w:space="0" w:color="auto"/>
          </w:divBdr>
        </w:div>
        <w:div w:id="89132964">
          <w:marLeft w:val="480"/>
          <w:marRight w:val="0"/>
          <w:marTop w:val="0"/>
          <w:marBottom w:val="0"/>
          <w:divBdr>
            <w:top w:val="none" w:sz="0" w:space="0" w:color="auto"/>
            <w:left w:val="none" w:sz="0" w:space="0" w:color="auto"/>
            <w:bottom w:val="none" w:sz="0" w:space="0" w:color="auto"/>
            <w:right w:val="none" w:sz="0" w:space="0" w:color="auto"/>
          </w:divBdr>
        </w:div>
        <w:div w:id="91051366">
          <w:marLeft w:val="480"/>
          <w:marRight w:val="0"/>
          <w:marTop w:val="0"/>
          <w:marBottom w:val="0"/>
          <w:divBdr>
            <w:top w:val="none" w:sz="0" w:space="0" w:color="auto"/>
            <w:left w:val="none" w:sz="0" w:space="0" w:color="auto"/>
            <w:bottom w:val="none" w:sz="0" w:space="0" w:color="auto"/>
            <w:right w:val="none" w:sz="0" w:space="0" w:color="auto"/>
          </w:divBdr>
        </w:div>
        <w:div w:id="1584342323">
          <w:marLeft w:val="480"/>
          <w:marRight w:val="0"/>
          <w:marTop w:val="0"/>
          <w:marBottom w:val="0"/>
          <w:divBdr>
            <w:top w:val="none" w:sz="0" w:space="0" w:color="auto"/>
            <w:left w:val="none" w:sz="0" w:space="0" w:color="auto"/>
            <w:bottom w:val="none" w:sz="0" w:space="0" w:color="auto"/>
            <w:right w:val="none" w:sz="0" w:space="0" w:color="auto"/>
          </w:divBdr>
        </w:div>
        <w:div w:id="363096725">
          <w:marLeft w:val="480"/>
          <w:marRight w:val="0"/>
          <w:marTop w:val="0"/>
          <w:marBottom w:val="0"/>
          <w:divBdr>
            <w:top w:val="none" w:sz="0" w:space="0" w:color="auto"/>
            <w:left w:val="none" w:sz="0" w:space="0" w:color="auto"/>
            <w:bottom w:val="none" w:sz="0" w:space="0" w:color="auto"/>
            <w:right w:val="none" w:sz="0" w:space="0" w:color="auto"/>
          </w:divBdr>
        </w:div>
        <w:div w:id="146438177">
          <w:marLeft w:val="480"/>
          <w:marRight w:val="0"/>
          <w:marTop w:val="0"/>
          <w:marBottom w:val="0"/>
          <w:divBdr>
            <w:top w:val="none" w:sz="0" w:space="0" w:color="auto"/>
            <w:left w:val="none" w:sz="0" w:space="0" w:color="auto"/>
            <w:bottom w:val="none" w:sz="0" w:space="0" w:color="auto"/>
            <w:right w:val="none" w:sz="0" w:space="0" w:color="auto"/>
          </w:divBdr>
        </w:div>
        <w:div w:id="1165436333">
          <w:marLeft w:val="480"/>
          <w:marRight w:val="0"/>
          <w:marTop w:val="0"/>
          <w:marBottom w:val="0"/>
          <w:divBdr>
            <w:top w:val="none" w:sz="0" w:space="0" w:color="auto"/>
            <w:left w:val="none" w:sz="0" w:space="0" w:color="auto"/>
            <w:bottom w:val="none" w:sz="0" w:space="0" w:color="auto"/>
            <w:right w:val="none" w:sz="0" w:space="0" w:color="auto"/>
          </w:divBdr>
        </w:div>
        <w:div w:id="1860048772">
          <w:marLeft w:val="480"/>
          <w:marRight w:val="0"/>
          <w:marTop w:val="0"/>
          <w:marBottom w:val="0"/>
          <w:divBdr>
            <w:top w:val="none" w:sz="0" w:space="0" w:color="auto"/>
            <w:left w:val="none" w:sz="0" w:space="0" w:color="auto"/>
            <w:bottom w:val="none" w:sz="0" w:space="0" w:color="auto"/>
            <w:right w:val="none" w:sz="0" w:space="0" w:color="auto"/>
          </w:divBdr>
        </w:div>
        <w:div w:id="643005207">
          <w:marLeft w:val="480"/>
          <w:marRight w:val="0"/>
          <w:marTop w:val="0"/>
          <w:marBottom w:val="0"/>
          <w:divBdr>
            <w:top w:val="none" w:sz="0" w:space="0" w:color="auto"/>
            <w:left w:val="none" w:sz="0" w:space="0" w:color="auto"/>
            <w:bottom w:val="none" w:sz="0" w:space="0" w:color="auto"/>
            <w:right w:val="none" w:sz="0" w:space="0" w:color="auto"/>
          </w:divBdr>
        </w:div>
        <w:div w:id="1059671377">
          <w:marLeft w:val="480"/>
          <w:marRight w:val="0"/>
          <w:marTop w:val="0"/>
          <w:marBottom w:val="0"/>
          <w:divBdr>
            <w:top w:val="none" w:sz="0" w:space="0" w:color="auto"/>
            <w:left w:val="none" w:sz="0" w:space="0" w:color="auto"/>
            <w:bottom w:val="none" w:sz="0" w:space="0" w:color="auto"/>
            <w:right w:val="none" w:sz="0" w:space="0" w:color="auto"/>
          </w:divBdr>
        </w:div>
        <w:div w:id="692727577">
          <w:marLeft w:val="480"/>
          <w:marRight w:val="0"/>
          <w:marTop w:val="0"/>
          <w:marBottom w:val="0"/>
          <w:divBdr>
            <w:top w:val="none" w:sz="0" w:space="0" w:color="auto"/>
            <w:left w:val="none" w:sz="0" w:space="0" w:color="auto"/>
            <w:bottom w:val="none" w:sz="0" w:space="0" w:color="auto"/>
            <w:right w:val="none" w:sz="0" w:space="0" w:color="auto"/>
          </w:divBdr>
        </w:div>
        <w:div w:id="1969699531">
          <w:marLeft w:val="480"/>
          <w:marRight w:val="0"/>
          <w:marTop w:val="0"/>
          <w:marBottom w:val="0"/>
          <w:divBdr>
            <w:top w:val="none" w:sz="0" w:space="0" w:color="auto"/>
            <w:left w:val="none" w:sz="0" w:space="0" w:color="auto"/>
            <w:bottom w:val="none" w:sz="0" w:space="0" w:color="auto"/>
            <w:right w:val="none" w:sz="0" w:space="0" w:color="auto"/>
          </w:divBdr>
        </w:div>
        <w:div w:id="529684242">
          <w:marLeft w:val="480"/>
          <w:marRight w:val="0"/>
          <w:marTop w:val="0"/>
          <w:marBottom w:val="0"/>
          <w:divBdr>
            <w:top w:val="none" w:sz="0" w:space="0" w:color="auto"/>
            <w:left w:val="none" w:sz="0" w:space="0" w:color="auto"/>
            <w:bottom w:val="none" w:sz="0" w:space="0" w:color="auto"/>
            <w:right w:val="none" w:sz="0" w:space="0" w:color="auto"/>
          </w:divBdr>
        </w:div>
      </w:divsChild>
    </w:div>
    <w:div w:id="1696928163">
      <w:bodyDiv w:val="1"/>
      <w:marLeft w:val="0"/>
      <w:marRight w:val="0"/>
      <w:marTop w:val="0"/>
      <w:marBottom w:val="0"/>
      <w:divBdr>
        <w:top w:val="none" w:sz="0" w:space="0" w:color="auto"/>
        <w:left w:val="none" w:sz="0" w:space="0" w:color="auto"/>
        <w:bottom w:val="none" w:sz="0" w:space="0" w:color="auto"/>
        <w:right w:val="none" w:sz="0" w:space="0" w:color="auto"/>
      </w:divBdr>
    </w:div>
    <w:div w:id="1698316079">
      <w:bodyDiv w:val="1"/>
      <w:marLeft w:val="0"/>
      <w:marRight w:val="0"/>
      <w:marTop w:val="0"/>
      <w:marBottom w:val="0"/>
      <w:divBdr>
        <w:top w:val="none" w:sz="0" w:space="0" w:color="auto"/>
        <w:left w:val="none" w:sz="0" w:space="0" w:color="auto"/>
        <w:bottom w:val="none" w:sz="0" w:space="0" w:color="auto"/>
        <w:right w:val="none" w:sz="0" w:space="0" w:color="auto"/>
      </w:divBdr>
    </w:div>
    <w:div w:id="1699575135">
      <w:bodyDiv w:val="1"/>
      <w:marLeft w:val="0"/>
      <w:marRight w:val="0"/>
      <w:marTop w:val="0"/>
      <w:marBottom w:val="0"/>
      <w:divBdr>
        <w:top w:val="none" w:sz="0" w:space="0" w:color="auto"/>
        <w:left w:val="none" w:sz="0" w:space="0" w:color="auto"/>
        <w:bottom w:val="none" w:sz="0" w:space="0" w:color="auto"/>
        <w:right w:val="none" w:sz="0" w:space="0" w:color="auto"/>
      </w:divBdr>
    </w:div>
    <w:div w:id="1701542415">
      <w:bodyDiv w:val="1"/>
      <w:marLeft w:val="0"/>
      <w:marRight w:val="0"/>
      <w:marTop w:val="0"/>
      <w:marBottom w:val="0"/>
      <w:divBdr>
        <w:top w:val="none" w:sz="0" w:space="0" w:color="auto"/>
        <w:left w:val="none" w:sz="0" w:space="0" w:color="auto"/>
        <w:bottom w:val="none" w:sz="0" w:space="0" w:color="auto"/>
        <w:right w:val="none" w:sz="0" w:space="0" w:color="auto"/>
      </w:divBdr>
    </w:div>
    <w:div w:id="1705056040">
      <w:bodyDiv w:val="1"/>
      <w:marLeft w:val="0"/>
      <w:marRight w:val="0"/>
      <w:marTop w:val="0"/>
      <w:marBottom w:val="0"/>
      <w:divBdr>
        <w:top w:val="none" w:sz="0" w:space="0" w:color="auto"/>
        <w:left w:val="none" w:sz="0" w:space="0" w:color="auto"/>
        <w:bottom w:val="none" w:sz="0" w:space="0" w:color="auto"/>
        <w:right w:val="none" w:sz="0" w:space="0" w:color="auto"/>
      </w:divBdr>
    </w:div>
    <w:div w:id="1707442064">
      <w:bodyDiv w:val="1"/>
      <w:marLeft w:val="0"/>
      <w:marRight w:val="0"/>
      <w:marTop w:val="0"/>
      <w:marBottom w:val="0"/>
      <w:divBdr>
        <w:top w:val="none" w:sz="0" w:space="0" w:color="auto"/>
        <w:left w:val="none" w:sz="0" w:space="0" w:color="auto"/>
        <w:bottom w:val="none" w:sz="0" w:space="0" w:color="auto"/>
        <w:right w:val="none" w:sz="0" w:space="0" w:color="auto"/>
      </w:divBdr>
    </w:div>
    <w:div w:id="1710686676">
      <w:bodyDiv w:val="1"/>
      <w:marLeft w:val="0"/>
      <w:marRight w:val="0"/>
      <w:marTop w:val="0"/>
      <w:marBottom w:val="0"/>
      <w:divBdr>
        <w:top w:val="none" w:sz="0" w:space="0" w:color="auto"/>
        <w:left w:val="none" w:sz="0" w:space="0" w:color="auto"/>
        <w:bottom w:val="none" w:sz="0" w:space="0" w:color="auto"/>
        <w:right w:val="none" w:sz="0" w:space="0" w:color="auto"/>
      </w:divBdr>
    </w:div>
    <w:div w:id="1711490520">
      <w:bodyDiv w:val="1"/>
      <w:marLeft w:val="0"/>
      <w:marRight w:val="0"/>
      <w:marTop w:val="0"/>
      <w:marBottom w:val="0"/>
      <w:divBdr>
        <w:top w:val="none" w:sz="0" w:space="0" w:color="auto"/>
        <w:left w:val="none" w:sz="0" w:space="0" w:color="auto"/>
        <w:bottom w:val="none" w:sz="0" w:space="0" w:color="auto"/>
        <w:right w:val="none" w:sz="0" w:space="0" w:color="auto"/>
      </w:divBdr>
    </w:div>
    <w:div w:id="1715231487">
      <w:bodyDiv w:val="1"/>
      <w:marLeft w:val="0"/>
      <w:marRight w:val="0"/>
      <w:marTop w:val="0"/>
      <w:marBottom w:val="0"/>
      <w:divBdr>
        <w:top w:val="none" w:sz="0" w:space="0" w:color="auto"/>
        <w:left w:val="none" w:sz="0" w:space="0" w:color="auto"/>
        <w:bottom w:val="none" w:sz="0" w:space="0" w:color="auto"/>
        <w:right w:val="none" w:sz="0" w:space="0" w:color="auto"/>
      </w:divBdr>
    </w:div>
    <w:div w:id="1716614118">
      <w:bodyDiv w:val="1"/>
      <w:marLeft w:val="0"/>
      <w:marRight w:val="0"/>
      <w:marTop w:val="0"/>
      <w:marBottom w:val="0"/>
      <w:divBdr>
        <w:top w:val="none" w:sz="0" w:space="0" w:color="auto"/>
        <w:left w:val="none" w:sz="0" w:space="0" w:color="auto"/>
        <w:bottom w:val="none" w:sz="0" w:space="0" w:color="auto"/>
        <w:right w:val="none" w:sz="0" w:space="0" w:color="auto"/>
      </w:divBdr>
    </w:div>
    <w:div w:id="1717394870">
      <w:bodyDiv w:val="1"/>
      <w:marLeft w:val="0"/>
      <w:marRight w:val="0"/>
      <w:marTop w:val="0"/>
      <w:marBottom w:val="0"/>
      <w:divBdr>
        <w:top w:val="none" w:sz="0" w:space="0" w:color="auto"/>
        <w:left w:val="none" w:sz="0" w:space="0" w:color="auto"/>
        <w:bottom w:val="none" w:sz="0" w:space="0" w:color="auto"/>
        <w:right w:val="none" w:sz="0" w:space="0" w:color="auto"/>
      </w:divBdr>
    </w:div>
    <w:div w:id="1720517840">
      <w:bodyDiv w:val="1"/>
      <w:marLeft w:val="0"/>
      <w:marRight w:val="0"/>
      <w:marTop w:val="0"/>
      <w:marBottom w:val="0"/>
      <w:divBdr>
        <w:top w:val="none" w:sz="0" w:space="0" w:color="auto"/>
        <w:left w:val="none" w:sz="0" w:space="0" w:color="auto"/>
        <w:bottom w:val="none" w:sz="0" w:space="0" w:color="auto"/>
        <w:right w:val="none" w:sz="0" w:space="0" w:color="auto"/>
      </w:divBdr>
    </w:div>
    <w:div w:id="1720788586">
      <w:bodyDiv w:val="1"/>
      <w:marLeft w:val="0"/>
      <w:marRight w:val="0"/>
      <w:marTop w:val="0"/>
      <w:marBottom w:val="0"/>
      <w:divBdr>
        <w:top w:val="none" w:sz="0" w:space="0" w:color="auto"/>
        <w:left w:val="none" w:sz="0" w:space="0" w:color="auto"/>
        <w:bottom w:val="none" w:sz="0" w:space="0" w:color="auto"/>
        <w:right w:val="none" w:sz="0" w:space="0" w:color="auto"/>
      </w:divBdr>
    </w:div>
    <w:div w:id="1722829390">
      <w:bodyDiv w:val="1"/>
      <w:marLeft w:val="0"/>
      <w:marRight w:val="0"/>
      <w:marTop w:val="0"/>
      <w:marBottom w:val="0"/>
      <w:divBdr>
        <w:top w:val="none" w:sz="0" w:space="0" w:color="auto"/>
        <w:left w:val="none" w:sz="0" w:space="0" w:color="auto"/>
        <w:bottom w:val="none" w:sz="0" w:space="0" w:color="auto"/>
        <w:right w:val="none" w:sz="0" w:space="0" w:color="auto"/>
      </w:divBdr>
    </w:div>
    <w:div w:id="1724912144">
      <w:bodyDiv w:val="1"/>
      <w:marLeft w:val="0"/>
      <w:marRight w:val="0"/>
      <w:marTop w:val="0"/>
      <w:marBottom w:val="0"/>
      <w:divBdr>
        <w:top w:val="none" w:sz="0" w:space="0" w:color="auto"/>
        <w:left w:val="none" w:sz="0" w:space="0" w:color="auto"/>
        <w:bottom w:val="none" w:sz="0" w:space="0" w:color="auto"/>
        <w:right w:val="none" w:sz="0" w:space="0" w:color="auto"/>
      </w:divBdr>
    </w:div>
    <w:div w:id="1726949292">
      <w:bodyDiv w:val="1"/>
      <w:marLeft w:val="0"/>
      <w:marRight w:val="0"/>
      <w:marTop w:val="0"/>
      <w:marBottom w:val="0"/>
      <w:divBdr>
        <w:top w:val="none" w:sz="0" w:space="0" w:color="auto"/>
        <w:left w:val="none" w:sz="0" w:space="0" w:color="auto"/>
        <w:bottom w:val="none" w:sz="0" w:space="0" w:color="auto"/>
        <w:right w:val="none" w:sz="0" w:space="0" w:color="auto"/>
      </w:divBdr>
    </w:div>
    <w:div w:id="1729498237">
      <w:bodyDiv w:val="1"/>
      <w:marLeft w:val="0"/>
      <w:marRight w:val="0"/>
      <w:marTop w:val="0"/>
      <w:marBottom w:val="0"/>
      <w:divBdr>
        <w:top w:val="none" w:sz="0" w:space="0" w:color="auto"/>
        <w:left w:val="none" w:sz="0" w:space="0" w:color="auto"/>
        <w:bottom w:val="none" w:sz="0" w:space="0" w:color="auto"/>
        <w:right w:val="none" w:sz="0" w:space="0" w:color="auto"/>
      </w:divBdr>
    </w:div>
    <w:div w:id="1732844180">
      <w:bodyDiv w:val="1"/>
      <w:marLeft w:val="0"/>
      <w:marRight w:val="0"/>
      <w:marTop w:val="0"/>
      <w:marBottom w:val="0"/>
      <w:divBdr>
        <w:top w:val="none" w:sz="0" w:space="0" w:color="auto"/>
        <w:left w:val="none" w:sz="0" w:space="0" w:color="auto"/>
        <w:bottom w:val="none" w:sz="0" w:space="0" w:color="auto"/>
        <w:right w:val="none" w:sz="0" w:space="0" w:color="auto"/>
      </w:divBdr>
    </w:div>
    <w:div w:id="1734112441">
      <w:bodyDiv w:val="1"/>
      <w:marLeft w:val="0"/>
      <w:marRight w:val="0"/>
      <w:marTop w:val="0"/>
      <w:marBottom w:val="0"/>
      <w:divBdr>
        <w:top w:val="none" w:sz="0" w:space="0" w:color="auto"/>
        <w:left w:val="none" w:sz="0" w:space="0" w:color="auto"/>
        <w:bottom w:val="none" w:sz="0" w:space="0" w:color="auto"/>
        <w:right w:val="none" w:sz="0" w:space="0" w:color="auto"/>
      </w:divBdr>
    </w:div>
    <w:div w:id="1735811947">
      <w:bodyDiv w:val="1"/>
      <w:marLeft w:val="0"/>
      <w:marRight w:val="0"/>
      <w:marTop w:val="0"/>
      <w:marBottom w:val="0"/>
      <w:divBdr>
        <w:top w:val="none" w:sz="0" w:space="0" w:color="auto"/>
        <w:left w:val="none" w:sz="0" w:space="0" w:color="auto"/>
        <w:bottom w:val="none" w:sz="0" w:space="0" w:color="auto"/>
        <w:right w:val="none" w:sz="0" w:space="0" w:color="auto"/>
      </w:divBdr>
      <w:divsChild>
        <w:div w:id="316955208">
          <w:marLeft w:val="480"/>
          <w:marRight w:val="0"/>
          <w:marTop w:val="0"/>
          <w:marBottom w:val="0"/>
          <w:divBdr>
            <w:top w:val="none" w:sz="0" w:space="0" w:color="auto"/>
            <w:left w:val="none" w:sz="0" w:space="0" w:color="auto"/>
            <w:bottom w:val="none" w:sz="0" w:space="0" w:color="auto"/>
            <w:right w:val="none" w:sz="0" w:space="0" w:color="auto"/>
          </w:divBdr>
        </w:div>
        <w:div w:id="696930423">
          <w:marLeft w:val="480"/>
          <w:marRight w:val="0"/>
          <w:marTop w:val="0"/>
          <w:marBottom w:val="0"/>
          <w:divBdr>
            <w:top w:val="none" w:sz="0" w:space="0" w:color="auto"/>
            <w:left w:val="none" w:sz="0" w:space="0" w:color="auto"/>
            <w:bottom w:val="none" w:sz="0" w:space="0" w:color="auto"/>
            <w:right w:val="none" w:sz="0" w:space="0" w:color="auto"/>
          </w:divBdr>
        </w:div>
        <w:div w:id="1994990819">
          <w:marLeft w:val="480"/>
          <w:marRight w:val="0"/>
          <w:marTop w:val="0"/>
          <w:marBottom w:val="0"/>
          <w:divBdr>
            <w:top w:val="none" w:sz="0" w:space="0" w:color="auto"/>
            <w:left w:val="none" w:sz="0" w:space="0" w:color="auto"/>
            <w:bottom w:val="none" w:sz="0" w:space="0" w:color="auto"/>
            <w:right w:val="none" w:sz="0" w:space="0" w:color="auto"/>
          </w:divBdr>
        </w:div>
        <w:div w:id="843402584">
          <w:marLeft w:val="480"/>
          <w:marRight w:val="0"/>
          <w:marTop w:val="0"/>
          <w:marBottom w:val="0"/>
          <w:divBdr>
            <w:top w:val="none" w:sz="0" w:space="0" w:color="auto"/>
            <w:left w:val="none" w:sz="0" w:space="0" w:color="auto"/>
            <w:bottom w:val="none" w:sz="0" w:space="0" w:color="auto"/>
            <w:right w:val="none" w:sz="0" w:space="0" w:color="auto"/>
          </w:divBdr>
        </w:div>
        <w:div w:id="1295986267">
          <w:marLeft w:val="480"/>
          <w:marRight w:val="0"/>
          <w:marTop w:val="0"/>
          <w:marBottom w:val="0"/>
          <w:divBdr>
            <w:top w:val="none" w:sz="0" w:space="0" w:color="auto"/>
            <w:left w:val="none" w:sz="0" w:space="0" w:color="auto"/>
            <w:bottom w:val="none" w:sz="0" w:space="0" w:color="auto"/>
            <w:right w:val="none" w:sz="0" w:space="0" w:color="auto"/>
          </w:divBdr>
        </w:div>
        <w:div w:id="1914778716">
          <w:marLeft w:val="480"/>
          <w:marRight w:val="0"/>
          <w:marTop w:val="0"/>
          <w:marBottom w:val="0"/>
          <w:divBdr>
            <w:top w:val="none" w:sz="0" w:space="0" w:color="auto"/>
            <w:left w:val="none" w:sz="0" w:space="0" w:color="auto"/>
            <w:bottom w:val="none" w:sz="0" w:space="0" w:color="auto"/>
            <w:right w:val="none" w:sz="0" w:space="0" w:color="auto"/>
          </w:divBdr>
        </w:div>
        <w:div w:id="1012296514">
          <w:marLeft w:val="480"/>
          <w:marRight w:val="0"/>
          <w:marTop w:val="0"/>
          <w:marBottom w:val="0"/>
          <w:divBdr>
            <w:top w:val="none" w:sz="0" w:space="0" w:color="auto"/>
            <w:left w:val="none" w:sz="0" w:space="0" w:color="auto"/>
            <w:bottom w:val="none" w:sz="0" w:space="0" w:color="auto"/>
            <w:right w:val="none" w:sz="0" w:space="0" w:color="auto"/>
          </w:divBdr>
        </w:div>
        <w:div w:id="1768696517">
          <w:marLeft w:val="480"/>
          <w:marRight w:val="0"/>
          <w:marTop w:val="0"/>
          <w:marBottom w:val="0"/>
          <w:divBdr>
            <w:top w:val="none" w:sz="0" w:space="0" w:color="auto"/>
            <w:left w:val="none" w:sz="0" w:space="0" w:color="auto"/>
            <w:bottom w:val="none" w:sz="0" w:space="0" w:color="auto"/>
            <w:right w:val="none" w:sz="0" w:space="0" w:color="auto"/>
          </w:divBdr>
        </w:div>
        <w:div w:id="1306081569">
          <w:marLeft w:val="480"/>
          <w:marRight w:val="0"/>
          <w:marTop w:val="0"/>
          <w:marBottom w:val="0"/>
          <w:divBdr>
            <w:top w:val="none" w:sz="0" w:space="0" w:color="auto"/>
            <w:left w:val="none" w:sz="0" w:space="0" w:color="auto"/>
            <w:bottom w:val="none" w:sz="0" w:space="0" w:color="auto"/>
            <w:right w:val="none" w:sz="0" w:space="0" w:color="auto"/>
          </w:divBdr>
        </w:div>
        <w:div w:id="885408435">
          <w:marLeft w:val="480"/>
          <w:marRight w:val="0"/>
          <w:marTop w:val="0"/>
          <w:marBottom w:val="0"/>
          <w:divBdr>
            <w:top w:val="none" w:sz="0" w:space="0" w:color="auto"/>
            <w:left w:val="none" w:sz="0" w:space="0" w:color="auto"/>
            <w:bottom w:val="none" w:sz="0" w:space="0" w:color="auto"/>
            <w:right w:val="none" w:sz="0" w:space="0" w:color="auto"/>
          </w:divBdr>
        </w:div>
        <w:div w:id="1843159067">
          <w:marLeft w:val="480"/>
          <w:marRight w:val="0"/>
          <w:marTop w:val="0"/>
          <w:marBottom w:val="0"/>
          <w:divBdr>
            <w:top w:val="none" w:sz="0" w:space="0" w:color="auto"/>
            <w:left w:val="none" w:sz="0" w:space="0" w:color="auto"/>
            <w:bottom w:val="none" w:sz="0" w:space="0" w:color="auto"/>
            <w:right w:val="none" w:sz="0" w:space="0" w:color="auto"/>
          </w:divBdr>
        </w:div>
        <w:div w:id="545794281">
          <w:marLeft w:val="480"/>
          <w:marRight w:val="0"/>
          <w:marTop w:val="0"/>
          <w:marBottom w:val="0"/>
          <w:divBdr>
            <w:top w:val="none" w:sz="0" w:space="0" w:color="auto"/>
            <w:left w:val="none" w:sz="0" w:space="0" w:color="auto"/>
            <w:bottom w:val="none" w:sz="0" w:space="0" w:color="auto"/>
            <w:right w:val="none" w:sz="0" w:space="0" w:color="auto"/>
          </w:divBdr>
        </w:div>
        <w:div w:id="430127404">
          <w:marLeft w:val="480"/>
          <w:marRight w:val="0"/>
          <w:marTop w:val="0"/>
          <w:marBottom w:val="0"/>
          <w:divBdr>
            <w:top w:val="none" w:sz="0" w:space="0" w:color="auto"/>
            <w:left w:val="none" w:sz="0" w:space="0" w:color="auto"/>
            <w:bottom w:val="none" w:sz="0" w:space="0" w:color="auto"/>
            <w:right w:val="none" w:sz="0" w:space="0" w:color="auto"/>
          </w:divBdr>
        </w:div>
        <w:div w:id="1899589311">
          <w:marLeft w:val="480"/>
          <w:marRight w:val="0"/>
          <w:marTop w:val="0"/>
          <w:marBottom w:val="0"/>
          <w:divBdr>
            <w:top w:val="none" w:sz="0" w:space="0" w:color="auto"/>
            <w:left w:val="none" w:sz="0" w:space="0" w:color="auto"/>
            <w:bottom w:val="none" w:sz="0" w:space="0" w:color="auto"/>
            <w:right w:val="none" w:sz="0" w:space="0" w:color="auto"/>
          </w:divBdr>
        </w:div>
        <w:div w:id="1052585132">
          <w:marLeft w:val="480"/>
          <w:marRight w:val="0"/>
          <w:marTop w:val="0"/>
          <w:marBottom w:val="0"/>
          <w:divBdr>
            <w:top w:val="none" w:sz="0" w:space="0" w:color="auto"/>
            <w:left w:val="none" w:sz="0" w:space="0" w:color="auto"/>
            <w:bottom w:val="none" w:sz="0" w:space="0" w:color="auto"/>
            <w:right w:val="none" w:sz="0" w:space="0" w:color="auto"/>
          </w:divBdr>
        </w:div>
        <w:div w:id="1364356260">
          <w:marLeft w:val="480"/>
          <w:marRight w:val="0"/>
          <w:marTop w:val="0"/>
          <w:marBottom w:val="0"/>
          <w:divBdr>
            <w:top w:val="none" w:sz="0" w:space="0" w:color="auto"/>
            <w:left w:val="none" w:sz="0" w:space="0" w:color="auto"/>
            <w:bottom w:val="none" w:sz="0" w:space="0" w:color="auto"/>
            <w:right w:val="none" w:sz="0" w:space="0" w:color="auto"/>
          </w:divBdr>
        </w:div>
        <w:div w:id="1930111933">
          <w:marLeft w:val="480"/>
          <w:marRight w:val="0"/>
          <w:marTop w:val="0"/>
          <w:marBottom w:val="0"/>
          <w:divBdr>
            <w:top w:val="none" w:sz="0" w:space="0" w:color="auto"/>
            <w:left w:val="none" w:sz="0" w:space="0" w:color="auto"/>
            <w:bottom w:val="none" w:sz="0" w:space="0" w:color="auto"/>
            <w:right w:val="none" w:sz="0" w:space="0" w:color="auto"/>
          </w:divBdr>
        </w:div>
        <w:div w:id="2095662997">
          <w:marLeft w:val="480"/>
          <w:marRight w:val="0"/>
          <w:marTop w:val="0"/>
          <w:marBottom w:val="0"/>
          <w:divBdr>
            <w:top w:val="none" w:sz="0" w:space="0" w:color="auto"/>
            <w:left w:val="none" w:sz="0" w:space="0" w:color="auto"/>
            <w:bottom w:val="none" w:sz="0" w:space="0" w:color="auto"/>
            <w:right w:val="none" w:sz="0" w:space="0" w:color="auto"/>
          </w:divBdr>
        </w:div>
        <w:div w:id="872838389">
          <w:marLeft w:val="480"/>
          <w:marRight w:val="0"/>
          <w:marTop w:val="0"/>
          <w:marBottom w:val="0"/>
          <w:divBdr>
            <w:top w:val="none" w:sz="0" w:space="0" w:color="auto"/>
            <w:left w:val="none" w:sz="0" w:space="0" w:color="auto"/>
            <w:bottom w:val="none" w:sz="0" w:space="0" w:color="auto"/>
            <w:right w:val="none" w:sz="0" w:space="0" w:color="auto"/>
          </w:divBdr>
        </w:div>
        <w:div w:id="202450274">
          <w:marLeft w:val="480"/>
          <w:marRight w:val="0"/>
          <w:marTop w:val="0"/>
          <w:marBottom w:val="0"/>
          <w:divBdr>
            <w:top w:val="none" w:sz="0" w:space="0" w:color="auto"/>
            <w:left w:val="none" w:sz="0" w:space="0" w:color="auto"/>
            <w:bottom w:val="none" w:sz="0" w:space="0" w:color="auto"/>
            <w:right w:val="none" w:sz="0" w:space="0" w:color="auto"/>
          </w:divBdr>
        </w:div>
        <w:div w:id="577902995">
          <w:marLeft w:val="480"/>
          <w:marRight w:val="0"/>
          <w:marTop w:val="0"/>
          <w:marBottom w:val="0"/>
          <w:divBdr>
            <w:top w:val="none" w:sz="0" w:space="0" w:color="auto"/>
            <w:left w:val="none" w:sz="0" w:space="0" w:color="auto"/>
            <w:bottom w:val="none" w:sz="0" w:space="0" w:color="auto"/>
            <w:right w:val="none" w:sz="0" w:space="0" w:color="auto"/>
          </w:divBdr>
        </w:div>
        <w:div w:id="1030642339">
          <w:marLeft w:val="480"/>
          <w:marRight w:val="0"/>
          <w:marTop w:val="0"/>
          <w:marBottom w:val="0"/>
          <w:divBdr>
            <w:top w:val="none" w:sz="0" w:space="0" w:color="auto"/>
            <w:left w:val="none" w:sz="0" w:space="0" w:color="auto"/>
            <w:bottom w:val="none" w:sz="0" w:space="0" w:color="auto"/>
            <w:right w:val="none" w:sz="0" w:space="0" w:color="auto"/>
          </w:divBdr>
        </w:div>
        <w:div w:id="827672246">
          <w:marLeft w:val="480"/>
          <w:marRight w:val="0"/>
          <w:marTop w:val="0"/>
          <w:marBottom w:val="0"/>
          <w:divBdr>
            <w:top w:val="none" w:sz="0" w:space="0" w:color="auto"/>
            <w:left w:val="none" w:sz="0" w:space="0" w:color="auto"/>
            <w:bottom w:val="none" w:sz="0" w:space="0" w:color="auto"/>
            <w:right w:val="none" w:sz="0" w:space="0" w:color="auto"/>
          </w:divBdr>
        </w:div>
        <w:div w:id="1533617577">
          <w:marLeft w:val="480"/>
          <w:marRight w:val="0"/>
          <w:marTop w:val="0"/>
          <w:marBottom w:val="0"/>
          <w:divBdr>
            <w:top w:val="none" w:sz="0" w:space="0" w:color="auto"/>
            <w:left w:val="none" w:sz="0" w:space="0" w:color="auto"/>
            <w:bottom w:val="none" w:sz="0" w:space="0" w:color="auto"/>
            <w:right w:val="none" w:sz="0" w:space="0" w:color="auto"/>
          </w:divBdr>
        </w:div>
        <w:div w:id="1674138733">
          <w:marLeft w:val="480"/>
          <w:marRight w:val="0"/>
          <w:marTop w:val="0"/>
          <w:marBottom w:val="0"/>
          <w:divBdr>
            <w:top w:val="none" w:sz="0" w:space="0" w:color="auto"/>
            <w:left w:val="none" w:sz="0" w:space="0" w:color="auto"/>
            <w:bottom w:val="none" w:sz="0" w:space="0" w:color="auto"/>
            <w:right w:val="none" w:sz="0" w:space="0" w:color="auto"/>
          </w:divBdr>
        </w:div>
        <w:div w:id="1838841720">
          <w:marLeft w:val="480"/>
          <w:marRight w:val="0"/>
          <w:marTop w:val="0"/>
          <w:marBottom w:val="0"/>
          <w:divBdr>
            <w:top w:val="none" w:sz="0" w:space="0" w:color="auto"/>
            <w:left w:val="none" w:sz="0" w:space="0" w:color="auto"/>
            <w:bottom w:val="none" w:sz="0" w:space="0" w:color="auto"/>
            <w:right w:val="none" w:sz="0" w:space="0" w:color="auto"/>
          </w:divBdr>
        </w:div>
        <w:div w:id="1570460547">
          <w:marLeft w:val="480"/>
          <w:marRight w:val="0"/>
          <w:marTop w:val="0"/>
          <w:marBottom w:val="0"/>
          <w:divBdr>
            <w:top w:val="none" w:sz="0" w:space="0" w:color="auto"/>
            <w:left w:val="none" w:sz="0" w:space="0" w:color="auto"/>
            <w:bottom w:val="none" w:sz="0" w:space="0" w:color="auto"/>
            <w:right w:val="none" w:sz="0" w:space="0" w:color="auto"/>
          </w:divBdr>
        </w:div>
        <w:div w:id="1966962672">
          <w:marLeft w:val="480"/>
          <w:marRight w:val="0"/>
          <w:marTop w:val="0"/>
          <w:marBottom w:val="0"/>
          <w:divBdr>
            <w:top w:val="none" w:sz="0" w:space="0" w:color="auto"/>
            <w:left w:val="none" w:sz="0" w:space="0" w:color="auto"/>
            <w:bottom w:val="none" w:sz="0" w:space="0" w:color="auto"/>
            <w:right w:val="none" w:sz="0" w:space="0" w:color="auto"/>
          </w:divBdr>
        </w:div>
        <w:div w:id="1535071634">
          <w:marLeft w:val="480"/>
          <w:marRight w:val="0"/>
          <w:marTop w:val="0"/>
          <w:marBottom w:val="0"/>
          <w:divBdr>
            <w:top w:val="none" w:sz="0" w:space="0" w:color="auto"/>
            <w:left w:val="none" w:sz="0" w:space="0" w:color="auto"/>
            <w:bottom w:val="none" w:sz="0" w:space="0" w:color="auto"/>
            <w:right w:val="none" w:sz="0" w:space="0" w:color="auto"/>
          </w:divBdr>
        </w:div>
        <w:div w:id="1972515981">
          <w:marLeft w:val="480"/>
          <w:marRight w:val="0"/>
          <w:marTop w:val="0"/>
          <w:marBottom w:val="0"/>
          <w:divBdr>
            <w:top w:val="none" w:sz="0" w:space="0" w:color="auto"/>
            <w:left w:val="none" w:sz="0" w:space="0" w:color="auto"/>
            <w:bottom w:val="none" w:sz="0" w:space="0" w:color="auto"/>
            <w:right w:val="none" w:sz="0" w:space="0" w:color="auto"/>
          </w:divBdr>
        </w:div>
        <w:div w:id="496385364">
          <w:marLeft w:val="480"/>
          <w:marRight w:val="0"/>
          <w:marTop w:val="0"/>
          <w:marBottom w:val="0"/>
          <w:divBdr>
            <w:top w:val="none" w:sz="0" w:space="0" w:color="auto"/>
            <w:left w:val="none" w:sz="0" w:space="0" w:color="auto"/>
            <w:bottom w:val="none" w:sz="0" w:space="0" w:color="auto"/>
            <w:right w:val="none" w:sz="0" w:space="0" w:color="auto"/>
          </w:divBdr>
        </w:div>
        <w:div w:id="1495336900">
          <w:marLeft w:val="480"/>
          <w:marRight w:val="0"/>
          <w:marTop w:val="0"/>
          <w:marBottom w:val="0"/>
          <w:divBdr>
            <w:top w:val="none" w:sz="0" w:space="0" w:color="auto"/>
            <w:left w:val="none" w:sz="0" w:space="0" w:color="auto"/>
            <w:bottom w:val="none" w:sz="0" w:space="0" w:color="auto"/>
            <w:right w:val="none" w:sz="0" w:space="0" w:color="auto"/>
          </w:divBdr>
        </w:div>
        <w:div w:id="1644696690">
          <w:marLeft w:val="480"/>
          <w:marRight w:val="0"/>
          <w:marTop w:val="0"/>
          <w:marBottom w:val="0"/>
          <w:divBdr>
            <w:top w:val="none" w:sz="0" w:space="0" w:color="auto"/>
            <w:left w:val="none" w:sz="0" w:space="0" w:color="auto"/>
            <w:bottom w:val="none" w:sz="0" w:space="0" w:color="auto"/>
            <w:right w:val="none" w:sz="0" w:space="0" w:color="auto"/>
          </w:divBdr>
        </w:div>
      </w:divsChild>
    </w:div>
    <w:div w:id="1737780154">
      <w:bodyDiv w:val="1"/>
      <w:marLeft w:val="0"/>
      <w:marRight w:val="0"/>
      <w:marTop w:val="0"/>
      <w:marBottom w:val="0"/>
      <w:divBdr>
        <w:top w:val="none" w:sz="0" w:space="0" w:color="auto"/>
        <w:left w:val="none" w:sz="0" w:space="0" w:color="auto"/>
        <w:bottom w:val="none" w:sz="0" w:space="0" w:color="auto"/>
        <w:right w:val="none" w:sz="0" w:space="0" w:color="auto"/>
      </w:divBdr>
    </w:div>
    <w:div w:id="1739136708">
      <w:bodyDiv w:val="1"/>
      <w:marLeft w:val="0"/>
      <w:marRight w:val="0"/>
      <w:marTop w:val="0"/>
      <w:marBottom w:val="0"/>
      <w:divBdr>
        <w:top w:val="none" w:sz="0" w:space="0" w:color="auto"/>
        <w:left w:val="none" w:sz="0" w:space="0" w:color="auto"/>
        <w:bottom w:val="none" w:sz="0" w:space="0" w:color="auto"/>
        <w:right w:val="none" w:sz="0" w:space="0" w:color="auto"/>
      </w:divBdr>
    </w:div>
    <w:div w:id="1739746912">
      <w:bodyDiv w:val="1"/>
      <w:marLeft w:val="0"/>
      <w:marRight w:val="0"/>
      <w:marTop w:val="0"/>
      <w:marBottom w:val="0"/>
      <w:divBdr>
        <w:top w:val="none" w:sz="0" w:space="0" w:color="auto"/>
        <w:left w:val="none" w:sz="0" w:space="0" w:color="auto"/>
        <w:bottom w:val="none" w:sz="0" w:space="0" w:color="auto"/>
        <w:right w:val="none" w:sz="0" w:space="0" w:color="auto"/>
      </w:divBdr>
    </w:div>
    <w:div w:id="1740011667">
      <w:bodyDiv w:val="1"/>
      <w:marLeft w:val="0"/>
      <w:marRight w:val="0"/>
      <w:marTop w:val="0"/>
      <w:marBottom w:val="0"/>
      <w:divBdr>
        <w:top w:val="none" w:sz="0" w:space="0" w:color="auto"/>
        <w:left w:val="none" w:sz="0" w:space="0" w:color="auto"/>
        <w:bottom w:val="none" w:sz="0" w:space="0" w:color="auto"/>
        <w:right w:val="none" w:sz="0" w:space="0" w:color="auto"/>
      </w:divBdr>
    </w:div>
    <w:div w:id="1742632559">
      <w:bodyDiv w:val="1"/>
      <w:marLeft w:val="0"/>
      <w:marRight w:val="0"/>
      <w:marTop w:val="0"/>
      <w:marBottom w:val="0"/>
      <w:divBdr>
        <w:top w:val="none" w:sz="0" w:space="0" w:color="auto"/>
        <w:left w:val="none" w:sz="0" w:space="0" w:color="auto"/>
        <w:bottom w:val="none" w:sz="0" w:space="0" w:color="auto"/>
        <w:right w:val="none" w:sz="0" w:space="0" w:color="auto"/>
      </w:divBdr>
    </w:div>
    <w:div w:id="1743289565">
      <w:bodyDiv w:val="1"/>
      <w:marLeft w:val="0"/>
      <w:marRight w:val="0"/>
      <w:marTop w:val="0"/>
      <w:marBottom w:val="0"/>
      <w:divBdr>
        <w:top w:val="none" w:sz="0" w:space="0" w:color="auto"/>
        <w:left w:val="none" w:sz="0" w:space="0" w:color="auto"/>
        <w:bottom w:val="none" w:sz="0" w:space="0" w:color="auto"/>
        <w:right w:val="none" w:sz="0" w:space="0" w:color="auto"/>
      </w:divBdr>
    </w:div>
    <w:div w:id="1743942492">
      <w:bodyDiv w:val="1"/>
      <w:marLeft w:val="0"/>
      <w:marRight w:val="0"/>
      <w:marTop w:val="0"/>
      <w:marBottom w:val="0"/>
      <w:divBdr>
        <w:top w:val="none" w:sz="0" w:space="0" w:color="auto"/>
        <w:left w:val="none" w:sz="0" w:space="0" w:color="auto"/>
        <w:bottom w:val="none" w:sz="0" w:space="0" w:color="auto"/>
        <w:right w:val="none" w:sz="0" w:space="0" w:color="auto"/>
      </w:divBdr>
    </w:div>
    <w:div w:id="1750539338">
      <w:bodyDiv w:val="1"/>
      <w:marLeft w:val="0"/>
      <w:marRight w:val="0"/>
      <w:marTop w:val="0"/>
      <w:marBottom w:val="0"/>
      <w:divBdr>
        <w:top w:val="none" w:sz="0" w:space="0" w:color="auto"/>
        <w:left w:val="none" w:sz="0" w:space="0" w:color="auto"/>
        <w:bottom w:val="none" w:sz="0" w:space="0" w:color="auto"/>
        <w:right w:val="none" w:sz="0" w:space="0" w:color="auto"/>
      </w:divBdr>
      <w:divsChild>
        <w:div w:id="1903129967">
          <w:marLeft w:val="480"/>
          <w:marRight w:val="0"/>
          <w:marTop w:val="0"/>
          <w:marBottom w:val="0"/>
          <w:divBdr>
            <w:top w:val="none" w:sz="0" w:space="0" w:color="auto"/>
            <w:left w:val="none" w:sz="0" w:space="0" w:color="auto"/>
            <w:bottom w:val="none" w:sz="0" w:space="0" w:color="auto"/>
            <w:right w:val="none" w:sz="0" w:space="0" w:color="auto"/>
          </w:divBdr>
        </w:div>
        <w:div w:id="1286619172">
          <w:marLeft w:val="480"/>
          <w:marRight w:val="0"/>
          <w:marTop w:val="0"/>
          <w:marBottom w:val="0"/>
          <w:divBdr>
            <w:top w:val="none" w:sz="0" w:space="0" w:color="auto"/>
            <w:left w:val="none" w:sz="0" w:space="0" w:color="auto"/>
            <w:bottom w:val="none" w:sz="0" w:space="0" w:color="auto"/>
            <w:right w:val="none" w:sz="0" w:space="0" w:color="auto"/>
          </w:divBdr>
        </w:div>
        <w:div w:id="1053236255">
          <w:marLeft w:val="480"/>
          <w:marRight w:val="0"/>
          <w:marTop w:val="0"/>
          <w:marBottom w:val="0"/>
          <w:divBdr>
            <w:top w:val="none" w:sz="0" w:space="0" w:color="auto"/>
            <w:left w:val="none" w:sz="0" w:space="0" w:color="auto"/>
            <w:bottom w:val="none" w:sz="0" w:space="0" w:color="auto"/>
            <w:right w:val="none" w:sz="0" w:space="0" w:color="auto"/>
          </w:divBdr>
        </w:div>
        <w:div w:id="1397321455">
          <w:marLeft w:val="480"/>
          <w:marRight w:val="0"/>
          <w:marTop w:val="0"/>
          <w:marBottom w:val="0"/>
          <w:divBdr>
            <w:top w:val="none" w:sz="0" w:space="0" w:color="auto"/>
            <w:left w:val="none" w:sz="0" w:space="0" w:color="auto"/>
            <w:bottom w:val="none" w:sz="0" w:space="0" w:color="auto"/>
            <w:right w:val="none" w:sz="0" w:space="0" w:color="auto"/>
          </w:divBdr>
        </w:div>
        <w:div w:id="1947076525">
          <w:marLeft w:val="480"/>
          <w:marRight w:val="0"/>
          <w:marTop w:val="0"/>
          <w:marBottom w:val="0"/>
          <w:divBdr>
            <w:top w:val="none" w:sz="0" w:space="0" w:color="auto"/>
            <w:left w:val="none" w:sz="0" w:space="0" w:color="auto"/>
            <w:bottom w:val="none" w:sz="0" w:space="0" w:color="auto"/>
            <w:right w:val="none" w:sz="0" w:space="0" w:color="auto"/>
          </w:divBdr>
        </w:div>
        <w:div w:id="38290811">
          <w:marLeft w:val="480"/>
          <w:marRight w:val="0"/>
          <w:marTop w:val="0"/>
          <w:marBottom w:val="0"/>
          <w:divBdr>
            <w:top w:val="none" w:sz="0" w:space="0" w:color="auto"/>
            <w:left w:val="none" w:sz="0" w:space="0" w:color="auto"/>
            <w:bottom w:val="none" w:sz="0" w:space="0" w:color="auto"/>
            <w:right w:val="none" w:sz="0" w:space="0" w:color="auto"/>
          </w:divBdr>
        </w:div>
        <w:div w:id="303704604">
          <w:marLeft w:val="480"/>
          <w:marRight w:val="0"/>
          <w:marTop w:val="0"/>
          <w:marBottom w:val="0"/>
          <w:divBdr>
            <w:top w:val="none" w:sz="0" w:space="0" w:color="auto"/>
            <w:left w:val="none" w:sz="0" w:space="0" w:color="auto"/>
            <w:bottom w:val="none" w:sz="0" w:space="0" w:color="auto"/>
            <w:right w:val="none" w:sz="0" w:space="0" w:color="auto"/>
          </w:divBdr>
        </w:div>
        <w:div w:id="242570022">
          <w:marLeft w:val="480"/>
          <w:marRight w:val="0"/>
          <w:marTop w:val="0"/>
          <w:marBottom w:val="0"/>
          <w:divBdr>
            <w:top w:val="none" w:sz="0" w:space="0" w:color="auto"/>
            <w:left w:val="none" w:sz="0" w:space="0" w:color="auto"/>
            <w:bottom w:val="none" w:sz="0" w:space="0" w:color="auto"/>
            <w:right w:val="none" w:sz="0" w:space="0" w:color="auto"/>
          </w:divBdr>
        </w:div>
        <w:div w:id="1867403783">
          <w:marLeft w:val="480"/>
          <w:marRight w:val="0"/>
          <w:marTop w:val="0"/>
          <w:marBottom w:val="0"/>
          <w:divBdr>
            <w:top w:val="none" w:sz="0" w:space="0" w:color="auto"/>
            <w:left w:val="none" w:sz="0" w:space="0" w:color="auto"/>
            <w:bottom w:val="none" w:sz="0" w:space="0" w:color="auto"/>
            <w:right w:val="none" w:sz="0" w:space="0" w:color="auto"/>
          </w:divBdr>
        </w:div>
        <w:div w:id="1872954184">
          <w:marLeft w:val="480"/>
          <w:marRight w:val="0"/>
          <w:marTop w:val="0"/>
          <w:marBottom w:val="0"/>
          <w:divBdr>
            <w:top w:val="none" w:sz="0" w:space="0" w:color="auto"/>
            <w:left w:val="none" w:sz="0" w:space="0" w:color="auto"/>
            <w:bottom w:val="none" w:sz="0" w:space="0" w:color="auto"/>
            <w:right w:val="none" w:sz="0" w:space="0" w:color="auto"/>
          </w:divBdr>
        </w:div>
        <w:div w:id="1463576048">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746070114">
          <w:marLeft w:val="480"/>
          <w:marRight w:val="0"/>
          <w:marTop w:val="0"/>
          <w:marBottom w:val="0"/>
          <w:divBdr>
            <w:top w:val="none" w:sz="0" w:space="0" w:color="auto"/>
            <w:left w:val="none" w:sz="0" w:space="0" w:color="auto"/>
            <w:bottom w:val="none" w:sz="0" w:space="0" w:color="auto"/>
            <w:right w:val="none" w:sz="0" w:space="0" w:color="auto"/>
          </w:divBdr>
        </w:div>
        <w:div w:id="1943219160">
          <w:marLeft w:val="480"/>
          <w:marRight w:val="0"/>
          <w:marTop w:val="0"/>
          <w:marBottom w:val="0"/>
          <w:divBdr>
            <w:top w:val="none" w:sz="0" w:space="0" w:color="auto"/>
            <w:left w:val="none" w:sz="0" w:space="0" w:color="auto"/>
            <w:bottom w:val="none" w:sz="0" w:space="0" w:color="auto"/>
            <w:right w:val="none" w:sz="0" w:space="0" w:color="auto"/>
          </w:divBdr>
        </w:div>
        <w:div w:id="353387387">
          <w:marLeft w:val="480"/>
          <w:marRight w:val="0"/>
          <w:marTop w:val="0"/>
          <w:marBottom w:val="0"/>
          <w:divBdr>
            <w:top w:val="none" w:sz="0" w:space="0" w:color="auto"/>
            <w:left w:val="none" w:sz="0" w:space="0" w:color="auto"/>
            <w:bottom w:val="none" w:sz="0" w:space="0" w:color="auto"/>
            <w:right w:val="none" w:sz="0" w:space="0" w:color="auto"/>
          </w:divBdr>
        </w:div>
        <w:div w:id="1691225282">
          <w:marLeft w:val="480"/>
          <w:marRight w:val="0"/>
          <w:marTop w:val="0"/>
          <w:marBottom w:val="0"/>
          <w:divBdr>
            <w:top w:val="none" w:sz="0" w:space="0" w:color="auto"/>
            <w:left w:val="none" w:sz="0" w:space="0" w:color="auto"/>
            <w:bottom w:val="none" w:sz="0" w:space="0" w:color="auto"/>
            <w:right w:val="none" w:sz="0" w:space="0" w:color="auto"/>
          </w:divBdr>
        </w:div>
        <w:div w:id="2015838197">
          <w:marLeft w:val="480"/>
          <w:marRight w:val="0"/>
          <w:marTop w:val="0"/>
          <w:marBottom w:val="0"/>
          <w:divBdr>
            <w:top w:val="none" w:sz="0" w:space="0" w:color="auto"/>
            <w:left w:val="none" w:sz="0" w:space="0" w:color="auto"/>
            <w:bottom w:val="none" w:sz="0" w:space="0" w:color="auto"/>
            <w:right w:val="none" w:sz="0" w:space="0" w:color="auto"/>
          </w:divBdr>
        </w:div>
        <w:div w:id="1190796642">
          <w:marLeft w:val="480"/>
          <w:marRight w:val="0"/>
          <w:marTop w:val="0"/>
          <w:marBottom w:val="0"/>
          <w:divBdr>
            <w:top w:val="none" w:sz="0" w:space="0" w:color="auto"/>
            <w:left w:val="none" w:sz="0" w:space="0" w:color="auto"/>
            <w:bottom w:val="none" w:sz="0" w:space="0" w:color="auto"/>
            <w:right w:val="none" w:sz="0" w:space="0" w:color="auto"/>
          </w:divBdr>
        </w:div>
        <w:div w:id="1351027669">
          <w:marLeft w:val="480"/>
          <w:marRight w:val="0"/>
          <w:marTop w:val="0"/>
          <w:marBottom w:val="0"/>
          <w:divBdr>
            <w:top w:val="none" w:sz="0" w:space="0" w:color="auto"/>
            <w:left w:val="none" w:sz="0" w:space="0" w:color="auto"/>
            <w:bottom w:val="none" w:sz="0" w:space="0" w:color="auto"/>
            <w:right w:val="none" w:sz="0" w:space="0" w:color="auto"/>
          </w:divBdr>
        </w:div>
        <w:div w:id="66153214">
          <w:marLeft w:val="480"/>
          <w:marRight w:val="0"/>
          <w:marTop w:val="0"/>
          <w:marBottom w:val="0"/>
          <w:divBdr>
            <w:top w:val="none" w:sz="0" w:space="0" w:color="auto"/>
            <w:left w:val="none" w:sz="0" w:space="0" w:color="auto"/>
            <w:bottom w:val="none" w:sz="0" w:space="0" w:color="auto"/>
            <w:right w:val="none" w:sz="0" w:space="0" w:color="auto"/>
          </w:divBdr>
        </w:div>
        <w:div w:id="750583848">
          <w:marLeft w:val="480"/>
          <w:marRight w:val="0"/>
          <w:marTop w:val="0"/>
          <w:marBottom w:val="0"/>
          <w:divBdr>
            <w:top w:val="none" w:sz="0" w:space="0" w:color="auto"/>
            <w:left w:val="none" w:sz="0" w:space="0" w:color="auto"/>
            <w:bottom w:val="none" w:sz="0" w:space="0" w:color="auto"/>
            <w:right w:val="none" w:sz="0" w:space="0" w:color="auto"/>
          </w:divBdr>
        </w:div>
        <w:div w:id="2095664753">
          <w:marLeft w:val="480"/>
          <w:marRight w:val="0"/>
          <w:marTop w:val="0"/>
          <w:marBottom w:val="0"/>
          <w:divBdr>
            <w:top w:val="none" w:sz="0" w:space="0" w:color="auto"/>
            <w:left w:val="none" w:sz="0" w:space="0" w:color="auto"/>
            <w:bottom w:val="none" w:sz="0" w:space="0" w:color="auto"/>
            <w:right w:val="none" w:sz="0" w:space="0" w:color="auto"/>
          </w:divBdr>
        </w:div>
        <w:div w:id="1972905566">
          <w:marLeft w:val="480"/>
          <w:marRight w:val="0"/>
          <w:marTop w:val="0"/>
          <w:marBottom w:val="0"/>
          <w:divBdr>
            <w:top w:val="none" w:sz="0" w:space="0" w:color="auto"/>
            <w:left w:val="none" w:sz="0" w:space="0" w:color="auto"/>
            <w:bottom w:val="none" w:sz="0" w:space="0" w:color="auto"/>
            <w:right w:val="none" w:sz="0" w:space="0" w:color="auto"/>
          </w:divBdr>
        </w:div>
        <w:div w:id="1920217011">
          <w:marLeft w:val="480"/>
          <w:marRight w:val="0"/>
          <w:marTop w:val="0"/>
          <w:marBottom w:val="0"/>
          <w:divBdr>
            <w:top w:val="none" w:sz="0" w:space="0" w:color="auto"/>
            <w:left w:val="none" w:sz="0" w:space="0" w:color="auto"/>
            <w:bottom w:val="none" w:sz="0" w:space="0" w:color="auto"/>
            <w:right w:val="none" w:sz="0" w:space="0" w:color="auto"/>
          </w:divBdr>
        </w:div>
        <w:div w:id="194006694">
          <w:marLeft w:val="480"/>
          <w:marRight w:val="0"/>
          <w:marTop w:val="0"/>
          <w:marBottom w:val="0"/>
          <w:divBdr>
            <w:top w:val="none" w:sz="0" w:space="0" w:color="auto"/>
            <w:left w:val="none" w:sz="0" w:space="0" w:color="auto"/>
            <w:bottom w:val="none" w:sz="0" w:space="0" w:color="auto"/>
            <w:right w:val="none" w:sz="0" w:space="0" w:color="auto"/>
          </w:divBdr>
        </w:div>
        <w:div w:id="1422067507">
          <w:marLeft w:val="480"/>
          <w:marRight w:val="0"/>
          <w:marTop w:val="0"/>
          <w:marBottom w:val="0"/>
          <w:divBdr>
            <w:top w:val="none" w:sz="0" w:space="0" w:color="auto"/>
            <w:left w:val="none" w:sz="0" w:space="0" w:color="auto"/>
            <w:bottom w:val="none" w:sz="0" w:space="0" w:color="auto"/>
            <w:right w:val="none" w:sz="0" w:space="0" w:color="auto"/>
          </w:divBdr>
        </w:div>
        <w:div w:id="1036613519">
          <w:marLeft w:val="480"/>
          <w:marRight w:val="0"/>
          <w:marTop w:val="0"/>
          <w:marBottom w:val="0"/>
          <w:divBdr>
            <w:top w:val="none" w:sz="0" w:space="0" w:color="auto"/>
            <w:left w:val="none" w:sz="0" w:space="0" w:color="auto"/>
            <w:bottom w:val="none" w:sz="0" w:space="0" w:color="auto"/>
            <w:right w:val="none" w:sz="0" w:space="0" w:color="auto"/>
          </w:divBdr>
        </w:div>
        <w:div w:id="1350446253">
          <w:marLeft w:val="480"/>
          <w:marRight w:val="0"/>
          <w:marTop w:val="0"/>
          <w:marBottom w:val="0"/>
          <w:divBdr>
            <w:top w:val="none" w:sz="0" w:space="0" w:color="auto"/>
            <w:left w:val="none" w:sz="0" w:space="0" w:color="auto"/>
            <w:bottom w:val="none" w:sz="0" w:space="0" w:color="auto"/>
            <w:right w:val="none" w:sz="0" w:space="0" w:color="auto"/>
          </w:divBdr>
        </w:div>
        <w:div w:id="192233367">
          <w:marLeft w:val="480"/>
          <w:marRight w:val="0"/>
          <w:marTop w:val="0"/>
          <w:marBottom w:val="0"/>
          <w:divBdr>
            <w:top w:val="none" w:sz="0" w:space="0" w:color="auto"/>
            <w:left w:val="none" w:sz="0" w:space="0" w:color="auto"/>
            <w:bottom w:val="none" w:sz="0" w:space="0" w:color="auto"/>
            <w:right w:val="none" w:sz="0" w:space="0" w:color="auto"/>
          </w:divBdr>
        </w:div>
        <w:div w:id="763453745">
          <w:marLeft w:val="480"/>
          <w:marRight w:val="0"/>
          <w:marTop w:val="0"/>
          <w:marBottom w:val="0"/>
          <w:divBdr>
            <w:top w:val="none" w:sz="0" w:space="0" w:color="auto"/>
            <w:left w:val="none" w:sz="0" w:space="0" w:color="auto"/>
            <w:bottom w:val="none" w:sz="0" w:space="0" w:color="auto"/>
            <w:right w:val="none" w:sz="0" w:space="0" w:color="auto"/>
          </w:divBdr>
        </w:div>
        <w:div w:id="867839200">
          <w:marLeft w:val="480"/>
          <w:marRight w:val="0"/>
          <w:marTop w:val="0"/>
          <w:marBottom w:val="0"/>
          <w:divBdr>
            <w:top w:val="none" w:sz="0" w:space="0" w:color="auto"/>
            <w:left w:val="none" w:sz="0" w:space="0" w:color="auto"/>
            <w:bottom w:val="none" w:sz="0" w:space="0" w:color="auto"/>
            <w:right w:val="none" w:sz="0" w:space="0" w:color="auto"/>
          </w:divBdr>
        </w:div>
        <w:div w:id="584606604">
          <w:marLeft w:val="480"/>
          <w:marRight w:val="0"/>
          <w:marTop w:val="0"/>
          <w:marBottom w:val="0"/>
          <w:divBdr>
            <w:top w:val="none" w:sz="0" w:space="0" w:color="auto"/>
            <w:left w:val="none" w:sz="0" w:space="0" w:color="auto"/>
            <w:bottom w:val="none" w:sz="0" w:space="0" w:color="auto"/>
            <w:right w:val="none" w:sz="0" w:space="0" w:color="auto"/>
          </w:divBdr>
        </w:div>
        <w:div w:id="515265228">
          <w:marLeft w:val="480"/>
          <w:marRight w:val="0"/>
          <w:marTop w:val="0"/>
          <w:marBottom w:val="0"/>
          <w:divBdr>
            <w:top w:val="none" w:sz="0" w:space="0" w:color="auto"/>
            <w:left w:val="none" w:sz="0" w:space="0" w:color="auto"/>
            <w:bottom w:val="none" w:sz="0" w:space="0" w:color="auto"/>
            <w:right w:val="none" w:sz="0" w:space="0" w:color="auto"/>
          </w:divBdr>
        </w:div>
        <w:div w:id="240407143">
          <w:marLeft w:val="480"/>
          <w:marRight w:val="0"/>
          <w:marTop w:val="0"/>
          <w:marBottom w:val="0"/>
          <w:divBdr>
            <w:top w:val="none" w:sz="0" w:space="0" w:color="auto"/>
            <w:left w:val="none" w:sz="0" w:space="0" w:color="auto"/>
            <w:bottom w:val="none" w:sz="0" w:space="0" w:color="auto"/>
            <w:right w:val="none" w:sz="0" w:space="0" w:color="auto"/>
          </w:divBdr>
        </w:div>
        <w:div w:id="1334869033">
          <w:marLeft w:val="480"/>
          <w:marRight w:val="0"/>
          <w:marTop w:val="0"/>
          <w:marBottom w:val="0"/>
          <w:divBdr>
            <w:top w:val="none" w:sz="0" w:space="0" w:color="auto"/>
            <w:left w:val="none" w:sz="0" w:space="0" w:color="auto"/>
            <w:bottom w:val="none" w:sz="0" w:space="0" w:color="auto"/>
            <w:right w:val="none" w:sz="0" w:space="0" w:color="auto"/>
          </w:divBdr>
        </w:div>
        <w:div w:id="1709990454">
          <w:marLeft w:val="480"/>
          <w:marRight w:val="0"/>
          <w:marTop w:val="0"/>
          <w:marBottom w:val="0"/>
          <w:divBdr>
            <w:top w:val="none" w:sz="0" w:space="0" w:color="auto"/>
            <w:left w:val="none" w:sz="0" w:space="0" w:color="auto"/>
            <w:bottom w:val="none" w:sz="0" w:space="0" w:color="auto"/>
            <w:right w:val="none" w:sz="0" w:space="0" w:color="auto"/>
          </w:divBdr>
        </w:div>
        <w:div w:id="1499226456">
          <w:marLeft w:val="480"/>
          <w:marRight w:val="0"/>
          <w:marTop w:val="0"/>
          <w:marBottom w:val="0"/>
          <w:divBdr>
            <w:top w:val="none" w:sz="0" w:space="0" w:color="auto"/>
            <w:left w:val="none" w:sz="0" w:space="0" w:color="auto"/>
            <w:bottom w:val="none" w:sz="0" w:space="0" w:color="auto"/>
            <w:right w:val="none" w:sz="0" w:space="0" w:color="auto"/>
          </w:divBdr>
        </w:div>
        <w:div w:id="575480658">
          <w:marLeft w:val="480"/>
          <w:marRight w:val="0"/>
          <w:marTop w:val="0"/>
          <w:marBottom w:val="0"/>
          <w:divBdr>
            <w:top w:val="none" w:sz="0" w:space="0" w:color="auto"/>
            <w:left w:val="none" w:sz="0" w:space="0" w:color="auto"/>
            <w:bottom w:val="none" w:sz="0" w:space="0" w:color="auto"/>
            <w:right w:val="none" w:sz="0" w:space="0" w:color="auto"/>
          </w:divBdr>
        </w:div>
        <w:div w:id="375930500">
          <w:marLeft w:val="480"/>
          <w:marRight w:val="0"/>
          <w:marTop w:val="0"/>
          <w:marBottom w:val="0"/>
          <w:divBdr>
            <w:top w:val="none" w:sz="0" w:space="0" w:color="auto"/>
            <w:left w:val="none" w:sz="0" w:space="0" w:color="auto"/>
            <w:bottom w:val="none" w:sz="0" w:space="0" w:color="auto"/>
            <w:right w:val="none" w:sz="0" w:space="0" w:color="auto"/>
          </w:divBdr>
        </w:div>
        <w:div w:id="1691951384">
          <w:marLeft w:val="480"/>
          <w:marRight w:val="0"/>
          <w:marTop w:val="0"/>
          <w:marBottom w:val="0"/>
          <w:divBdr>
            <w:top w:val="none" w:sz="0" w:space="0" w:color="auto"/>
            <w:left w:val="none" w:sz="0" w:space="0" w:color="auto"/>
            <w:bottom w:val="none" w:sz="0" w:space="0" w:color="auto"/>
            <w:right w:val="none" w:sz="0" w:space="0" w:color="auto"/>
          </w:divBdr>
        </w:div>
        <w:div w:id="762072380">
          <w:marLeft w:val="480"/>
          <w:marRight w:val="0"/>
          <w:marTop w:val="0"/>
          <w:marBottom w:val="0"/>
          <w:divBdr>
            <w:top w:val="none" w:sz="0" w:space="0" w:color="auto"/>
            <w:left w:val="none" w:sz="0" w:space="0" w:color="auto"/>
            <w:bottom w:val="none" w:sz="0" w:space="0" w:color="auto"/>
            <w:right w:val="none" w:sz="0" w:space="0" w:color="auto"/>
          </w:divBdr>
        </w:div>
        <w:div w:id="639503825">
          <w:marLeft w:val="480"/>
          <w:marRight w:val="0"/>
          <w:marTop w:val="0"/>
          <w:marBottom w:val="0"/>
          <w:divBdr>
            <w:top w:val="none" w:sz="0" w:space="0" w:color="auto"/>
            <w:left w:val="none" w:sz="0" w:space="0" w:color="auto"/>
            <w:bottom w:val="none" w:sz="0" w:space="0" w:color="auto"/>
            <w:right w:val="none" w:sz="0" w:space="0" w:color="auto"/>
          </w:divBdr>
        </w:div>
        <w:div w:id="697899468">
          <w:marLeft w:val="480"/>
          <w:marRight w:val="0"/>
          <w:marTop w:val="0"/>
          <w:marBottom w:val="0"/>
          <w:divBdr>
            <w:top w:val="none" w:sz="0" w:space="0" w:color="auto"/>
            <w:left w:val="none" w:sz="0" w:space="0" w:color="auto"/>
            <w:bottom w:val="none" w:sz="0" w:space="0" w:color="auto"/>
            <w:right w:val="none" w:sz="0" w:space="0" w:color="auto"/>
          </w:divBdr>
        </w:div>
        <w:div w:id="951133910">
          <w:marLeft w:val="480"/>
          <w:marRight w:val="0"/>
          <w:marTop w:val="0"/>
          <w:marBottom w:val="0"/>
          <w:divBdr>
            <w:top w:val="none" w:sz="0" w:space="0" w:color="auto"/>
            <w:left w:val="none" w:sz="0" w:space="0" w:color="auto"/>
            <w:bottom w:val="none" w:sz="0" w:space="0" w:color="auto"/>
            <w:right w:val="none" w:sz="0" w:space="0" w:color="auto"/>
          </w:divBdr>
        </w:div>
        <w:div w:id="76175221">
          <w:marLeft w:val="480"/>
          <w:marRight w:val="0"/>
          <w:marTop w:val="0"/>
          <w:marBottom w:val="0"/>
          <w:divBdr>
            <w:top w:val="none" w:sz="0" w:space="0" w:color="auto"/>
            <w:left w:val="none" w:sz="0" w:space="0" w:color="auto"/>
            <w:bottom w:val="none" w:sz="0" w:space="0" w:color="auto"/>
            <w:right w:val="none" w:sz="0" w:space="0" w:color="auto"/>
          </w:divBdr>
        </w:div>
        <w:div w:id="854806417">
          <w:marLeft w:val="480"/>
          <w:marRight w:val="0"/>
          <w:marTop w:val="0"/>
          <w:marBottom w:val="0"/>
          <w:divBdr>
            <w:top w:val="none" w:sz="0" w:space="0" w:color="auto"/>
            <w:left w:val="none" w:sz="0" w:space="0" w:color="auto"/>
            <w:bottom w:val="none" w:sz="0" w:space="0" w:color="auto"/>
            <w:right w:val="none" w:sz="0" w:space="0" w:color="auto"/>
          </w:divBdr>
        </w:div>
        <w:div w:id="448549579">
          <w:marLeft w:val="480"/>
          <w:marRight w:val="0"/>
          <w:marTop w:val="0"/>
          <w:marBottom w:val="0"/>
          <w:divBdr>
            <w:top w:val="none" w:sz="0" w:space="0" w:color="auto"/>
            <w:left w:val="none" w:sz="0" w:space="0" w:color="auto"/>
            <w:bottom w:val="none" w:sz="0" w:space="0" w:color="auto"/>
            <w:right w:val="none" w:sz="0" w:space="0" w:color="auto"/>
          </w:divBdr>
        </w:div>
        <w:div w:id="1197621728">
          <w:marLeft w:val="480"/>
          <w:marRight w:val="0"/>
          <w:marTop w:val="0"/>
          <w:marBottom w:val="0"/>
          <w:divBdr>
            <w:top w:val="none" w:sz="0" w:space="0" w:color="auto"/>
            <w:left w:val="none" w:sz="0" w:space="0" w:color="auto"/>
            <w:bottom w:val="none" w:sz="0" w:space="0" w:color="auto"/>
            <w:right w:val="none" w:sz="0" w:space="0" w:color="auto"/>
          </w:divBdr>
        </w:div>
        <w:div w:id="1326399978">
          <w:marLeft w:val="480"/>
          <w:marRight w:val="0"/>
          <w:marTop w:val="0"/>
          <w:marBottom w:val="0"/>
          <w:divBdr>
            <w:top w:val="none" w:sz="0" w:space="0" w:color="auto"/>
            <w:left w:val="none" w:sz="0" w:space="0" w:color="auto"/>
            <w:bottom w:val="none" w:sz="0" w:space="0" w:color="auto"/>
            <w:right w:val="none" w:sz="0" w:space="0" w:color="auto"/>
          </w:divBdr>
        </w:div>
        <w:div w:id="1222133408">
          <w:marLeft w:val="480"/>
          <w:marRight w:val="0"/>
          <w:marTop w:val="0"/>
          <w:marBottom w:val="0"/>
          <w:divBdr>
            <w:top w:val="none" w:sz="0" w:space="0" w:color="auto"/>
            <w:left w:val="none" w:sz="0" w:space="0" w:color="auto"/>
            <w:bottom w:val="none" w:sz="0" w:space="0" w:color="auto"/>
            <w:right w:val="none" w:sz="0" w:space="0" w:color="auto"/>
          </w:divBdr>
        </w:div>
        <w:div w:id="213005612">
          <w:marLeft w:val="480"/>
          <w:marRight w:val="0"/>
          <w:marTop w:val="0"/>
          <w:marBottom w:val="0"/>
          <w:divBdr>
            <w:top w:val="none" w:sz="0" w:space="0" w:color="auto"/>
            <w:left w:val="none" w:sz="0" w:space="0" w:color="auto"/>
            <w:bottom w:val="none" w:sz="0" w:space="0" w:color="auto"/>
            <w:right w:val="none" w:sz="0" w:space="0" w:color="auto"/>
          </w:divBdr>
        </w:div>
        <w:div w:id="1754886994">
          <w:marLeft w:val="480"/>
          <w:marRight w:val="0"/>
          <w:marTop w:val="0"/>
          <w:marBottom w:val="0"/>
          <w:divBdr>
            <w:top w:val="none" w:sz="0" w:space="0" w:color="auto"/>
            <w:left w:val="none" w:sz="0" w:space="0" w:color="auto"/>
            <w:bottom w:val="none" w:sz="0" w:space="0" w:color="auto"/>
            <w:right w:val="none" w:sz="0" w:space="0" w:color="auto"/>
          </w:divBdr>
        </w:div>
        <w:div w:id="1148354065">
          <w:marLeft w:val="480"/>
          <w:marRight w:val="0"/>
          <w:marTop w:val="0"/>
          <w:marBottom w:val="0"/>
          <w:divBdr>
            <w:top w:val="none" w:sz="0" w:space="0" w:color="auto"/>
            <w:left w:val="none" w:sz="0" w:space="0" w:color="auto"/>
            <w:bottom w:val="none" w:sz="0" w:space="0" w:color="auto"/>
            <w:right w:val="none" w:sz="0" w:space="0" w:color="auto"/>
          </w:divBdr>
        </w:div>
        <w:div w:id="1859611241">
          <w:marLeft w:val="480"/>
          <w:marRight w:val="0"/>
          <w:marTop w:val="0"/>
          <w:marBottom w:val="0"/>
          <w:divBdr>
            <w:top w:val="none" w:sz="0" w:space="0" w:color="auto"/>
            <w:left w:val="none" w:sz="0" w:space="0" w:color="auto"/>
            <w:bottom w:val="none" w:sz="0" w:space="0" w:color="auto"/>
            <w:right w:val="none" w:sz="0" w:space="0" w:color="auto"/>
          </w:divBdr>
        </w:div>
        <w:div w:id="1757825295">
          <w:marLeft w:val="480"/>
          <w:marRight w:val="0"/>
          <w:marTop w:val="0"/>
          <w:marBottom w:val="0"/>
          <w:divBdr>
            <w:top w:val="none" w:sz="0" w:space="0" w:color="auto"/>
            <w:left w:val="none" w:sz="0" w:space="0" w:color="auto"/>
            <w:bottom w:val="none" w:sz="0" w:space="0" w:color="auto"/>
            <w:right w:val="none" w:sz="0" w:space="0" w:color="auto"/>
          </w:divBdr>
        </w:div>
      </w:divsChild>
    </w:div>
    <w:div w:id="1751659951">
      <w:bodyDiv w:val="1"/>
      <w:marLeft w:val="0"/>
      <w:marRight w:val="0"/>
      <w:marTop w:val="0"/>
      <w:marBottom w:val="0"/>
      <w:divBdr>
        <w:top w:val="none" w:sz="0" w:space="0" w:color="auto"/>
        <w:left w:val="none" w:sz="0" w:space="0" w:color="auto"/>
        <w:bottom w:val="none" w:sz="0" w:space="0" w:color="auto"/>
        <w:right w:val="none" w:sz="0" w:space="0" w:color="auto"/>
      </w:divBdr>
    </w:div>
    <w:div w:id="1751847020">
      <w:bodyDiv w:val="1"/>
      <w:marLeft w:val="0"/>
      <w:marRight w:val="0"/>
      <w:marTop w:val="0"/>
      <w:marBottom w:val="0"/>
      <w:divBdr>
        <w:top w:val="none" w:sz="0" w:space="0" w:color="auto"/>
        <w:left w:val="none" w:sz="0" w:space="0" w:color="auto"/>
        <w:bottom w:val="none" w:sz="0" w:space="0" w:color="auto"/>
        <w:right w:val="none" w:sz="0" w:space="0" w:color="auto"/>
      </w:divBdr>
    </w:div>
    <w:div w:id="1754745002">
      <w:bodyDiv w:val="1"/>
      <w:marLeft w:val="0"/>
      <w:marRight w:val="0"/>
      <w:marTop w:val="0"/>
      <w:marBottom w:val="0"/>
      <w:divBdr>
        <w:top w:val="none" w:sz="0" w:space="0" w:color="auto"/>
        <w:left w:val="none" w:sz="0" w:space="0" w:color="auto"/>
        <w:bottom w:val="none" w:sz="0" w:space="0" w:color="auto"/>
        <w:right w:val="none" w:sz="0" w:space="0" w:color="auto"/>
      </w:divBdr>
    </w:div>
    <w:div w:id="1755859538">
      <w:bodyDiv w:val="1"/>
      <w:marLeft w:val="0"/>
      <w:marRight w:val="0"/>
      <w:marTop w:val="0"/>
      <w:marBottom w:val="0"/>
      <w:divBdr>
        <w:top w:val="none" w:sz="0" w:space="0" w:color="auto"/>
        <w:left w:val="none" w:sz="0" w:space="0" w:color="auto"/>
        <w:bottom w:val="none" w:sz="0" w:space="0" w:color="auto"/>
        <w:right w:val="none" w:sz="0" w:space="0" w:color="auto"/>
      </w:divBdr>
    </w:div>
    <w:div w:id="1757557576">
      <w:bodyDiv w:val="1"/>
      <w:marLeft w:val="0"/>
      <w:marRight w:val="0"/>
      <w:marTop w:val="0"/>
      <w:marBottom w:val="0"/>
      <w:divBdr>
        <w:top w:val="none" w:sz="0" w:space="0" w:color="auto"/>
        <w:left w:val="none" w:sz="0" w:space="0" w:color="auto"/>
        <w:bottom w:val="none" w:sz="0" w:space="0" w:color="auto"/>
        <w:right w:val="none" w:sz="0" w:space="0" w:color="auto"/>
      </w:divBdr>
    </w:div>
    <w:div w:id="1757626148">
      <w:bodyDiv w:val="1"/>
      <w:marLeft w:val="0"/>
      <w:marRight w:val="0"/>
      <w:marTop w:val="0"/>
      <w:marBottom w:val="0"/>
      <w:divBdr>
        <w:top w:val="none" w:sz="0" w:space="0" w:color="auto"/>
        <w:left w:val="none" w:sz="0" w:space="0" w:color="auto"/>
        <w:bottom w:val="none" w:sz="0" w:space="0" w:color="auto"/>
        <w:right w:val="none" w:sz="0" w:space="0" w:color="auto"/>
      </w:divBdr>
    </w:div>
    <w:div w:id="1757828064">
      <w:bodyDiv w:val="1"/>
      <w:marLeft w:val="0"/>
      <w:marRight w:val="0"/>
      <w:marTop w:val="0"/>
      <w:marBottom w:val="0"/>
      <w:divBdr>
        <w:top w:val="none" w:sz="0" w:space="0" w:color="auto"/>
        <w:left w:val="none" w:sz="0" w:space="0" w:color="auto"/>
        <w:bottom w:val="none" w:sz="0" w:space="0" w:color="auto"/>
        <w:right w:val="none" w:sz="0" w:space="0" w:color="auto"/>
      </w:divBdr>
    </w:div>
    <w:div w:id="1760130936">
      <w:bodyDiv w:val="1"/>
      <w:marLeft w:val="0"/>
      <w:marRight w:val="0"/>
      <w:marTop w:val="0"/>
      <w:marBottom w:val="0"/>
      <w:divBdr>
        <w:top w:val="none" w:sz="0" w:space="0" w:color="auto"/>
        <w:left w:val="none" w:sz="0" w:space="0" w:color="auto"/>
        <w:bottom w:val="none" w:sz="0" w:space="0" w:color="auto"/>
        <w:right w:val="none" w:sz="0" w:space="0" w:color="auto"/>
      </w:divBdr>
    </w:div>
    <w:div w:id="1765032154">
      <w:bodyDiv w:val="1"/>
      <w:marLeft w:val="0"/>
      <w:marRight w:val="0"/>
      <w:marTop w:val="0"/>
      <w:marBottom w:val="0"/>
      <w:divBdr>
        <w:top w:val="none" w:sz="0" w:space="0" w:color="auto"/>
        <w:left w:val="none" w:sz="0" w:space="0" w:color="auto"/>
        <w:bottom w:val="none" w:sz="0" w:space="0" w:color="auto"/>
        <w:right w:val="none" w:sz="0" w:space="0" w:color="auto"/>
      </w:divBdr>
    </w:div>
    <w:div w:id="1766027165">
      <w:bodyDiv w:val="1"/>
      <w:marLeft w:val="0"/>
      <w:marRight w:val="0"/>
      <w:marTop w:val="0"/>
      <w:marBottom w:val="0"/>
      <w:divBdr>
        <w:top w:val="none" w:sz="0" w:space="0" w:color="auto"/>
        <w:left w:val="none" w:sz="0" w:space="0" w:color="auto"/>
        <w:bottom w:val="none" w:sz="0" w:space="0" w:color="auto"/>
        <w:right w:val="none" w:sz="0" w:space="0" w:color="auto"/>
      </w:divBdr>
    </w:div>
    <w:div w:id="1766995196">
      <w:bodyDiv w:val="1"/>
      <w:marLeft w:val="0"/>
      <w:marRight w:val="0"/>
      <w:marTop w:val="0"/>
      <w:marBottom w:val="0"/>
      <w:divBdr>
        <w:top w:val="none" w:sz="0" w:space="0" w:color="auto"/>
        <w:left w:val="none" w:sz="0" w:space="0" w:color="auto"/>
        <w:bottom w:val="none" w:sz="0" w:space="0" w:color="auto"/>
        <w:right w:val="none" w:sz="0" w:space="0" w:color="auto"/>
      </w:divBdr>
    </w:div>
    <w:div w:id="1770351478">
      <w:bodyDiv w:val="1"/>
      <w:marLeft w:val="0"/>
      <w:marRight w:val="0"/>
      <w:marTop w:val="0"/>
      <w:marBottom w:val="0"/>
      <w:divBdr>
        <w:top w:val="none" w:sz="0" w:space="0" w:color="auto"/>
        <w:left w:val="none" w:sz="0" w:space="0" w:color="auto"/>
        <w:bottom w:val="none" w:sz="0" w:space="0" w:color="auto"/>
        <w:right w:val="none" w:sz="0" w:space="0" w:color="auto"/>
      </w:divBdr>
      <w:divsChild>
        <w:div w:id="1754815561">
          <w:marLeft w:val="480"/>
          <w:marRight w:val="0"/>
          <w:marTop w:val="0"/>
          <w:marBottom w:val="0"/>
          <w:divBdr>
            <w:top w:val="none" w:sz="0" w:space="0" w:color="auto"/>
            <w:left w:val="none" w:sz="0" w:space="0" w:color="auto"/>
            <w:bottom w:val="none" w:sz="0" w:space="0" w:color="auto"/>
            <w:right w:val="none" w:sz="0" w:space="0" w:color="auto"/>
          </w:divBdr>
        </w:div>
        <w:div w:id="243028506">
          <w:marLeft w:val="480"/>
          <w:marRight w:val="0"/>
          <w:marTop w:val="0"/>
          <w:marBottom w:val="0"/>
          <w:divBdr>
            <w:top w:val="none" w:sz="0" w:space="0" w:color="auto"/>
            <w:left w:val="none" w:sz="0" w:space="0" w:color="auto"/>
            <w:bottom w:val="none" w:sz="0" w:space="0" w:color="auto"/>
            <w:right w:val="none" w:sz="0" w:space="0" w:color="auto"/>
          </w:divBdr>
        </w:div>
        <w:div w:id="1175340732">
          <w:marLeft w:val="480"/>
          <w:marRight w:val="0"/>
          <w:marTop w:val="0"/>
          <w:marBottom w:val="0"/>
          <w:divBdr>
            <w:top w:val="none" w:sz="0" w:space="0" w:color="auto"/>
            <w:left w:val="none" w:sz="0" w:space="0" w:color="auto"/>
            <w:bottom w:val="none" w:sz="0" w:space="0" w:color="auto"/>
            <w:right w:val="none" w:sz="0" w:space="0" w:color="auto"/>
          </w:divBdr>
        </w:div>
        <w:div w:id="684525988">
          <w:marLeft w:val="480"/>
          <w:marRight w:val="0"/>
          <w:marTop w:val="0"/>
          <w:marBottom w:val="0"/>
          <w:divBdr>
            <w:top w:val="none" w:sz="0" w:space="0" w:color="auto"/>
            <w:left w:val="none" w:sz="0" w:space="0" w:color="auto"/>
            <w:bottom w:val="none" w:sz="0" w:space="0" w:color="auto"/>
            <w:right w:val="none" w:sz="0" w:space="0" w:color="auto"/>
          </w:divBdr>
        </w:div>
        <w:div w:id="1576279900">
          <w:marLeft w:val="480"/>
          <w:marRight w:val="0"/>
          <w:marTop w:val="0"/>
          <w:marBottom w:val="0"/>
          <w:divBdr>
            <w:top w:val="none" w:sz="0" w:space="0" w:color="auto"/>
            <w:left w:val="none" w:sz="0" w:space="0" w:color="auto"/>
            <w:bottom w:val="none" w:sz="0" w:space="0" w:color="auto"/>
            <w:right w:val="none" w:sz="0" w:space="0" w:color="auto"/>
          </w:divBdr>
        </w:div>
        <w:div w:id="656540438">
          <w:marLeft w:val="480"/>
          <w:marRight w:val="0"/>
          <w:marTop w:val="0"/>
          <w:marBottom w:val="0"/>
          <w:divBdr>
            <w:top w:val="none" w:sz="0" w:space="0" w:color="auto"/>
            <w:left w:val="none" w:sz="0" w:space="0" w:color="auto"/>
            <w:bottom w:val="none" w:sz="0" w:space="0" w:color="auto"/>
            <w:right w:val="none" w:sz="0" w:space="0" w:color="auto"/>
          </w:divBdr>
        </w:div>
        <w:div w:id="1872648057">
          <w:marLeft w:val="480"/>
          <w:marRight w:val="0"/>
          <w:marTop w:val="0"/>
          <w:marBottom w:val="0"/>
          <w:divBdr>
            <w:top w:val="none" w:sz="0" w:space="0" w:color="auto"/>
            <w:left w:val="none" w:sz="0" w:space="0" w:color="auto"/>
            <w:bottom w:val="none" w:sz="0" w:space="0" w:color="auto"/>
            <w:right w:val="none" w:sz="0" w:space="0" w:color="auto"/>
          </w:divBdr>
        </w:div>
        <w:div w:id="1645741708">
          <w:marLeft w:val="480"/>
          <w:marRight w:val="0"/>
          <w:marTop w:val="0"/>
          <w:marBottom w:val="0"/>
          <w:divBdr>
            <w:top w:val="none" w:sz="0" w:space="0" w:color="auto"/>
            <w:left w:val="none" w:sz="0" w:space="0" w:color="auto"/>
            <w:bottom w:val="none" w:sz="0" w:space="0" w:color="auto"/>
            <w:right w:val="none" w:sz="0" w:space="0" w:color="auto"/>
          </w:divBdr>
        </w:div>
        <w:div w:id="1164054184">
          <w:marLeft w:val="480"/>
          <w:marRight w:val="0"/>
          <w:marTop w:val="0"/>
          <w:marBottom w:val="0"/>
          <w:divBdr>
            <w:top w:val="none" w:sz="0" w:space="0" w:color="auto"/>
            <w:left w:val="none" w:sz="0" w:space="0" w:color="auto"/>
            <w:bottom w:val="none" w:sz="0" w:space="0" w:color="auto"/>
            <w:right w:val="none" w:sz="0" w:space="0" w:color="auto"/>
          </w:divBdr>
        </w:div>
        <w:div w:id="1493375144">
          <w:marLeft w:val="480"/>
          <w:marRight w:val="0"/>
          <w:marTop w:val="0"/>
          <w:marBottom w:val="0"/>
          <w:divBdr>
            <w:top w:val="none" w:sz="0" w:space="0" w:color="auto"/>
            <w:left w:val="none" w:sz="0" w:space="0" w:color="auto"/>
            <w:bottom w:val="none" w:sz="0" w:space="0" w:color="auto"/>
            <w:right w:val="none" w:sz="0" w:space="0" w:color="auto"/>
          </w:divBdr>
        </w:div>
        <w:div w:id="1857376948">
          <w:marLeft w:val="480"/>
          <w:marRight w:val="0"/>
          <w:marTop w:val="0"/>
          <w:marBottom w:val="0"/>
          <w:divBdr>
            <w:top w:val="none" w:sz="0" w:space="0" w:color="auto"/>
            <w:left w:val="none" w:sz="0" w:space="0" w:color="auto"/>
            <w:bottom w:val="none" w:sz="0" w:space="0" w:color="auto"/>
            <w:right w:val="none" w:sz="0" w:space="0" w:color="auto"/>
          </w:divBdr>
        </w:div>
        <w:div w:id="1626161132">
          <w:marLeft w:val="480"/>
          <w:marRight w:val="0"/>
          <w:marTop w:val="0"/>
          <w:marBottom w:val="0"/>
          <w:divBdr>
            <w:top w:val="none" w:sz="0" w:space="0" w:color="auto"/>
            <w:left w:val="none" w:sz="0" w:space="0" w:color="auto"/>
            <w:bottom w:val="none" w:sz="0" w:space="0" w:color="auto"/>
            <w:right w:val="none" w:sz="0" w:space="0" w:color="auto"/>
          </w:divBdr>
        </w:div>
        <w:div w:id="1839464552">
          <w:marLeft w:val="480"/>
          <w:marRight w:val="0"/>
          <w:marTop w:val="0"/>
          <w:marBottom w:val="0"/>
          <w:divBdr>
            <w:top w:val="none" w:sz="0" w:space="0" w:color="auto"/>
            <w:left w:val="none" w:sz="0" w:space="0" w:color="auto"/>
            <w:bottom w:val="none" w:sz="0" w:space="0" w:color="auto"/>
            <w:right w:val="none" w:sz="0" w:space="0" w:color="auto"/>
          </w:divBdr>
        </w:div>
        <w:div w:id="680158488">
          <w:marLeft w:val="480"/>
          <w:marRight w:val="0"/>
          <w:marTop w:val="0"/>
          <w:marBottom w:val="0"/>
          <w:divBdr>
            <w:top w:val="none" w:sz="0" w:space="0" w:color="auto"/>
            <w:left w:val="none" w:sz="0" w:space="0" w:color="auto"/>
            <w:bottom w:val="none" w:sz="0" w:space="0" w:color="auto"/>
            <w:right w:val="none" w:sz="0" w:space="0" w:color="auto"/>
          </w:divBdr>
        </w:div>
        <w:div w:id="1693914320">
          <w:marLeft w:val="480"/>
          <w:marRight w:val="0"/>
          <w:marTop w:val="0"/>
          <w:marBottom w:val="0"/>
          <w:divBdr>
            <w:top w:val="none" w:sz="0" w:space="0" w:color="auto"/>
            <w:left w:val="none" w:sz="0" w:space="0" w:color="auto"/>
            <w:bottom w:val="none" w:sz="0" w:space="0" w:color="auto"/>
            <w:right w:val="none" w:sz="0" w:space="0" w:color="auto"/>
          </w:divBdr>
        </w:div>
        <w:div w:id="2024286695">
          <w:marLeft w:val="480"/>
          <w:marRight w:val="0"/>
          <w:marTop w:val="0"/>
          <w:marBottom w:val="0"/>
          <w:divBdr>
            <w:top w:val="none" w:sz="0" w:space="0" w:color="auto"/>
            <w:left w:val="none" w:sz="0" w:space="0" w:color="auto"/>
            <w:bottom w:val="none" w:sz="0" w:space="0" w:color="auto"/>
            <w:right w:val="none" w:sz="0" w:space="0" w:color="auto"/>
          </w:divBdr>
        </w:div>
        <w:div w:id="626394188">
          <w:marLeft w:val="480"/>
          <w:marRight w:val="0"/>
          <w:marTop w:val="0"/>
          <w:marBottom w:val="0"/>
          <w:divBdr>
            <w:top w:val="none" w:sz="0" w:space="0" w:color="auto"/>
            <w:left w:val="none" w:sz="0" w:space="0" w:color="auto"/>
            <w:bottom w:val="none" w:sz="0" w:space="0" w:color="auto"/>
            <w:right w:val="none" w:sz="0" w:space="0" w:color="auto"/>
          </w:divBdr>
        </w:div>
        <w:div w:id="1563715965">
          <w:marLeft w:val="480"/>
          <w:marRight w:val="0"/>
          <w:marTop w:val="0"/>
          <w:marBottom w:val="0"/>
          <w:divBdr>
            <w:top w:val="none" w:sz="0" w:space="0" w:color="auto"/>
            <w:left w:val="none" w:sz="0" w:space="0" w:color="auto"/>
            <w:bottom w:val="none" w:sz="0" w:space="0" w:color="auto"/>
            <w:right w:val="none" w:sz="0" w:space="0" w:color="auto"/>
          </w:divBdr>
        </w:div>
        <w:div w:id="323512062">
          <w:marLeft w:val="480"/>
          <w:marRight w:val="0"/>
          <w:marTop w:val="0"/>
          <w:marBottom w:val="0"/>
          <w:divBdr>
            <w:top w:val="none" w:sz="0" w:space="0" w:color="auto"/>
            <w:left w:val="none" w:sz="0" w:space="0" w:color="auto"/>
            <w:bottom w:val="none" w:sz="0" w:space="0" w:color="auto"/>
            <w:right w:val="none" w:sz="0" w:space="0" w:color="auto"/>
          </w:divBdr>
        </w:div>
        <w:div w:id="1469010711">
          <w:marLeft w:val="480"/>
          <w:marRight w:val="0"/>
          <w:marTop w:val="0"/>
          <w:marBottom w:val="0"/>
          <w:divBdr>
            <w:top w:val="none" w:sz="0" w:space="0" w:color="auto"/>
            <w:left w:val="none" w:sz="0" w:space="0" w:color="auto"/>
            <w:bottom w:val="none" w:sz="0" w:space="0" w:color="auto"/>
            <w:right w:val="none" w:sz="0" w:space="0" w:color="auto"/>
          </w:divBdr>
        </w:div>
        <w:div w:id="1227061481">
          <w:marLeft w:val="480"/>
          <w:marRight w:val="0"/>
          <w:marTop w:val="0"/>
          <w:marBottom w:val="0"/>
          <w:divBdr>
            <w:top w:val="none" w:sz="0" w:space="0" w:color="auto"/>
            <w:left w:val="none" w:sz="0" w:space="0" w:color="auto"/>
            <w:bottom w:val="none" w:sz="0" w:space="0" w:color="auto"/>
            <w:right w:val="none" w:sz="0" w:space="0" w:color="auto"/>
          </w:divBdr>
        </w:div>
        <w:div w:id="871040407">
          <w:marLeft w:val="480"/>
          <w:marRight w:val="0"/>
          <w:marTop w:val="0"/>
          <w:marBottom w:val="0"/>
          <w:divBdr>
            <w:top w:val="none" w:sz="0" w:space="0" w:color="auto"/>
            <w:left w:val="none" w:sz="0" w:space="0" w:color="auto"/>
            <w:bottom w:val="none" w:sz="0" w:space="0" w:color="auto"/>
            <w:right w:val="none" w:sz="0" w:space="0" w:color="auto"/>
          </w:divBdr>
        </w:div>
        <w:div w:id="1841849271">
          <w:marLeft w:val="480"/>
          <w:marRight w:val="0"/>
          <w:marTop w:val="0"/>
          <w:marBottom w:val="0"/>
          <w:divBdr>
            <w:top w:val="none" w:sz="0" w:space="0" w:color="auto"/>
            <w:left w:val="none" w:sz="0" w:space="0" w:color="auto"/>
            <w:bottom w:val="none" w:sz="0" w:space="0" w:color="auto"/>
            <w:right w:val="none" w:sz="0" w:space="0" w:color="auto"/>
          </w:divBdr>
        </w:div>
        <w:div w:id="453911622">
          <w:marLeft w:val="480"/>
          <w:marRight w:val="0"/>
          <w:marTop w:val="0"/>
          <w:marBottom w:val="0"/>
          <w:divBdr>
            <w:top w:val="none" w:sz="0" w:space="0" w:color="auto"/>
            <w:left w:val="none" w:sz="0" w:space="0" w:color="auto"/>
            <w:bottom w:val="none" w:sz="0" w:space="0" w:color="auto"/>
            <w:right w:val="none" w:sz="0" w:space="0" w:color="auto"/>
          </w:divBdr>
        </w:div>
        <w:div w:id="362832436">
          <w:marLeft w:val="480"/>
          <w:marRight w:val="0"/>
          <w:marTop w:val="0"/>
          <w:marBottom w:val="0"/>
          <w:divBdr>
            <w:top w:val="none" w:sz="0" w:space="0" w:color="auto"/>
            <w:left w:val="none" w:sz="0" w:space="0" w:color="auto"/>
            <w:bottom w:val="none" w:sz="0" w:space="0" w:color="auto"/>
            <w:right w:val="none" w:sz="0" w:space="0" w:color="auto"/>
          </w:divBdr>
        </w:div>
        <w:div w:id="437023026">
          <w:marLeft w:val="480"/>
          <w:marRight w:val="0"/>
          <w:marTop w:val="0"/>
          <w:marBottom w:val="0"/>
          <w:divBdr>
            <w:top w:val="none" w:sz="0" w:space="0" w:color="auto"/>
            <w:left w:val="none" w:sz="0" w:space="0" w:color="auto"/>
            <w:bottom w:val="none" w:sz="0" w:space="0" w:color="auto"/>
            <w:right w:val="none" w:sz="0" w:space="0" w:color="auto"/>
          </w:divBdr>
        </w:div>
        <w:div w:id="1101880127">
          <w:marLeft w:val="480"/>
          <w:marRight w:val="0"/>
          <w:marTop w:val="0"/>
          <w:marBottom w:val="0"/>
          <w:divBdr>
            <w:top w:val="none" w:sz="0" w:space="0" w:color="auto"/>
            <w:left w:val="none" w:sz="0" w:space="0" w:color="auto"/>
            <w:bottom w:val="none" w:sz="0" w:space="0" w:color="auto"/>
            <w:right w:val="none" w:sz="0" w:space="0" w:color="auto"/>
          </w:divBdr>
        </w:div>
        <w:div w:id="561911891">
          <w:marLeft w:val="480"/>
          <w:marRight w:val="0"/>
          <w:marTop w:val="0"/>
          <w:marBottom w:val="0"/>
          <w:divBdr>
            <w:top w:val="none" w:sz="0" w:space="0" w:color="auto"/>
            <w:left w:val="none" w:sz="0" w:space="0" w:color="auto"/>
            <w:bottom w:val="none" w:sz="0" w:space="0" w:color="auto"/>
            <w:right w:val="none" w:sz="0" w:space="0" w:color="auto"/>
          </w:divBdr>
        </w:div>
        <w:div w:id="1060177081">
          <w:marLeft w:val="480"/>
          <w:marRight w:val="0"/>
          <w:marTop w:val="0"/>
          <w:marBottom w:val="0"/>
          <w:divBdr>
            <w:top w:val="none" w:sz="0" w:space="0" w:color="auto"/>
            <w:left w:val="none" w:sz="0" w:space="0" w:color="auto"/>
            <w:bottom w:val="none" w:sz="0" w:space="0" w:color="auto"/>
            <w:right w:val="none" w:sz="0" w:space="0" w:color="auto"/>
          </w:divBdr>
        </w:div>
        <w:div w:id="1036152374">
          <w:marLeft w:val="480"/>
          <w:marRight w:val="0"/>
          <w:marTop w:val="0"/>
          <w:marBottom w:val="0"/>
          <w:divBdr>
            <w:top w:val="none" w:sz="0" w:space="0" w:color="auto"/>
            <w:left w:val="none" w:sz="0" w:space="0" w:color="auto"/>
            <w:bottom w:val="none" w:sz="0" w:space="0" w:color="auto"/>
            <w:right w:val="none" w:sz="0" w:space="0" w:color="auto"/>
          </w:divBdr>
        </w:div>
        <w:div w:id="938217290">
          <w:marLeft w:val="480"/>
          <w:marRight w:val="0"/>
          <w:marTop w:val="0"/>
          <w:marBottom w:val="0"/>
          <w:divBdr>
            <w:top w:val="none" w:sz="0" w:space="0" w:color="auto"/>
            <w:left w:val="none" w:sz="0" w:space="0" w:color="auto"/>
            <w:bottom w:val="none" w:sz="0" w:space="0" w:color="auto"/>
            <w:right w:val="none" w:sz="0" w:space="0" w:color="auto"/>
          </w:divBdr>
        </w:div>
        <w:div w:id="290985272">
          <w:marLeft w:val="480"/>
          <w:marRight w:val="0"/>
          <w:marTop w:val="0"/>
          <w:marBottom w:val="0"/>
          <w:divBdr>
            <w:top w:val="none" w:sz="0" w:space="0" w:color="auto"/>
            <w:left w:val="none" w:sz="0" w:space="0" w:color="auto"/>
            <w:bottom w:val="none" w:sz="0" w:space="0" w:color="auto"/>
            <w:right w:val="none" w:sz="0" w:space="0" w:color="auto"/>
          </w:divBdr>
        </w:div>
        <w:div w:id="408774070">
          <w:marLeft w:val="480"/>
          <w:marRight w:val="0"/>
          <w:marTop w:val="0"/>
          <w:marBottom w:val="0"/>
          <w:divBdr>
            <w:top w:val="none" w:sz="0" w:space="0" w:color="auto"/>
            <w:left w:val="none" w:sz="0" w:space="0" w:color="auto"/>
            <w:bottom w:val="none" w:sz="0" w:space="0" w:color="auto"/>
            <w:right w:val="none" w:sz="0" w:space="0" w:color="auto"/>
          </w:divBdr>
        </w:div>
        <w:div w:id="346753850">
          <w:marLeft w:val="480"/>
          <w:marRight w:val="0"/>
          <w:marTop w:val="0"/>
          <w:marBottom w:val="0"/>
          <w:divBdr>
            <w:top w:val="none" w:sz="0" w:space="0" w:color="auto"/>
            <w:left w:val="none" w:sz="0" w:space="0" w:color="auto"/>
            <w:bottom w:val="none" w:sz="0" w:space="0" w:color="auto"/>
            <w:right w:val="none" w:sz="0" w:space="0" w:color="auto"/>
          </w:divBdr>
        </w:div>
        <w:div w:id="976184904">
          <w:marLeft w:val="480"/>
          <w:marRight w:val="0"/>
          <w:marTop w:val="0"/>
          <w:marBottom w:val="0"/>
          <w:divBdr>
            <w:top w:val="none" w:sz="0" w:space="0" w:color="auto"/>
            <w:left w:val="none" w:sz="0" w:space="0" w:color="auto"/>
            <w:bottom w:val="none" w:sz="0" w:space="0" w:color="auto"/>
            <w:right w:val="none" w:sz="0" w:space="0" w:color="auto"/>
          </w:divBdr>
        </w:div>
        <w:div w:id="2143188948">
          <w:marLeft w:val="480"/>
          <w:marRight w:val="0"/>
          <w:marTop w:val="0"/>
          <w:marBottom w:val="0"/>
          <w:divBdr>
            <w:top w:val="none" w:sz="0" w:space="0" w:color="auto"/>
            <w:left w:val="none" w:sz="0" w:space="0" w:color="auto"/>
            <w:bottom w:val="none" w:sz="0" w:space="0" w:color="auto"/>
            <w:right w:val="none" w:sz="0" w:space="0" w:color="auto"/>
          </w:divBdr>
        </w:div>
        <w:div w:id="843781438">
          <w:marLeft w:val="480"/>
          <w:marRight w:val="0"/>
          <w:marTop w:val="0"/>
          <w:marBottom w:val="0"/>
          <w:divBdr>
            <w:top w:val="none" w:sz="0" w:space="0" w:color="auto"/>
            <w:left w:val="none" w:sz="0" w:space="0" w:color="auto"/>
            <w:bottom w:val="none" w:sz="0" w:space="0" w:color="auto"/>
            <w:right w:val="none" w:sz="0" w:space="0" w:color="auto"/>
          </w:divBdr>
        </w:div>
      </w:divsChild>
    </w:div>
    <w:div w:id="1772238553">
      <w:bodyDiv w:val="1"/>
      <w:marLeft w:val="0"/>
      <w:marRight w:val="0"/>
      <w:marTop w:val="0"/>
      <w:marBottom w:val="0"/>
      <w:divBdr>
        <w:top w:val="none" w:sz="0" w:space="0" w:color="auto"/>
        <w:left w:val="none" w:sz="0" w:space="0" w:color="auto"/>
        <w:bottom w:val="none" w:sz="0" w:space="0" w:color="auto"/>
        <w:right w:val="none" w:sz="0" w:space="0" w:color="auto"/>
      </w:divBdr>
    </w:div>
    <w:div w:id="1772819884">
      <w:bodyDiv w:val="1"/>
      <w:marLeft w:val="0"/>
      <w:marRight w:val="0"/>
      <w:marTop w:val="0"/>
      <w:marBottom w:val="0"/>
      <w:divBdr>
        <w:top w:val="none" w:sz="0" w:space="0" w:color="auto"/>
        <w:left w:val="none" w:sz="0" w:space="0" w:color="auto"/>
        <w:bottom w:val="none" w:sz="0" w:space="0" w:color="auto"/>
        <w:right w:val="none" w:sz="0" w:space="0" w:color="auto"/>
      </w:divBdr>
    </w:div>
    <w:div w:id="1777291418">
      <w:bodyDiv w:val="1"/>
      <w:marLeft w:val="0"/>
      <w:marRight w:val="0"/>
      <w:marTop w:val="0"/>
      <w:marBottom w:val="0"/>
      <w:divBdr>
        <w:top w:val="none" w:sz="0" w:space="0" w:color="auto"/>
        <w:left w:val="none" w:sz="0" w:space="0" w:color="auto"/>
        <w:bottom w:val="none" w:sz="0" w:space="0" w:color="auto"/>
        <w:right w:val="none" w:sz="0" w:space="0" w:color="auto"/>
      </w:divBdr>
    </w:div>
    <w:div w:id="1781683046">
      <w:bodyDiv w:val="1"/>
      <w:marLeft w:val="0"/>
      <w:marRight w:val="0"/>
      <w:marTop w:val="0"/>
      <w:marBottom w:val="0"/>
      <w:divBdr>
        <w:top w:val="none" w:sz="0" w:space="0" w:color="auto"/>
        <w:left w:val="none" w:sz="0" w:space="0" w:color="auto"/>
        <w:bottom w:val="none" w:sz="0" w:space="0" w:color="auto"/>
        <w:right w:val="none" w:sz="0" w:space="0" w:color="auto"/>
      </w:divBdr>
    </w:div>
    <w:div w:id="1782264208">
      <w:bodyDiv w:val="1"/>
      <w:marLeft w:val="0"/>
      <w:marRight w:val="0"/>
      <w:marTop w:val="0"/>
      <w:marBottom w:val="0"/>
      <w:divBdr>
        <w:top w:val="none" w:sz="0" w:space="0" w:color="auto"/>
        <w:left w:val="none" w:sz="0" w:space="0" w:color="auto"/>
        <w:bottom w:val="none" w:sz="0" w:space="0" w:color="auto"/>
        <w:right w:val="none" w:sz="0" w:space="0" w:color="auto"/>
      </w:divBdr>
    </w:div>
    <w:div w:id="1782724387">
      <w:bodyDiv w:val="1"/>
      <w:marLeft w:val="0"/>
      <w:marRight w:val="0"/>
      <w:marTop w:val="0"/>
      <w:marBottom w:val="0"/>
      <w:divBdr>
        <w:top w:val="none" w:sz="0" w:space="0" w:color="auto"/>
        <w:left w:val="none" w:sz="0" w:space="0" w:color="auto"/>
        <w:bottom w:val="none" w:sz="0" w:space="0" w:color="auto"/>
        <w:right w:val="none" w:sz="0" w:space="0" w:color="auto"/>
      </w:divBdr>
    </w:div>
    <w:div w:id="1784611457">
      <w:bodyDiv w:val="1"/>
      <w:marLeft w:val="0"/>
      <w:marRight w:val="0"/>
      <w:marTop w:val="0"/>
      <w:marBottom w:val="0"/>
      <w:divBdr>
        <w:top w:val="none" w:sz="0" w:space="0" w:color="auto"/>
        <w:left w:val="none" w:sz="0" w:space="0" w:color="auto"/>
        <w:bottom w:val="none" w:sz="0" w:space="0" w:color="auto"/>
        <w:right w:val="none" w:sz="0" w:space="0" w:color="auto"/>
      </w:divBdr>
    </w:div>
    <w:div w:id="1786079568">
      <w:bodyDiv w:val="1"/>
      <w:marLeft w:val="0"/>
      <w:marRight w:val="0"/>
      <w:marTop w:val="0"/>
      <w:marBottom w:val="0"/>
      <w:divBdr>
        <w:top w:val="none" w:sz="0" w:space="0" w:color="auto"/>
        <w:left w:val="none" w:sz="0" w:space="0" w:color="auto"/>
        <w:bottom w:val="none" w:sz="0" w:space="0" w:color="auto"/>
        <w:right w:val="none" w:sz="0" w:space="0" w:color="auto"/>
      </w:divBdr>
    </w:div>
    <w:div w:id="1787113736">
      <w:bodyDiv w:val="1"/>
      <w:marLeft w:val="0"/>
      <w:marRight w:val="0"/>
      <w:marTop w:val="0"/>
      <w:marBottom w:val="0"/>
      <w:divBdr>
        <w:top w:val="none" w:sz="0" w:space="0" w:color="auto"/>
        <w:left w:val="none" w:sz="0" w:space="0" w:color="auto"/>
        <w:bottom w:val="none" w:sz="0" w:space="0" w:color="auto"/>
        <w:right w:val="none" w:sz="0" w:space="0" w:color="auto"/>
      </w:divBdr>
      <w:divsChild>
        <w:div w:id="1505322109">
          <w:marLeft w:val="480"/>
          <w:marRight w:val="0"/>
          <w:marTop w:val="0"/>
          <w:marBottom w:val="0"/>
          <w:divBdr>
            <w:top w:val="none" w:sz="0" w:space="0" w:color="auto"/>
            <w:left w:val="none" w:sz="0" w:space="0" w:color="auto"/>
            <w:bottom w:val="none" w:sz="0" w:space="0" w:color="auto"/>
            <w:right w:val="none" w:sz="0" w:space="0" w:color="auto"/>
          </w:divBdr>
        </w:div>
        <w:div w:id="1058896319">
          <w:marLeft w:val="480"/>
          <w:marRight w:val="0"/>
          <w:marTop w:val="0"/>
          <w:marBottom w:val="0"/>
          <w:divBdr>
            <w:top w:val="none" w:sz="0" w:space="0" w:color="auto"/>
            <w:left w:val="none" w:sz="0" w:space="0" w:color="auto"/>
            <w:bottom w:val="none" w:sz="0" w:space="0" w:color="auto"/>
            <w:right w:val="none" w:sz="0" w:space="0" w:color="auto"/>
          </w:divBdr>
        </w:div>
        <w:div w:id="1322731148">
          <w:marLeft w:val="480"/>
          <w:marRight w:val="0"/>
          <w:marTop w:val="0"/>
          <w:marBottom w:val="0"/>
          <w:divBdr>
            <w:top w:val="none" w:sz="0" w:space="0" w:color="auto"/>
            <w:left w:val="none" w:sz="0" w:space="0" w:color="auto"/>
            <w:bottom w:val="none" w:sz="0" w:space="0" w:color="auto"/>
            <w:right w:val="none" w:sz="0" w:space="0" w:color="auto"/>
          </w:divBdr>
        </w:div>
        <w:div w:id="2141725025">
          <w:marLeft w:val="480"/>
          <w:marRight w:val="0"/>
          <w:marTop w:val="0"/>
          <w:marBottom w:val="0"/>
          <w:divBdr>
            <w:top w:val="none" w:sz="0" w:space="0" w:color="auto"/>
            <w:left w:val="none" w:sz="0" w:space="0" w:color="auto"/>
            <w:bottom w:val="none" w:sz="0" w:space="0" w:color="auto"/>
            <w:right w:val="none" w:sz="0" w:space="0" w:color="auto"/>
          </w:divBdr>
        </w:div>
        <w:div w:id="174855381">
          <w:marLeft w:val="480"/>
          <w:marRight w:val="0"/>
          <w:marTop w:val="0"/>
          <w:marBottom w:val="0"/>
          <w:divBdr>
            <w:top w:val="none" w:sz="0" w:space="0" w:color="auto"/>
            <w:left w:val="none" w:sz="0" w:space="0" w:color="auto"/>
            <w:bottom w:val="none" w:sz="0" w:space="0" w:color="auto"/>
            <w:right w:val="none" w:sz="0" w:space="0" w:color="auto"/>
          </w:divBdr>
        </w:div>
        <w:div w:id="1258513745">
          <w:marLeft w:val="480"/>
          <w:marRight w:val="0"/>
          <w:marTop w:val="0"/>
          <w:marBottom w:val="0"/>
          <w:divBdr>
            <w:top w:val="none" w:sz="0" w:space="0" w:color="auto"/>
            <w:left w:val="none" w:sz="0" w:space="0" w:color="auto"/>
            <w:bottom w:val="none" w:sz="0" w:space="0" w:color="auto"/>
            <w:right w:val="none" w:sz="0" w:space="0" w:color="auto"/>
          </w:divBdr>
        </w:div>
        <w:div w:id="2096629915">
          <w:marLeft w:val="480"/>
          <w:marRight w:val="0"/>
          <w:marTop w:val="0"/>
          <w:marBottom w:val="0"/>
          <w:divBdr>
            <w:top w:val="none" w:sz="0" w:space="0" w:color="auto"/>
            <w:left w:val="none" w:sz="0" w:space="0" w:color="auto"/>
            <w:bottom w:val="none" w:sz="0" w:space="0" w:color="auto"/>
            <w:right w:val="none" w:sz="0" w:space="0" w:color="auto"/>
          </w:divBdr>
        </w:div>
        <w:div w:id="565991786">
          <w:marLeft w:val="480"/>
          <w:marRight w:val="0"/>
          <w:marTop w:val="0"/>
          <w:marBottom w:val="0"/>
          <w:divBdr>
            <w:top w:val="none" w:sz="0" w:space="0" w:color="auto"/>
            <w:left w:val="none" w:sz="0" w:space="0" w:color="auto"/>
            <w:bottom w:val="none" w:sz="0" w:space="0" w:color="auto"/>
            <w:right w:val="none" w:sz="0" w:space="0" w:color="auto"/>
          </w:divBdr>
        </w:div>
        <w:div w:id="1644971128">
          <w:marLeft w:val="480"/>
          <w:marRight w:val="0"/>
          <w:marTop w:val="0"/>
          <w:marBottom w:val="0"/>
          <w:divBdr>
            <w:top w:val="none" w:sz="0" w:space="0" w:color="auto"/>
            <w:left w:val="none" w:sz="0" w:space="0" w:color="auto"/>
            <w:bottom w:val="none" w:sz="0" w:space="0" w:color="auto"/>
            <w:right w:val="none" w:sz="0" w:space="0" w:color="auto"/>
          </w:divBdr>
        </w:div>
        <w:div w:id="1428885091">
          <w:marLeft w:val="480"/>
          <w:marRight w:val="0"/>
          <w:marTop w:val="0"/>
          <w:marBottom w:val="0"/>
          <w:divBdr>
            <w:top w:val="none" w:sz="0" w:space="0" w:color="auto"/>
            <w:left w:val="none" w:sz="0" w:space="0" w:color="auto"/>
            <w:bottom w:val="none" w:sz="0" w:space="0" w:color="auto"/>
            <w:right w:val="none" w:sz="0" w:space="0" w:color="auto"/>
          </w:divBdr>
        </w:div>
        <w:div w:id="1820878643">
          <w:marLeft w:val="480"/>
          <w:marRight w:val="0"/>
          <w:marTop w:val="0"/>
          <w:marBottom w:val="0"/>
          <w:divBdr>
            <w:top w:val="none" w:sz="0" w:space="0" w:color="auto"/>
            <w:left w:val="none" w:sz="0" w:space="0" w:color="auto"/>
            <w:bottom w:val="none" w:sz="0" w:space="0" w:color="auto"/>
            <w:right w:val="none" w:sz="0" w:space="0" w:color="auto"/>
          </w:divBdr>
        </w:div>
        <w:div w:id="1041321440">
          <w:marLeft w:val="480"/>
          <w:marRight w:val="0"/>
          <w:marTop w:val="0"/>
          <w:marBottom w:val="0"/>
          <w:divBdr>
            <w:top w:val="none" w:sz="0" w:space="0" w:color="auto"/>
            <w:left w:val="none" w:sz="0" w:space="0" w:color="auto"/>
            <w:bottom w:val="none" w:sz="0" w:space="0" w:color="auto"/>
            <w:right w:val="none" w:sz="0" w:space="0" w:color="auto"/>
          </w:divBdr>
        </w:div>
        <w:div w:id="404838134">
          <w:marLeft w:val="480"/>
          <w:marRight w:val="0"/>
          <w:marTop w:val="0"/>
          <w:marBottom w:val="0"/>
          <w:divBdr>
            <w:top w:val="none" w:sz="0" w:space="0" w:color="auto"/>
            <w:left w:val="none" w:sz="0" w:space="0" w:color="auto"/>
            <w:bottom w:val="none" w:sz="0" w:space="0" w:color="auto"/>
            <w:right w:val="none" w:sz="0" w:space="0" w:color="auto"/>
          </w:divBdr>
        </w:div>
        <w:div w:id="1134714954">
          <w:marLeft w:val="480"/>
          <w:marRight w:val="0"/>
          <w:marTop w:val="0"/>
          <w:marBottom w:val="0"/>
          <w:divBdr>
            <w:top w:val="none" w:sz="0" w:space="0" w:color="auto"/>
            <w:left w:val="none" w:sz="0" w:space="0" w:color="auto"/>
            <w:bottom w:val="none" w:sz="0" w:space="0" w:color="auto"/>
            <w:right w:val="none" w:sz="0" w:space="0" w:color="auto"/>
          </w:divBdr>
        </w:div>
        <w:div w:id="171336457">
          <w:marLeft w:val="480"/>
          <w:marRight w:val="0"/>
          <w:marTop w:val="0"/>
          <w:marBottom w:val="0"/>
          <w:divBdr>
            <w:top w:val="none" w:sz="0" w:space="0" w:color="auto"/>
            <w:left w:val="none" w:sz="0" w:space="0" w:color="auto"/>
            <w:bottom w:val="none" w:sz="0" w:space="0" w:color="auto"/>
            <w:right w:val="none" w:sz="0" w:space="0" w:color="auto"/>
          </w:divBdr>
        </w:div>
        <w:div w:id="1806392764">
          <w:marLeft w:val="480"/>
          <w:marRight w:val="0"/>
          <w:marTop w:val="0"/>
          <w:marBottom w:val="0"/>
          <w:divBdr>
            <w:top w:val="none" w:sz="0" w:space="0" w:color="auto"/>
            <w:left w:val="none" w:sz="0" w:space="0" w:color="auto"/>
            <w:bottom w:val="none" w:sz="0" w:space="0" w:color="auto"/>
            <w:right w:val="none" w:sz="0" w:space="0" w:color="auto"/>
          </w:divBdr>
        </w:div>
        <w:div w:id="569971679">
          <w:marLeft w:val="480"/>
          <w:marRight w:val="0"/>
          <w:marTop w:val="0"/>
          <w:marBottom w:val="0"/>
          <w:divBdr>
            <w:top w:val="none" w:sz="0" w:space="0" w:color="auto"/>
            <w:left w:val="none" w:sz="0" w:space="0" w:color="auto"/>
            <w:bottom w:val="none" w:sz="0" w:space="0" w:color="auto"/>
            <w:right w:val="none" w:sz="0" w:space="0" w:color="auto"/>
          </w:divBdr>
        </w:div>
        <w:div w:id="1811090233">
          <w:marLeft w:val="480"/>
          <w:marRight w:val="0"/>
          <w:marTop w:val="0"/>
          <w:marBottom w:val="0"/>
          <w:divBdr>
            <w:top w:val="none" w:sz="0" w:space="0" w:color="auto"/>
            <w:left w:val="none" w:sz="0" w:space="0" w:color="auto"/>
            <w:bottom w:val="none" w:sz="0" w:space="0" w:color="auto"/>
            <w:right w:val="none" w:sz="0" w:space="0" w:color="auto"/>
          </w:divBdr>
        </w:div>
        <w:div w:id="308831280">
          <w:marLeft w:val="480"/>
          <w:marRight w:val="0"/>
          <w:marTop w:val="0"/>
          <w:marBottom w:val="0"/>
          <w:divBdr>
            <w:top w:val="none" w:sz="0" w:space="0" w:color="auto"/>
            <w:left w:val="none" w:sz="0" w:space="0" w:color="auto"/>
            <w:bottom w:val="none" w:sz="0" w:space="0" w:color="auto"/>
            <w:right w:val="none" w:sz="0" w:space="0" w:color="auto"/>
          </w:divBdr>
        </w:div>
        <w:div w:id="531070503">
          <w:marLeft w:val="480"/>
          <w:marRight w:val="0"/>
          <w:marTop w:val="0"/>
          <w:marBottom w:val="0"/>
          <w:divBdr>
            <w:top w:val="none" w:sz="0" w:space="0" w:color="auto"/>
            <w:left w:val="none" w:sz="0" w:space="0" w:color="auto"/>
            <w:bottom w:val="none" w:sz="0" w:space="0" w:color="auto"/>
            <w:right w:val="none" w:sz="0" w:space="0" w:color="auto"/>
          </w:divBdr>
        </w:div>
        <w:div w:id="1012419687">
          <w:marLeft w:val="480"/>
          <w:marRight w:val="0"/>
          <w:marTop w:val="0"/>
          <w:marBottom w:val="0"/>
          <w:divBdr>
            <w:top w:val="none" w:sz="0" w:space="0" w:color="auto"/>
            <w:left w:val="none" w:sz="0" w:space="0" w:color="auto"/>
            <w:bottom w:val="none" w:sz="0" w:space="0" w:color="auto"/>
            <w:right w:val="none" w:sz="0" w:space="0" w:color="auto"/>
          </w:divBdr>
        </w:div>
        <w:div w:id="912546204">
          <w:marLeft w:val="480"/>
          <w:marRight w:val="0"/>
          <w:marTop w:val="0"/>
          <w:marBottom w:val="0"/>
          <w:divBdr>
            <w:top w:val="none" w:sz="0" w:space="0" w:color="auto"/>
            <w:left w:val="none" w:sz="0" w:space="0" w:color="auto"/>
            <w:bottom w:val="none" w:sz="0" w:space="0" w:color="auto"/>
            <w:right w:val="none" w:sz="0" w:space="0" w:color="auto"/>
          </w:divBdr>
        </w:div>
        <w:div w:id="1322661437">
          <w:marLeft w:val="480"/>
          <w:marRight w:val="0"/>
          <w:marTop w:val="0"/>
          <w:marBottom w:val="0"/>
          <w:divBdr>
            <w:top w:val="none" w:sz="0" w:space="0" w:color="auto"/>
            <w:left w:val="none" w:sz="0" w:space="0" w:color="auto"/>
            <w:bottom w:val="none" w:sz="0" w:space="0" w:color="auto"/>
            <w:right w:val="none" w:sz="0" w:space="0" w:color="auto"/>
          </w:divBdr>
        </w:div>
        <w:div w:id="1453749453">
          <w:marLeft w:val="480"/>
          <w:marRight w:val="0"/>
          <w:marTop w:val="0"/>
          <w:marBottom w:val="0"/>
          <w:divBdr>
            <w:top w:val="none" w:sz="0" w:space="0" w:color="auto"/>
            <w:left w:val="none" w:sz="0" w:space="0" w:color="auto"/>
            <w:bottom w:val="none" w:sz="0" w:space="0" w:color="auto"/>
            <w:right w:val="none" w:sz="0" w:space="0" w:color="auto"/>
          </w:divBdr>
        </w:div>
        <w:div w:id="9338824">
          <w:marLeft w:val="480"/>
          <w:marRight w:val="0"/>
          <w:marTop w:val="0"/>
          <w:marBottom w:val="0"/>
          <w:divBdr>
            <w:top w:val="none" w:sz="0" w:space="0" w:color="auto"/>
            <w:left w:val="none" w:sz="0" w:space="0" w:color="auto"/>
            <w:bottom w:val="none" w:sz="0" w:space="0" w:color="auto"/>
            <w:right w:val="none" w:sz="0" w:space="0" w:color="auto"/>
          </w:divBdr>
        </w:div>
        <w:div w:id="1030689495">
          <w:marLeft w:val="480"/>
          <w:marRight w:val="0"/>
          <w:marTop w:val="0"/>
          <w:marBottom w:val="0"/>
          <w:divBdr>
            <w:top w:val="none" w:sz="0" w:space="0" w:color="auto"/>
            <w:left w:val="none" w:sz="0" w:space="0" w:color="auto"/>
            <w:bottom w:val="none" w:sz="0" w:space="0" w:color="auto"/>
            <w:right w:val="none" w:sz="0" w:space="0" w:color="auto"/>
          </w:divBdr>
        </w:div>
        <w:div w:id="1317343221">
          <w:marLeft w:val="480"/>
          <w:marRight w:val="0"/>
          <w:marTop w:val="0"/>
          <w:marBottom w:val="0"/>
          <w:divBdr>
            <w:top w:val="none" w:sz="0" w:space="0" w:color="auto"/>
            <w:left w:val="none" w:sz="0" w:space="0" w:color="auto"/>
            <w:bottom w:val="none" w:sz="0" w:space="0" w:color="auto"/>
            <w:right w:val="none" w:sz="0" w:space="0" w:color="auto"/>
          </w:divBdr>
        </w:div>
        <w:div w:id="744259547">
          <w:marLeft w:val="480"/>
          <w:marRight w:val="0"/>
          <w:marTop w:val="0"/>
          <w:marBottom w:val="0"/>
          <w:divBdr>
            <w:top w:val="none" w:sz="0" w:space="0" w:color="auto"/>
            <w:left w:val="none" w:sz="0" w:space="0" w:color="auto"/>
            <w:bottom w:val="none" w:sz="0" w:space="0" w:color="auto"/>
            <w:right w:val="none" w:sz="0" w:space="0" w:color="auto"/>
          </w:divBdr>
        </w:div>
        <w:div w:id="466706217">
          <w:marLeft w:val="480"/>
          <w:marRight w:val="0"/>
          <w:marTop w:val="0"/>
          <w:marBottom w:val="0"/>
          <w:divBdr>
            <w:top w:val="none" w:sz="0" w:space="0" w:color="auto"/>
            <w:left w:val="none" w:sz="0" w:space="0" w:color="auto"/>
            <w:bottom w:val="none" w:sz="0" w:space="0" w:color="auto"/>
            <w:right w:val="none" w:sz="0" w:space="0" w:color="auto"/>
          </w:divBdr>
        </w:div>
        <w:div w:id="1393500680">
          <w:marLeft w:val="480"/>
          <w:marRight w:val="0"/>
          <w:marTop w:val="0"/>
          <w:marBottom w:val="0"/>
          <w:divBdr>
            <w:top w:val="none" w:sz="0" w:space="0" w:color="auto"/>
            <w:left w:val="none" w:sz="0" w:space="0" w:color="auto"/>
            <w:bottom w:val="none" w:sz="0" w:space="0" w:color="auto"/>
            <w:right w:val="none" w:sz="0" w:space="0" w:color="auto"/>
          </w:divBdr>
        </w:div>
        <w:div w:id="698361897">
          <w:marLeft w:val="480"/>
          <w:marRight w:val="0"/>
          <w:marTop w:val="0"/>
          <w:marBottom w:val="0"/>
          <w:divBdr>
            <w:top w:val="none" w:sz="0" w:space="0" w:color="auto"/>
            <w:left w:val="none" w:sz="0" w:space="0" w:color="auto"/>
            <w:bottom w:val="none" w:sz="0" w:space="0" w:color="auto"/>
            <w:right w:val="none" w:sz="0" w:space="0" w:color="auto"/>
          </w:divBdr>
        </w:div>
        <w:div w:id="1154875612">
          <w:marLeft w:val="480"/>
          <w:marRight w:val="0"/>
          <w:marTop w:val="0"/>
          <w:marBottom w:val="0"/>
          <w:divBdr>
            <w:top w:val="none" w:sz="0" w:space="0" w:color="auto"/>
            <w:left w:val="none" w:sz="0" w:space="0" w:color="auto"/>
            <w:bottom w:val="none" w:sz="0" w:space="0" w:color="auto"/>
            <w:right w:val="none" w:sz="0" w:space="0" w:color="auto"/>
          </w:divBdr>
        </w:div>
        <w:div w:id="1942836924">
          <w:marLeft w:val="480"/>
          <w:marRight w:val="0"/>
          <w:marTop w:val="0"/>
          <w:marBottom w:val="0"/>
          <w:divBdr>
            <w:top w:val="none" w:sz="0" w:space="0" w:color="auto"/>
            <w:left w:val="none" w:sz="0" w:space="0" w:color="auto"/>
            <w:bottom w:val="none" w:sz="0" w:space="0" w:color="auto"/>
            <w:right w:val="none" w:sz="0" w:space="0" w:color="auto"/>
          </w:divBdr>
        </w:div>
        <w:div w:id="232280217">
          <w:marLeft w:val="480"/>
          <w:marRight w:val="0"/>
          <w:marTop w:val="0"/>
          <w:marBottom w:val="0"/>
          <w:divBdr>
            <w:top w:val="none" w:sz="0" w:space="0" w:color="auto"/>
            <w:left w:val="none" w:sz="0" w:space="0" w:color="auto"/>
            <w:bottom w:val="none" w:sz="0" w:space="0" w:color="auto"/>
            <w:right w:val="none" w:sz="0" w:space="0" w:color="auto"/>
          </w:divBdr>
        </w:div>
        <w:div w:id="715618151">
          <w:marLeft w:val="480"/>
          <w:marRight w:val="0"/>
          <w:marTop w:val="0"/>
          <w:marBottom w:val="0"/>
          <w:divBdr>
            <w:top w:val="none" w:sz="0" w:space="0" w:color="auto"/>
            <w:left w:val="none" w:sz="0" w:space="0" w:color="auto"/>
            <w:bottom w:val="none" w:sz="0" w:space="0" w:color="auto"/>
            <w:right w:val="none" w:sz="0" w:space="0" w:color="auto"/>
          </w:divBdr>
        </w:div>
        <w:div w:id="1622885119">
          <w:marLeft w:val="480"/>
          <w:marRight w:val="0"/>
          <w:marTop w:val="0"/>
          <w:marBottom w:val="0"/>
          <w:divBdr>
            <w:top w:val="none" w:sz="0" w:space="0" w:color="auto"/>
            <w:left w:val="none" w:sz="0" w:space="0" w:color="auto"/>
            <w:bottom w:val="none" w:sz="0" w:space="0" w:color="auto"/>
            <w:right w:val="none" w:sz="0" w:space="0" w:color="auto"/>
          </w:divBdr>
        </w:div>
        <w:div w:id="1058669440">
          <w:marLeft w:val="480"/>
          <w:marRight w:val="0"/>
          <w:marTop w:val="0"/>
          <w:marBottom w:val="0"/>
          <w:divBdr>
            <w:top w:val="none" w:sz="0" w:space="0" w:color="auto"/>
            <w:left w:val="none" w:sz="0" w:space="0" w:color="auto"/>
            <w:bottom w:val="none" w:sz="0" w:space="0" w:color="auto"/>
            <w:right w:val="none" w:sz="0" w:space="0" w:color="auto"/>
          </w:divBdr>
        </w:div>
        <w:div w:id="1108159105">
          <w:marLeft w:val="480"/>
          <w:marRight w:val="0"/>
          <w:marTop w:val="0"/>
          <w:marBottom w:val="0"/>
          <w:divBdr>
            <w:top w:val="none" w:sz="0" w:space="0" w:color="auto"/>
            <w:left w:val="none" w:sz="0" w:space="0" w:color="auto"/>
            <w:bottom w:val="none" w:sz="0" w:space="0" w:color="auto"/>
            <w:right w:val="none" w:sz="0" w:space="0" w:color="auto"/>
          </w:divBdr>
        </w:div>
        <w:div w:id="996153245">
          <w:marLeft w:val="480"/>
          <w:marRight w:val="0"/>
          <w:marTop w:val="0"/>
          <w:marBottom w:val="0"/>
          <w:divBdr>
            <w:top w:val="none" w:sz="0" w:space="0" w:color="auto"/>
            <w:left w:val="none" w:sz="0" w:space="0" w:color="auto"/>
            <w:bottom w:val="none" w:sz="0" w:space="0" w:color="auto"/>
            <w:right w:val="none" w:sz="0" w:space="0" w:color="auto"/>
          </w:divBdr>
        </w:div>
        <w:div w:id="1909798804">
          <w:marLeft w:val="480"/>
          <w:marRight w:val="0"/>
          <w:marTop w:val="0"/>
          <w:marBottom w:val="0"/>
          <w:divBdr>
            <w:top w:val="none" w:sz="0" w:space="0" w:color="auto"/>
            <w:left w:val="none" w:sz="0" w:space="0" w:color="auto"/>
            <w:bottom w:val="none" w:sz="0" w:space="0" w:color="auto"/>
            <w:right w:val="none" w:sz="0" w:space="0" w:color="auto"/>
          </w:divBdr>
        </w:div>
        <w:div w:id="947275978">
          <w:marLeft w:val="480"/>
          <w:marRight w:val="0"/>
          <w:marTop w:val="0"/>
          <w:marBottom w:val="0"/>
          <w:divBdr>
            <w:top w:val="none" w:sz="0" w:space="0" w:color="auto"/>
            <w:left w:val="none" w:sz="0" w:space="0" w:color="auto"/>
            <w:bottom w:val="none" w:sz="0" w:space="0" w:color="auto"/>
            <w:right w:val="none" w:sz="0" w:space="0" w:color="auto"/>
          </w:divBdr>
        </w:div>
        <w:div w:id="194540328">
          <w:marLeft w:val="480"/>
          <w:marRight w:val="0"/>
          <w:marTop w:val="0"/>
          <w:marBottom w:val="0"/>
          <w:divBdr>
            <w:top w:val="none" w:sz="0" w:space="0" w:color="auto"/>
            <w:left w:val="none" w:sz="0" w:space="0" w:color="auto"/>
            <w:bottom w:val="none" w:sz="0" w:space="0" w:color="auto"/>
            <w:right w:val="none" w:sz="0" w:space="0" w:color="auto"/>
          </w:divBdr>
        </w:div>
        <w:div w:id="1606114139">
          <w:marLeft w:val="480"/>
          <w:marRight w:val="0"/>
          <w:marTop w:val="0"/>
          <w:marBottom w:val="0"/>
          <w:divBdr>
            <w:top w:val="none" w:sz="0" w:space="0" w:color="auto"/>
            <w:left w:val="none" w:sz="0" w:space="0" w:color="auto"/>
            <w:bottom w:val="none" w:sz="0" w:space="0" w:color="auto"/>
            <w:right w:val="none" w:sz="0" w:space="0" w:color="auto"/>
          </w:divBdr>
        </w:div>
        <w:div w:id="1704789008">
          <w:marLeft w:val="480"/>
          <w:marRight w:val="0"/>
          <w:marTop w:val="0"/>
          <w:marBottom w:val="0"/>
          <w:divBdr>
            <w:top w:val="none" w:sz="0" w:space="0" w:color="auto"/>
            <w:left w:val="none" w:sz="0" w:space="0" w:color="auto"/>
            <w:bottom w:val="none" w:sz="0" w:space="0" w:color="auto"/>
            <w:right w:val="none" w:sz="0" w:space="0" w:color="auto"/>
          </w:divBdr>
        </w:div>
        <w:div w:id="1713339939">
          <w:marLeft w:val="480"/>
          <w:marRight w:val="0"/>
          <w:marTop w:val="0"/>
          <w:marBottom w:val="0"/>
          <w:divBdr>
            <w:top w:val="none" w:sz="0" w:space="0" w:color="auto"/>
            <w:left w:val="none" w:sz="0" w:space="0" w:color="auto"/>
            <w:bottom w:val="none" w:sz="0" w:space="0" w:color="auto"/>
            <w:right w:val="none" w:sz="0" w:space="0" w:color="auto"/>
          </w:divBdr>
        </w:div>
        <w:div w:id="849873691">
          <w:marLeft w:val="480"/>
          <w:marRight w:val="0"/>
          <w:marTop w:val="0"/>
          <w:marBottom w:val="0"/>
          <w:divBdr>
            <w:top w:val="none" w:sz="0" w:space="0" w:color="auto"/>
            <w:left w:val="none" w:sz="0" w:space="0" w:color="auto"/>
            <w:bottom w:val="none" w:sz="0" w:space="0" w:color="auto"/>
            <w:right w:val="none" w:sz="0" w:space="0" w:color="auto"/>
          </w:divBdr>
        </w:div>
        <w:div w:id="280383827">
          <w:marLeft w:val="480"/>
          <w:marRight w:val="0"/>
          <w:marTop w:val="0"/>
          <w:marBottom w:val="0"/>
          <w:divBdr>
            <w:top w:val="none" w:sz="0" w:space="0" w:color="auto"/>
            <w:left w:val="none" w:sz="0" w:space="0" w:color="auto"/>
            <w:bottom w:val="none" w:sz="0" w:space="0" w:color="auto"/>
            <w:right w:val="none" w:sz="0" w:space="0" w:color="auto"/>
          </w:divBdr>
        </w:div>
        <w:div w:id="81414554">
          <w:marLeft w:val="480"/>
          <w:marRight w:val="0"/>
          <w:marTop w:val="0"/>
          <w:marBottom w:val="0"/>
          <w:divBdr>
            <w:top w:val="none" w:sz="0" w:space="0" w:color="auto"/>
            <w:left w:val="none" w:sz="0" w:space="0" w:color="auto"/>
            <w:bottom w:val="none" w:sz="0" w:space="0" w:color="auto"/>
            <w:right w:val="none" w:sz="0" w:space="0" w:color="auto"/>
          </w:divBdr>
        </w:div>
        <w:div w:id="1209611469">
          <w:marLeft w:val="480"/>
          <w:marRight w:val="0"/>
          <w:marTop w:val="0"/>
          <w:marBottom w:val="0"/>
          <w:divBdr>
            <w:top w:val="none" w:sz="0" w:space="0" w:color="auto"/>
            <w:left w:val="none" w:sz="0" w:space="0" w:color="auto"/>
            <w:bottom w:val="none" w:sz="0" w:space="0" w:color="auto"/>
            <w:right w:val="none" w:sz="0" w:space="0" w:color="auto"/>
          </w:divBdr>
        </w:div>
        <w:div w:id="600992636">
          <w:marLeft w:val="480"/>
          <w:marRight w:val="0"/>
          <w:marTop w:val="0"/>
          <w:marBottom w:val="0"/>
          <w:divBdr>
            <w:top w:val="none" w:sz="0" w:space="0" w:color="auto"/>
            <w:left w:val="none" w:sz="0" w:space="0" w:color="auto"/>
            <w:bottom w:val="none" w:sz="0" w:space="0" w:color="auto"/>
            <w:right w:val="none" w:sz="0" w:space="0" w:color="auto"/>
          </w:divBdr>
        </w:div>
        <w:div w:id="199902558">
          <w:marLeft w:val="480"/>
          <w:marRight w:val="0"/>
          <w:marTop w:val="0"/>
          <w:marBottom w:val="0"/>
          <w:divBdr>
            <w:top w:val="none" w:sz="0" w:space="0" w:color="auto"/>
            <w:left w:val="none" w:sz="0" w:space="0" w:color="auto"/>
            <w:bottom w:val="none" w:sz="0" w:space="0" w:color="auto"/>
            <w:right w:val="none" w:sz="0" w:space="0" w:color="auto"/>
          </w:divBdr>
        </w:div>
        <w:div w:id="943923978">
          <w:marLeft w:val="480"/>
          <w:marRight w:val="0"/>
          <w:marTop w:val="0"/>
          <w:marBottom w:val="0"/>
          <w:divBdr>
            <w:top w:val="none" w:sz="0" w:space="0" w:color="auto"/>
            <w:left w:val="none" w:sz="0" w:space="0" w:color="auto"/>
            <w:bottom w:val="none" w:sz="0" w:space="0" w:color="auto"/>
            <w:right w:val="none" w:sz="0" w:space="0" w:color="auto"/>
          </w:divBdr>
        </w:div>
        <w:div w:id="1355032437">
          <w:marLeft w:val="480"/>
          <w:marRight w:val="0"/>
          <w:marTop w:val="0"/>
          <w:marBottom w:val="0"/>
          <w:divBdr>
            <w:top w:val="none" w:sz="0" w:space="0" w:color="auto"/>
            <w:left w:val="none" w:sz="0" w:space="0" w:color="auto"/>
            <w:bottom w:val="none" w:sz="0" w:space="0" w:color="auto"/>
            <w:right w:val="none" w:sz="0" w:space="0" w:color="auto"/>
          </w:divBdr>
        </w:div>
        <w:div w:id="1178159936">
          <w:marLeft w:val="480"/>
          <w:marRight w:val="0"/>
          <w:marTop w:val="0"/>
          <w:marBottom w:val="0"/>
          <w:divBdr>
            <w:top w:val="none" w:sz="0" w:space="0" w:color="auto"/>
            <w:left w:val="none" w:sz="0" w:space="0" w:color="auto"/>
            <w:bottom w:val="none" w:sz="0" w:space="0" w:color="auto"/>
            <w:right w:val="none" w:sz="0" w:space="0" w:color="auto"/>
          </w:divBdr>
        </w:div>
        <w:div w:id="2086950937">
          <w:marLeft w:val="480"/>
          <w:marRight w:val="0"/>
          <w:marTop w:val="0"/>
          <w:marBottom w:val="0"/>
          <w:divBdr>
            <w:top w:val="none" w:sz="0" w:space="0" w:color="auto"/>
            <w:left w:val="none" w:sz="0" w:space="0" w:color="auto"/>
            <w:bottom w:val="none" w:sz="0" w:space="0" w:color="auto"/>
            <w:right w:val="none" w:sz="0" w:space="0" w:color="auto"/>
          </w:divBdr>
        </w:div>
        <w:div w:id="1709525744">
          <w:marLeft w:val="480"/>
          <w:marRight w:val="0"/>
          <w:marTop w:val="0"/>
          <w:marBottom w:val="0"/>
          <w:divBdr>
            <w:top w:val="none" w:sz="0" w:space="0" w:color="auto"/>
            <w:left w:val="none" w:sz="0" w:space="0" w:color="auto"/>
            <w:bottom w:val="none" w:sz="0" w:space="0" w:color="auto"/>
            <w:right w:val="none" w:sz="0" w:space="0" w:color="auto"/>
          </w:divBdr>
        </w:div>
      </w:divsChild>
    </w:div>
    <w:div w:id="1789467820">
      <w:bodyDiv w:val="1"/>
      <w:marLeft w:val="0"/>
      <w:marRight w:val="0"/>
      <w:marTop w:val="0"/>
      <w:marBottom w:val="0"/>
      <w:divBdr>
        <w:top w:val="none" w:sz="0" w:space="0" w:color="auto"/>
        <w:left w:val="none" w:sz="0" w:space="0" w:color="auto"/>
        <w:bottom w:val="none" w:sz="0" w:space="0" w:color="auto"/>
        <w:right w:val="none" w:sz="0" w:space="0" w:color="auto"/>
      </w:divBdr>
    </w:div>
    <w:div w:id="1791049434">
      <w:bodyDiv w:val="1"/>
      <w:marLeft w:val="0"/>
      <w:marRight w:val="0"/>
      <w:marTop w:val="0"/>
      <w:marBottom w:val="0"/>
      <w:divBdr>
        <w:top w:val="none" w:sz="0" w:space="0" w:color="auto"/>
        <w:left w:val="none" w:sz="0" w:space="0" w:color="auto"/>
        <w:bottom w:val="none" w:sz="0" w:space="0" w:color="auto"/>
        <w:right w:val="none" w:sz="0" w:space="0" w:color="auto"/>
      </w:divBdr>
    </w:div>
    <w:div w:id="1792744732">
      <w:bodyDiv w:val="1"/>
      <w:marLeft w:val="0"/>
      <w:marRight w:val="0"/>
      <w:marTop w:val="0"/>
      <w:marBottom w:val="0"/>
      <w:divBdr>
        <w:top w:val="none" w:sz="0" w:space="0" w:color="auto"/>
        <w:left w:val="none" w:sz="0" w:space="0" w:color="auto"/>
        <w:bottom w:val="none" w:sz="0" w:space="0" w:color="auto"/>
        <w:right w:val="none" w:sz="0" w:space="0" w:color="auto"/>
      </w:divBdr>
    </w:div>
    <w:div w:id="1793551417">
      <w:bodyDiv w:val="1"/>
      <w:marLeft w:val="0"/>
      <w:marRight w:val="0"/>
      <w:marTop w:val="0"/>
      <w:marBottom w:val="0"/>
      <w:divBdr>
        <w:top w:val="none" w:sz="0" w:space="0" w:color="auto"/>
        <w:left w:val="none" w:sz="0" w:space="0" w:color="auto"/>
        <w:bottom w:val="none" w:sz="0" w:space="0" w:color="auto"/>
        <w:right w:val="none" w:sz="0" w:space="0" w:color="auto"/>
      </w:divBdr>
    </w:div>
    <w:div w:id="1793942310">
      <w:bodyDiv w:val="1"/>
      <w:marLeft w:val="0"/>
      <w:marRight w:val="0"/>
      <w:marTop w:val="0"/>
      <w:marBottom w:val="0"/>
      <w:divBdr>
        <w:top w:val="none" w:sz="0" w:space="0" w:color="auto"/>
        <w:left w:val="none" w:sz="0" w:space="0" w:color="auto"/>
        <w:bottom w:val="none" w:sz="0" w:space="0" w:color="auto"/>
        <w:right w:val="none" w:sz="0" w:space="0" w:color="auto"/>
      </w:divBdr>
    </w:div>
    <w:div w:id="1795370248">
      <w:bodyDiv w:val="1"/>
      <w:marLeft w:val="0"/>
      <w:marRight w:val="0"/>
      <w:marTop w:val="0"/>
      <w:marBottom w:val="0"/>
      <w:divBdr>
        <w:top w:val="none" w:sz="0" w:space="0" w:color="auto"/>
        <w:left w:val="none" w:sz="0" w:space="0" w:color="auto"/>
        <w:bottom w:val="none" w:sz="0" w:space="0" w:color="auto"/>
        <w:right w:val="none" w:sz="0" w:space="0" w:color="auto"/>
      </w:divBdr>
    </w:div>
    <w:div w:id="1796025965">
      <w:bodyDiv w:val="1"/>
      <w:marLeft w:val="0"/>
      <w:marRight w:val="0"/>
      <w:marTop w:val="0"/>
      <w:marBottom w:val="0"/>
      <w:divBdr>
        <w:top w:val="none" w:sz="0" w:space="0" w:color="auto"/>
        <w:left w:val="none" w:sz="0" w:space="0" w:color="auto"/>
        <w:bottom w:val="none" w:sz="0" w:space="0" w:color="auto"/>
        <w:right w:val="none" w:sz="0" w:space="0" w:color="auto"/>
      </w:divBdr>
      <w:divsChild>
        <w:div w:id="525599873">
          <w:marLeft w:val="480"/>
          <w:marRight w:val="0"/>
          <w:marTop w:val="0"/>
          <w:marBottom w:val="0"/>
          <w:divBdr>
            <w:top w:val="none" w:sz="0" w:space="0" w:color="auto"/>
            <w:left w:val="none" w:sz="0" w:space="0" w:color="auto"/>
            <w:bottom w:val="none" w:sz="0" w:space="0" w:color="auto"/>
            <w:right w:val="none" w:sz="0" w:space="0" w:color="auto"/>
          </w:divBdr>
        </w:div>
        <w:div w:id="1357730281">
          <w:marLeft w:val="480"/>
          <w:marRight w:val="0"/>
          <w:marTop w:val="0"/>
          <w:marBottom w:val="0"/>
          <w:divBdr>
            <w:top w:val="none" w:sz="0" w:space="0" w:color="auto"/>
            <w:left w:val="none" w:sz="0" w:space="0" w:color="auto"/>
            <w:bottom w:val="none" w:sz="0" w:space="0" w:color="auto"/>
            <w:right w:val="none" w:sz="0" w:space="0" w:color="auto"/>
          </w:divBdr>
        </w:div>
        <w:div w:id="2076782321">
          <w:marLeft w:val="480"/>
          <w:marRight w:val="0"/>
          <w:marTop w:val="0"/>
          <w:marBottom w:val="0"/>
          <w:divBdr>
            <w:top w:val="none" w:sz="0" w:space="0" w:color="auto"/>
            <w:left w:val="none" w:sz="0" w:space="0" w:color="auto"/>
            <w:bottom w:val="none" w:sz="0" w:space="0" w:color="auto"/>
            <w:right w:val="none" w:sz="0" w:space="0" w:color="auto"/>
          </w:divBdr>
        </w:div>
        <w:div w:id="1825396013">
          <w:marLeft w:val="480"/>
          <w:marRight w:val="0"/>
          <w:marTop w:val="0"/>
          <w:marBottom w:val="0"/>
          <w:divBdr>
            <w:top w:val="none" w:sz="0" w:space="0" w:color="auto"/>
            <w:left w:val="none" w:sz="0" w:space="0" w:color="auto"/>
            <w:bottom w:val="none" w:sz="0" w:space="0" w:color="auto"/>
            <w:right w:val="none" w:sz="0" w:space="0" w:color="auto"/>
          </w:divBdr>
        </w:div>
        <w:div w:id="1406342485">
          <w:marLeft w:val="480"/>
          <w:marRight w:val="0"/>
          <w:marTop w:val="0"/>
          <w:marBottom w:val="0"/>
          <w:divBdr>
            <w:top w:val="none" w:sz="0" w:space="0" w:color="auto"/>
            <w:left w:val="none" w:sz="0" w:space="0" w:color="auto"/>
            <w:bottom w:val="none" w:sz="0" w:space="0" w:color="auto"/>
            <w:right w:val="none" w:sz="0" w:space="0" w:color="auto"/>
          </w:divBdr>
        </w:div>
        <w:div w:id="1862472933">
          <w:marLeft w:val="480"/>
          <w:marRight w:val="0"/>
          <w:marTop w:val="0"/>
          <w:marBottom w:val="0"/>
          <w:divBdr>
            <w:top w:val="none" w:sz="0" w:space="0" w:color="auto"/>
            <w:left w:val="none" w:sz="0" w:space="0" w:color="auto"/>
            <w:bottom w:val="none" w:sz="0" w:space="0" w:color="auto"/>
            <w:right w:val="none" w:sz="0" w:space="0" w:color="auto"/>
          </w:divBdr>
        </w:div>
        <w:div w:id="382407922">
          <w:marLeft w:val="480"/>
          <w:marRight w:val="0"/>
          <w:marTop w:val="0"/>
          <w:marBottom w:val="0"/>
          <w:divBdr>
            <w:top w:val="none" w:sz="0" w:space="0" w:color="auto"/>
            <w:left w:val="none" w:sz="0" w:space="0" w:color="auto"/>
            <w:bottom w:val="none" w:sz="0" w:space="0" w:color="auto"/>
            <w:right w:val="none" w:sz="0" w:space="0" w:color="auto"/>
          </w:divBdr>
        </w:div>
        <w:div w:id="101269514">
          <w:marLeft w:val="480"/>
          <w:marRight w:val="0"/>
          <w:marTop w:val="0"/>
          <w:marBottom w:val="0"/>
          <w:divBdr>
            <w:top w:val="none" w:sz="0" w:space="0" w:color="auto"/>
            <w:left w:val="none" w:sz="0" w:space="0" w:color="auto"/>
            <w:bottom w:val="none" w:sz="0" w:space="0" w:color="auto"/>
            <w:right w:val="none" w:sz="0" w:space="0" w:color="auto"/>
          </w:divBdr>
        </w:div>
        <w:div w:id="1680354913">
          <w:marLeft w:val="480"/>
          <w:marRight w:val="0"/>
          <w:marTop w:val="0"/>
          <w:marBottom w:val="0"/>
          <w:divBdr>
            <w:top w:val="none" w:sz="0" w:space="0" w:color="auto"/>
            <w:left w:val="none" w:sz="0" w:space="0" w:color="auto"/>
            <w:bottom w:val="none" w:sz="0" w:space="0" w:color="auto"/>
            <w:right w:val="none" w:sz="0" w:space="0" w:color="auto"/>
          </w:divBdr>
        </w:div>
        <w:div w:id="1617057509">
          <w:marLeft w:val="480"/>
          <w:marRight w:val="0"/>
          <w:marTop w:val="0"/>
          <w:marBottom w:val="0"/>
          <w:divBdr>
            <w:top w:val="none" w:sz="0" w:space="0" w:color="auto"/>
            <w:left w:val="none" w:sz="0" w:space="0" w:color="auto"/>
            <w:bottom w:val="none" w:sz="0" w:space="0" w:color="auto"/>
            <w:right w:val="none" w:sz="0" w:space="0" w:color="auto"/>
          </w:divBdr>
        </w:div>
        <w:div w:id="592665635">
          <w:marLeft w:val="480"/>
          <w:marRight w:val="0"/>
          <w:marTop w:val="0"/>
          <w:marBottom w:val="0"/>
          <w:divBdr>
            <w:top w:val="none" w:sz="0" w:space="0" w:color="auto"/>
            <w:left w:val="none" w:sz="0" w:space="0" w:color="auto"/>
            <w:bottom w:val="none" w:sz="0" w:space="0" w:color="auto"/>
            <w:right w:val="none" w:sz="0" w:space="0" w:color="auto"/>
          </w:divBdr>
        </w:div>
        <w:div w:id="1610434615">
          <w:marLeft w:val="480"/>
          <w:marRight w:val="0"/>
          <w:marTop w:val="0"/>
          <w:marBottom w:val="0"/>
          <w:divBdr>
            <w:top w:val="none" w:sz="0" w:space="0" w:color="auto"/>
            <w:left w:val="none" w:sz="0" w:space="0" w:color="auto"/>
            <w:bottom w:val="none" w:sz="0" w:space="0" w:color="auto"/>
            <w:right w:val="none" w:sz="0" w:space="0" w:color="auto"/>
          </w:divBdr>
        </w:div>
        <w:div w:id="252477247">
          <w:marLeft w:val="480"/>
          <w:marRight w:val="0"/>
          <w:marTop w:val="0"/>
          <w:marBottom w:val="0"/>
          <w:divBdr>
            <w:top w:val="none" w:sz="0" w:space="0" w:color="auto"/>
            <w:left w:val="none" w:sz="0" w:space="0" w:color="auto"/>
            <w:bottom w:val="none" w:sz="0" w:space="0" w:color="auto"/>
            <w:right w:val="none" w:sz="0" w:space="0" w:color="auto"/>
          </w:divBdr>
        </w:div>
        <w:div w:id="841744826">
          <w:marLeft w:val="480"/>
          <w:marRight w:val="0"/>
          <w:marTop w:val="0"/>
          <w:marBottom w:val="0"/>
          <w:divBdr>
            <w:top w:val="none" w:sz="0" w:space="0" w:color="auto"/>
            <w:left w:val="none" w:sz="0" w:space="0" w:color="auto"/>
            <w:bottom w:val="none" w:sz="0" w:space="0" w:color="auto"/>
            <w:right w:val="none" w:sz="0" w:space="0" w:color="auto"/>
          </w:divBdr>
        </w:div>
        <w:div w:id="1205024397">
          <w:marLeft w:val="480"/>
          <w:marRight w:val="0"/>
          <w:marTop w:val="0"/>
          <w:marBottom w:val="0"/>
          <w:divBdr>
            <w:top w:val="none" w:sz="0" w:space="0" w:color="auto"/>
            <w:left w:val="none" w:sz="0" w:space="0" w:color="auto"/>
            <w:bottom w:val="none" w:sz="0" w:space="0" w:color="auto"/>
            <w:right w:val="none" w:sz="0" w:space="0" w:color="auto"/>
          </w:divBdr>
        </w:div>
        <w:div w:id="1624070457">
          <w:marLeft w:val="480"/>
          <w:marRight w:val="0"/>
          <w:marTop w:val="0"/>
          <w:marBottom w:val="0"/>
          <w:divBdr>
            <w:top w:val="none" w:sz="0" w:space="0" w:color="auto"/>
            <w:left w:val="none" w:sz="0" w:space="0" w:color="auto"/>
            <w:bottom w:val="none" w:sz="0" w:space="0" w:color="auto"/>
            <w:right w:val="none" w:sz="0" w:space="0" w:color="auto"/>
          </w:divBdr>
        </w:div>
        <w:div w:id="2077824551">
          <w:marLeft w:val="480"/>
          <w:marRight w:val="0"/>
          <w:marTop w:val="0"/>
          <w:marBottom w:val="0"/>
          <w:divBdr>
            <w:top w:val="none" w:sz="0" w:space="0" w:color="auto"/>
            <w:left w:val="none" w:sz="0" w:space="0" w:color="auto"/>
            <w:bottom w:val="none" w:sz="0" w:space="0" w:color="auto"/>
            <w:right w:val="none" w:sz="0" w:space="0" w:color="auto"/>
          </w:divBdr>
        </w:div>
        <w:div w:id="1805274997">
          <w:marLeft w:val="480"/>
          <w:marRight w:val="0"/>
          <w:marTop w:val="0"/>
          <w:marBottom w:val="0"/>
          <w:divBdr>
            <w:top w:val="none" w:sz="0" w:space="0" w:color="auto"/>
            <w:left w:val="none" w:sz="0" w:space="0" w:color="auto"/>
            <w:bottom w:val="none" w:sz="0" w:space="0" w:color="auto"/>
            <w:right w:val="none" w:sz="0" w:space="0" w:color="auto"/>
          </w:divBdr>
        </w:div>
        <w:div w:id="1547986887">
          <w:marLeft w:val="480"/>
          <w:marRight w:val="0"/>
          <w:marTop w:val="0"/>
          <w:marBottom w:val="0"/>
          <w:divBdr>
            <w:top w:val="none" w:sz="0" w:space="0" w:color="auto"/>
            <w:left w:val="none" w:sz="0" w:space="0" w:color="auto"/>
            <w:bottom w:val="none" w:sz="0" w:space="0" w:color="auto"/>
            <w:right w:val="none" w:sz="0" w:space="0" w:color="auto"/>
          </w:divBdr>
        </w:div>
        <w:div w:id="1512447079">
          <w:marLeft w:val="480"/>
          <w:marRight w:val="0"/>
          <w:marTop w:val="0"/>
          <w:marBottom w:val="0"/>
          <w:divBdr>
            <w:top w:val="none" w:sz="0" w:space="0" w:color="auto"/>
            <w:left w:val="none" w:sz="0" w:space="0" w:color="auto"/>
            <w:bottom w:val="none" w:sz="0" w:space="0" w:color="auto"/>
            <w:right w:val="none" w:sz="0" w:space="0" w:color="auto"/>
          </w:divBdr>
        </w:div>
        <w:div w:id="671614036">
          <w:marLeft w:val="480"/>
          <w:marRight w:val="0"/>
          <w:marTop w:val="0"/>
          <w:marBottom w:val="0"/>
          <w:divBdr>
            <w:top w:val="none" w:sz="0" w:space="0" w:color="auto"/>
            <w:left w:val="none" w:sz="0" w:space="0" w:color="auto"/>
            <w:bottom w:val="none" w:sz="0" w:space="0" w:color="auto"/>
            <w:right w:val="none" w:sz="0" w:space="0" w:color="auto"/>
          </w:divBdr>
        </w:div>
        <w:div w:id="183176504">
          <w:marLeft w:val="480"/>
          <w:marRight w:val="0"/>
          <w:marTop w:val="0"/>
          <w:marBottom w:val="0"/>
          <w:divBdr>
            <w:top w:val="none" w:sz="0" w:space="0" w:color="auto"/>
            <w:left w:val="none" w:sz="0" w:space="0" w:color="auto"/>
            <w:bottom w:val="none" w:sz="0" w:space="0" w:color="auto"/>
            <w:right w:val="none" w:sz="0" w:space="0" w:color="auto"/>
          </w:divBdr>
        </w:div>
        <w:div w:id="616180624">
          <w:marLeft w:val="480"/>
          <w:marRight w:val="0"/>
          <w:marTop w:val="0"/>
          <w:marBottom w:val="0"/>
          <w:divBdr>
            <w:top w:val="none" w:sz="0" w:space="0" w:color="auto"/>
            <w:left w:val="none" w:sz="0" w:space="0" w:color="auto"/>
            <w:bottom w:val="none" w:sz="0" w:space="0" w:color="auto"/>
            <w:right w:val="none" w:sz="0" w:space="0" w:color="auto"/>
          </w:divBdr>
        </w:div>
        <w:div w:id="1119835513">
          <w:marLeft w:val="480"/>
          <w:marRight w:val="0"/>
          <w:marTop w:val="0"/>
          <w:marBottom w:val="0"/>
          <w:divBdr>
            <w:top w:val="none" w:sz="0" w:space="0" w:color="auto"/>
            <w:left w:val="none" w:sz="0" w:space="0" w:color="auto"/>
            <w:bottom w:val="none" w:sz="0" w:space="0" w:color="auto"/>
            <w:right w:val="none" w:sz="0" w:space="0" w:color="auto"/>
          </w:divBdr>
        </w:div>
        <w:div w:id="494876285">
          <w:marLeft w:val="480"/>
          <w:marRight w:val="0"/>
          <w:marTop w:val="0"/>
          <w:marBottom w:val="0"/>
          <w:divBdr>
            <w:top w:val="none" w:sz="0" w:space="0" w:color="auto"/>
            <w:left w:val="none" w:sz="0" w:space="0" w:color="auto"/>
            <w:bottom w:val="none" w:sz="0" w:space="0" w:color="auto"/>
            <w:right w:val="none" w:sz="0" w:space="0" w:color="auto"/>
          </w:divBdr>
        </w:div>
      </w:divsChild>
    </w:div>
    <w:div w:id="1798378317">
      <w:bodyDiv w:val="1"/>
      <w:marLeft w:val="0"/>
      <w:marRight w:val="0"/>
      <w:marTop w:val="0"/>
      <w:marBottom w:val="0"/>
      <w:divBdr>
        <w:top w:val="none" w:sz="0" w:space="0" w:color="auto"/>
        <w:left w:val="none" w:sz="0" w:space="0" w:color="auto"/>
        <w:bottom w:val="none" w:sz="0" w:space="0" w:color="auto"/>
        <w:right w:val="none" w:sz="0" w:space="0" w:color="auto"/>
      </w:divBdr>
    </w:div>
    <w:div w:id="1800417219">
      <w:bodyDiv w:val="1"/>
      <w:marLeft w:val="0"/>
      <w:marRight w:val="0"/>
      <w:marTop w:val="0"/>
      <w:marBottom w:val="0"/>
      <w:divBdr>
        <w:top w:val="none" w:sz="0" w:space="0" w:color="auto"/>
        <w:left w:val="none" w:sz="0" w:space="0" w:color="auto"/>
        <w:bottom w:val="none" w:sz="0" w:space="0" w:color="auto"/>
        <w:right w:val="none" w:sz="0" w:space="0" w:color="auto"/>
      </w:divBdr>
      <w:divsChild>
        <w:div w:id="1834178998">
          <w:marLeft w:val="480"/>
          <w:marRight w:val="0"/>
          <w:marTop w:val="0"/>
          <w:marBottom w:val="0"/>
          <w:divBdr>
            <w:top w:val="none" w:sz="0" w:space="0" w:color="auto"/>
            <w:left w:val="none" w:sz="0" w:space="0" w:color="auto"/>
            <w:bottom w:val="none" w:sz="0" w:space="0" w:color="auto"/>
            <w:right w:val="none" w:sz="0" w:space="0" w:color="auto"/>
          </w:divBdr>
        </w:div>
        <w:div w:id="976762788">
          <w:marLeft w:val="480"/>
          <w:marRight w:val="0"/>
          <w:marTop w:val="0"/>
          <w:marBottom w:val="0"/>
          <w:divBdr>
            <w:top w:val="none" w:sz="0" w:space="0" w:color="auto"/>
            <w:left w:val="none" w:sz="0" w:space="0" w:color="auto"/>
            <w:bottom w:val="none" w:sz="0" w:space="0" w:color="auto"/>
            <w:right w:val="none" w:sz="0" w:space="0" w:color="auto"/>
          </w:divBdr>
        </w:div>
        <w:div w:id="560024825">
          <w:marLeft w:val="480"/>
          <w:marRight w:val="0"/>
          <w:marTop w:val="0"/>
          <w:marBottom w:val="0"/>
          <w:divBdr>
            <w:top w:val="none" w:sz="0" w:space="0" w:color="auto"/>
            <w:left w:val="none" w:sz="0" w:space="0" w:color="auto"/>
            <w:bottom w:val="none" w:sz="0" w:space="0" w:color="auto"/>
            <w:right w:val="none" w:sz="0" w:space="0" w:color="auto"/>
          </w:divBdr>
        </w:div>
        <w:div w:id="415253801">
          <w:marLeft w:val="480"/>
          <w:marRight w:val="0"/>
          <w:marTop w:val="0"/>
          <w:marBottom w:val="0"/>
          <w:divBdr>
            <w:top w:val="none" w:sz="0" w:space="0" w:color="auto"/>
            <w:left w:val="none" w:sz="0" w:space="0" w:color="auto"/>
            <w:bottom w:val="none" w:sz="0" w:space="0" w:color="auto"/>
            <w:right w:val="none" w:sz="0" w:space="0" w:color="auto"/>
          </w:divBdr>
        </w:div>
        <w:div w:id="1566337030">
          <w:marLeft w:val="480"/>
          <w:marRight w:val="0"/>
          <w:marTop w:val="0"/>
          <w:marBottom w:val="0"/>
          <w:divBdr>
            <w:top w:val="none" w:sz="0" w:space="0" w:color="auto"/>
            <w:left w:val="none" w:sz="0" w:space="0" w:color="auto"/>
            <w:bottom w:val="none" w:sz="0" w:space="0" w:color="auto"/>
            <w:right w:val="none" w:sz="0" w:space="0" w:color="auto"/>
          </w:divBdr>
        </w:div>
        <w:div w:id="1721200444">
          <w:marLeft w:val="480"/>
          <w:marRight w:val="0"/>
          <w:marTop w:val="0"/>
          <w:marBottom w:val="0"/>
          <w:divBdr>
            <w:top w:val="none" w:sz="0" w:space="0" w:color="auto"/>
            <w:left w:val="none" w:sz="0" w:space="0" w:color="auto"/>
            <w:bottom w:val="none" w:sz="0" w:space="0" w:color="auto"/>
            <w:right w:val="none" w:sz="0" w:space="0" w:color="auto"/>
          </w:divBdr>
        </w:div>
        <w:div w:id="1875383481">
          <w:marLeft w:val="480"/>
          <w:marRight w:val="0"/>
          <w:marTop w:val="0"/>
          <w:marBottom w:val="0"/>
          <w:divBdr>
            <w:top w:val="none" w:sz="0" w:space="0" w:color="auto"/>
            <w:left w:val="none" w:sz="0" w:space="0" w:color="auto"/>
            <w:bottom w:val="none" w:sz="0" w:space="0" w:color="auto"/>
            <w:right w:val="none" w:sz="0" w:space="0" w:color="auto"/>
          </w:divBdr>
        </w:div>
        <w:div w:id="384835946">
          <w:marLeft w:val="480"/>
          <w:marRight w:val="0"/>
          <w:marTop w:val="0"/>
          <w:marBottom w:val="0"/>
          <w:divBdr>
            <w:top w:val="none" w:sz="0" w:space="0" w:color="auto"/>
            <w:left w:val="none" w:sz="0" w:space="0" w:color="auto"/>
            <w:bottom w:val="none" w:sz="0" w:space="0" w:color="auto"/>
            <w:right w:val="none" w:sz="0" w:space="0" w:color="auto"/>
          </w:divBdr>
        </w:div>
        <w:div w:id="1880194537">
          <w:marLeft w:val="480"/>
          <w:marRight w:val="0"/>
          <w:marTop w:val="0"/>
          <w:marBottom w:val="0"/>
          <w:divBdr>
            <w:top w:val="none" w:sz="0" w:space="0" w:color="auto"/>
            <w:left w:val="none" w:sz="0" w:space="0" w:color="auto"/>
            <w:bottom w:val="none" w:sz="0" w:space="0" w:color="auto"/>
            <w:right w:val="none" w:sz="0" w:space="0" w:color="auto"/>
          </w:divBdr>
        </w:div>
        <w:div w:id="1950970101">
          <w:marLeft w:val="480"/>
          <w:marRight w:val="0"/>
          <w:marTop w:val="0"/>
          <w:marBottom w:val="0"/>
          <w:divBdr>
            <w:top w:val="none" w:sz="0" w:space="0" w:color="auto"/>
            <w:left w:val="none" w:sz="0" w:space="0" w:color="auto"/>
            <w:bottom w:val="none" w:sz="0" w:space="0" w:color="auto"/>
            <w:right w:val="none" w:sz="0" w:space="0" w:color="auto"/>
          </w:divBdr>
        </w:div>
        <w:div w:id="531303275">
          <w:marLeft w:val="480"/>
          <w:marRight w:val="0"/>
          <w:marTop w:val="0"/>
          <w:marBottom w:val="0"/>
          <w:divBdr>
            <w:top w:val="none" w:sz="0" w:space="0" w:color="auto"/>
            <w:left w:val="none" w:sz="0" w:space="0" w:color="auto"/>
            <w:bottom w:val="none" w:sz="0" w:space="0" w:color="auto"/>
            <w:right w:val="none" w:sz="0" w:space="0" w:color="auto"/>
          </w:divBdr>
        </w:div>
        <w:div w:id="101149486">
          <w:marLeft w:val="480"/>
          <w:marRight w:val="0"/>
          <w:marTop w:val="0"/>
          <w:marBottom w:val="0"/>
          <w:divBdr>
            <w:top w:val="none" w:sz="0" w:space="0" w:color="auto"/>
            <w:left w:val="none" w:sz="0" w:space="0" w:color="auto"/>
            <w:bottom w:val="none" w:sz="0" w:space="0" w:color="auto"/>
            <w:right w:val="none" w:sz="0" w:space="0" w:color="auto"/>
          </w:divBdr>
        </w:div>
        <w:div w:id="1560242068">
          <w:marLeft w:val="480"/>
          <w:marRight w:val="0"/>
          <w:marTop w:val="0"/>
          <w:marBottom w:val="0"/>
          <w:divBdr>
            <w:top w:val="none" w:sz="0" w:space="0" w:color="auto"/>
            <w:left w:val="none" w:sz="0" w:space="0" w:color="auto"/>
            <w:bottom w:val="none" w:sz="0" w:space="0" w:color="auto"/>
            <w:right w:val="none" w:sz="0" w:space="0" w:color="auto"/>
          </w:divBdr>
        </w:div>
        <w:div w:id="1353914995">
          <w:marLeft w:val="480"/>
          <w:marRight w:val="0"/>
          <w:marTop w:val="0"/>
          <w:marBottom w:val="0"/>
          <w:divBdr>
            <w:top w:val="none" w:sz="0" w:space="0" w:color="auto"/>
            <w:left w:val="none" w:sz="0" w:space="0" w:color="auto"/>
            <w:bottom w:val="none" w:sz="0" w:space="0" w:color="auto"/>
            <w:right w:val="none" w:sz="0" w:space="0" w:color="auto"/>
          </w:divBdr>
        </w:div>
        <w:div w:id="1190922173">
          <w:marLeft w:val="480"/>
          <w:marRight w:val="0"/>
          <w:marTop w:val="0"/>
          <w:marBottom w:val="0"/>
          <w:divBdr>
            <w:top w:val="none" w:sz="0" w:space="0" w:color="auto"/>
            <w:left w:val="none" w:sz="0" w:space="0" w:color="auto"/>
            <w:bottom w:val="none" w:sz="0" w:space="0" w:color="auto"/>
            <w:right w:val="none" w:sz="0" w:space="0" w:color="auto"/>
          </w:divBdr>
        </w:div>
        <w:div w:id="2023123193">
          <w:marLeft w:val="480"/>
          <w:marRight w:val="0"/>
          <w:marTop w:val="0"/>
          <w:marBottom w:val="0"/>
          <w:divBdr>
            <w:top w:val="none" w:sz="0" w:space="0" w:color="auto"/>
            <w:left w:val="none" w:sz="0" w:space="0" w:color="auto"/>
            <w:bottom w:val="none" w:sz="0" w:space="0" w:color="auto"/>
            <w:right w:val="none" w:sz="0" w:space="0" w:color="auto"/>
          </w:divBdr>
        </w:div>
        <w:div w:id="1054546756">
          <w:marLeft w:val="480"/>
          <w:marRight w:val="0"/>
          <w:marTop w:val="0"/>
          <w:marBottom w:val="0"/>
          <w:divBdr>
            <w:top w:val="none" w:sz="0" w:space="0" w:color="auto"/>
            <w:left w:val="none" w:sz="0" w:space="0" w:color="auto"/>
            <w:bottom w:val="none" w:sz="0" w:space="0" w:color="auto"/>
            <w:right w:val="none" w:sz="0" w:space="0" w:color="auto"/>
          </w:divBdr>
        </w:div>
        <w:div w:id="138231959">
          <w:marLeft w:val="480"/>
          <w:marRight w:val="0"/>
          <w:marTop w:val="0"/>
          <w:marBottom w:val="0"/>
          <w:divBdr>
            <w:top w:val="none" w:sz="0" w:space="0" w:color="auto"/>
            <w:left w:val="none" w:sz="0" w:space="0" w:color="auto"/>
            <w:bottom w:val="none" w:sz="0" w:space="0" w:color="auto"/>
            <w:right w:val="none" w:sz="0" w:space="0" w:color="auto"/>
          </w:divBdr>
        </w:div>
        <w:div w:id="52853671">
          <w:marLeft w:val="480"/>
          <w:marRight w:val="0"/>
          <w:marTop w:val="0"/>
          <w:marBottom w:val="0"/>
          <w:divBdr>
            <w:top w:val="none" w:sz="0" w:space="0" w:color="auto"/>
            <w:left w:val="none" w:sz="0" w:space="0" w:color="auto"/>
            <w:bottom w:val="none" w:sz="0" w:space="0" w:color="auto"/>
            <w:right w:val="none" w:sz="0" w:space="0" w:color="auto"/>
          </w:divBdr>
        </w:div>
        <w:div w:id="1867017207">
          <w:marLeft w:val="480"/>
          <w:marRight w:val="0"/>
          <w:marTop w:val="0"/>
          <w:marBottom w:val="0"/>
          <w:divBdr>
            <w:top w:val="none" w:sz="0" w:space="0" w:color="auto"/>
            <w:left w:val="none" w:sz="0" w:space="0" w:color="auto"/>
            <w:bottom w:val="none" w:sz="0" w:space="0" w:color="auto"/>
            <w:right w:val="none" w:sz="0" w:space="0" w:color="auto"/>
          </w:divBdr>
        </w:div>
        <w:div w:id="82990826">
          <w:marLeft w:val="480"/>
          <w:marRight w:val="0"/>
          <w:marTop w:val="0"/>
          <w:marBottom w:val="0"/>
          <w:divBdr>
            <w:top w:val="none" w:sz="0" w:space="0" w:color="auto"/>
            <w:left w:val="none" w:sz="0" w:space="0" w:color="auto"/>
            <w:bottom w:val="none" w:sz="0" w:space="0" w:color="auto"/>
            <w:right w:val="none" w:sz="0" w:space="0" w:color="auto"/>
          </w:divBdr>
        </w:div>
        <w:div w:id="1592739556">
          <w:marLeft w:val="480"/>
          <w:marRight w:val="0"/>
          <w:marTop w:val="0"/>
          <w:marBottom w:val="0"/>
          <w:divBdr>
            <w:top w:val="none" w:sz="0" w:space="0" w:color="auto"/>
            <w:left w:val="none" w:sz="0" w:space="0" w:color="auto"/>
            <w:bottom w:val="none" w:sz="0" w:space="0" w:color="auto"/>
            <w:right w:val="none" w:sz="0" w:space="0" w:color="auto"/>
          </w:divBdr>
        </w:div>
        <w:div w:id="701323630">
          <w:marLeft w:val="480"/>
          <w:marRight w:val="0"/>
          <w:marTop w:val="0"/>
          <w:marBottom w:val="0"/>
          <w:divBdr>
            <w:top w:val="none" w:sz="0" w:space="0" w:color="auto"/>
            <w:left w:val="none" w:sz="0" w:space="0" w:color="auto"/>
            <w:bottom w:val="none" w:sz="0" w:space="0" w:color="auto"/>
            <w:right w:val="none" w:sz="0" w:space="0" w:color="auto"/>
          </w:divBdr>
        </w:div>
        <w:div w:id="1699693696">
          <w:marLeft w:val="480"/>
          <w:marRight w:val="0"/>
          <w:marTop w:val="0"/>
          <w:marBottom w:val="0"/>
          <w:divBdr>
            <w:top w:val="none" w:sz="0" w:space="0" w:color="auto"/>
            <w:left w:val="none" w:sz="0" w:space="0" w:color="auto"/>
            <w:bottom w:val="none" w:sz="0" w:space="0" w:color="auto"/>
            <w:right w:val="none" w:sz="0" w:space="0" w:color="auto"/>
          </w:divBdr>
        </w:div>
        <w:div w:id="137387054">
          <w:marLeft w:val="480"/>
          <w:marRight w:val="0"/>
          <w:marTop w:val="0"/>
          <w:marBottom w:val="0"/>
          <w:divBdr>
            <w:top w:val="none" w:sz="0" w:space="0" w:color="auto"/>
            <w:left w:val="none" w:sz="0" w:space="0" w:color="auto"/>
            <w:bottom w:val="none" w:sz="0" w:space="0" w:color="auto"/>
            <w:right w:val="none" w:sz="0" w:space="0" w:color="auto"/>
          </w:divBdr>
        </w:div>
        <w:div w:id="1850942484">
          <w:marLeft w:val="480"/>
          <w:marRight w:val="0"/>
          <w:marTop w:val="0"/>
          <w:marBottom w:val="0"/>
          <w:divBdr>
            <w:top w:val="none" w:sz="0" w:space="0" w:color="auto"/>
            <w:left w:val="none" w:sz="0" w:space="0" w:color="auto"/>
            <w:bottom w:val="none" w:sz="0" w:space="0" w:color="auto"/>
            <w:right w:val="none" w:sz="0" w:space="0" w:color="auto"/>
          </w:divBdr>
        </w:div>
        <w:div w:id="562059742">
          <w:marLeft w:val="480"/>
          <w:marRight w:val="0"/>
          <w:marTop w:val="0"/>
          <w:marBottom w:val="0"/>
          <w:divBdr>
            <w:top w:val="none" w:sz="0" w:space="0" w:color="auto"/>
            <w:left w:val="none" w:sz="0" w:space="0" w:color="auto"/>
            <w:bottom w:val="none" w:sz="0" w:space="0" w:color="auto"/>
            <w:right w:val="none" w:sz="0" w:space="0" w:color="auto"/>
          </w:divBdr>
        </w:div>
        <w:div w:id="1034966359">
          <w:marLeft w:val="480"/>
          <w:marRight w:val="0"/>
          <w:marTop w:val="0"/>
          <w:marBottom w:val="0"/>
          <w:divBdr>
            <w:top w:val="none" w:sz="0" w:space="0" w:color="auto"/>
            <w:left w:val="none" w:sz="0" w:space="0" w:color="auto"/>
            <w:bottom w:val="none" w:sz="0" w:space="0" w:color="auto"/>
            <w:right w:val="none" w:sz="0" w:space="0" w:color="auto"/>
          </w:divBdr>
        </w:div>
        <w:div w:id="176778457">
          <w:marLeft w:val="480"/>
          <w:marRight w:val="0"/>
          <w:marTop w:val="0"/>
          <w:marBottom w:val="0"/>
          <w:divBdr>
            <w:top w:val="none" w:sz="0" w:space="0" w:color="auto"/>
            <w:left w:val="none" w:sz="0" w:space="0" w:color="auto"/>
            <w:bottom w:val="none" w:sz="0" w:space="0" w:color="auto"/>
            <w:right w:val="none" w:sz="0" w:space="0" w:color="auto"/>
          </w:divBdr>
        </w:div>
        <w:div w:id="1569725040">
          <w:marLeft w:val="480"/>
          <w:marRight w:val="0"/>
          <w:marTop w:val="0"/>
          <w:marBottom w:val="0"/>
          <w:divBdr>
            <w:top w:val="none" w:sz="0" w:space="0" w:color="auto"/>
            <w:left w:val="none" w:sz="0" w:space="0" w:color="auto"/>
            <w:bottom w:val="none" w:sz="0" w:space="0" w:color="auto"/>
            <w:right w:val="none" w:sz="0" w:space="0" w:color="auto"/>
          </w:divBdr>
        </w:div>
        <w:div w:id="1214610685">
          <w:marLeft w:val="480"/>
          <w:marRight w:val="0"/>
          <w:marTop w:val="0"/>
          <w:marBottom w:val="0"/>
          <w:divBdr>
            <w:top w:val="none" w:sz="0" w:space="0" w:color="auto"/>
            <w:left w:val="none" w:sz="0" w:space="0" w:color="auto"/>
            <w:bottom w:val="none" w:sz="0" w:space="0" w:color="auto"/>
            <w:right w:val="none" w:sz="0" w:space="0" w:color="auto"/>
          </w:divBdr>
        </w:div>
        <w:div w:id="568998502">
          <w:marLeft w:val="480"/>
          <w:marRight w:val="0"/>
          <w:marTop w:val="0"/>
          <w:marBottom w:val="0"/>
          <w:divBdr>
            <w:top w:val="none" w:sz="0" w:space="0" w:color="auto"/>
            <w:left w:val="none" w:sz="0" w:space="0" w:color="auto"/>
            <w:bottom w:val="none" w:sz="0" w:space="0" w:color="auto"/>
            <w:right w:val="none" w:sz="0" w:space="0" w:color="auto"/>
          </w:divBdr>
        </w:div>
        <w:div w:id="1748915608">
          <w:marLeft w:val="480"/>
          <w:marRight w:val="0"/>
          <w:marTop w:val="0"/>
          <w:marBottom w:val="0"/>
          <w:divBdr>
            <w:top w:val="none" w:sz="0" w:space="0" w:color="auto"/>
            <w:left w:val="none" w:sz="0" w:space="0" w:color="auto"/>
            <w:bottom w:val="none" w:sz="0" w:space="0" w:color="auto"/>
            <w:right w:val="none" w:sz="0" w:space="0" w:color="auto"/>
          </w:divBdr>
        </w:div>
        <w:div w:id="1446924573">
          <w:marLeft w:val="480"/>
          <w:marRight w:val="0"/>
          <w:marTop w:val="0"/>
          <w:marBottom w:val="0"/>
          <w:divBdr>
            <w:top w:val="none" w:sz="0" w:space="0" w:color="auto"/>
            <w:left w:val="none" w:sz="0" w:space="0" w:color="auto"/>
            <w:bottom w:val="none" w:sz="0" w:space="0" w:color="auto"/>
            <w:right w:val="none" w:sz="0" w:space="0" w:color="auto"/>
          </w:divBdr>
        </w:div>
      </w:divsChild>
    </w:div>
    <w:div w:id="1801534630">
      <w:bodyDiv w:val="1"/>
      <w:marLeft w:val="0"/>
      <w:marRight w:val="0"/>
      <w:marTop w:val="0"/>
      <w:marBottom w:val="0"/>
      <w:divBdr>
        <w:top w:val="none" w:sz="0" w:space="0" w:color="auto"/>
        <w:left w:val="none" w:sz="0" w:space="0" w:color="auto"/>
        <w:bottom w:val="none" w:sz="0" w:space="0" w:color="auto"/>
        <w:right w:val="none" w:sz="0" w:space="0" w:color="auto"/>
      </w:divBdr>
    </w:div>
    <w:div w:id="1804691428">
      <w:bodyDiv w:val="1"/>
      <w:marLeft w:val="0"/>
      <w:marRight w:val="0"/>
      <w:marTop w:val="0"/>
      <w:marBottom w:val="0"/>
      <w:divBdr>
        <w:top w:val="none" w:sz="0" w:space="0" w:color="auto"/>
        <w:left w:val="none" w:sz="0" w:space="0" w:color="auto"/>
        <w:bottom w:val="none" w:sz="0" w:space="0" w:color="auto"/>
        <w:right w:val="none" w:sz="0" w:space="0" w:color="auto"/>
      </w:divBdr>
    </w:div>
    <w:div w:id="1808432440">
      <w:bodyDiv w:val="1"/>
      <w:marLeft w:val="0"/>
      <w:marRight w:val="0"/>
      <w:marTop w:val="0"/>
      <w:marBottom w:val="0"/>
      <w:divBdr>
        <w:top w:val="none" w:sz="0" w:space="0" w:color="auto"/>
        <w:left w:val="none" w:sz="0" w:space="0" w:color="auto"/>
        <w:bottom w:val="none" w:sz="0" w:space="0" w:color="auto"/>
        <w:right w:val="none" w:sz="0" w:space="0" w:color="auto"/>
      </w:divBdr>
    </w:div>
    <w:div w:id="1810442626">
      <w:bodyDiv w:val="1"/>
      <w:marLeft w:val="0"/>
      <w:marRight w:val="0"/>
      <w:marTop w:val="0"/>
      <w:marBottom w:val="0"/>
      <w:divBdr>
        <w:top w:val="none" w:sz="0" w:space="0" w:color="auto"/>
        <w:left w:val="none" w:sz="0" w:space="0" w:color="auto"/>
        <w:bottom w:val="none" w:sz="0" w:space="0" w:color="auto"/>
        <w:right w:val="none" w:sz="0" w:space="0" w:color="auto"/>
      </w:divBdr>
      <w:divsChild>
        <w:div w:id="44914383">
          <w:marLeft w:val="480"/>
          <w:marRight w:val="0"/>
          <w:marTop w:val="0"/>
          <w:marBottom w:val="0"/>
          <w:divBdr>
            <w:top w:val="none" w:sz="0" w:space="0" w:color="auto"/>
            <w:left w:val="none" w:sz="0" w:space="0" w:color="auto"/>
            <w:bottom w:val="none" w:sz="0" w:space="0" w:color="auto"/>
            <w:right w:val="none" w:sz="0" w:space="0" w:color="auto"/>
          </w:divBdr>
        </w:div>
        <w:div w:id="1486625190">
          <w:marLeft w:val="480"/>
          <w:marRight w:val="0"/>
          <w:marTop w:val="0"/>
          <w:marBottom w:val="0"/>
          <w:divBdr>
            <w:top w:val="none" w:sz="0" w:space="0" w:color="auto"/>
            <w:left w:val="none" w:sz="0" w:space="0" w:color="auto"/>
            <w:bottom w:val="none" w:sz="0" w:space="0" w:color="auto"/>
            <w:right w:val="none" w:sz="0" w:space="0" w:color="auto"/>
          </w:divBdr>
        </w:div>
        <w:div w:id="167335267">
          <w:marLeft w:val="480"/>
          <w:marRight w:val="0"/>
          <w:marTop w:val="0"/>
          <w:marBottom w:val="0"/>
          <w:divBdr>
            <w:top w:val="none" w:sz="0" w:space="0" w:color="auto"/>
            <w:left w:val="none" w:sz="0" w:space="0" w:color="auto"/>
            <w:bottom w:val="none" w:sz="0" w:space="0" w:color="auto"/>
            <w:right w:val="none" w:sz="0" w:space="0" w:color="auto"/>
          </w:divBdr>
        </w:div>
        <w:div w:id="1765296314">
          <w:marLeft w:val="480"/>
          <w:marRight w:val="0"/>
          <w:marTop w:val="0"/>
          <w:marBottom w:val="0"/>
          <w:divBdr>
            <w:top w:val="none" w:sz="0" w:space="0" w:color="auto"/>
            <w:left w:val="none" w:sz="0" w:space="0" w:color="auto"/>
            <w:bottom w:val="none" w:sz="0" w:space="0" w:color="auto"/>
            <w:right w:val="none" w:sz="0" w:space="0" w:color="auto"/>
          </w:divBdr>
        </w:div>
        <w:div w:id="382026154">
          <w:marLeft w:val="480"/>
          <w:marRight w:val="0"/>
          <w:marTop w:val="0"/>
          <w:marBottom w:val="0"/>
          <w:divBdr>
            <w:top w:val="none" w:sz="0" w:space="0" w:color="auto"/>
            <w:left w:val="none" w:sz="0" w:space="0" w:color="auto"/>
            <w:bottom w:val="none" w:sz="0" w:space="0" w:color="auto"/>
            <w:right w:val="none" w:sz="0" w:space="0" w:color="auto"/>
          </w:divBdr>
        </w:div>
        <w:div w:id="565917971">
          <w:marLeft w:val="480"/>
          <w:marRight w:val="0"/>
          <w:marTop w:val="0"/>
          <w:marBottom w:val="0"/>
          <w:divBdr>
            <w:top w:val="none" w:sz="0" w:space="0" w:color="auto"/>
            <w:left w:val="none" w:sz="0" w:space="0" w:color="auto"/>
            <w:bottom w:val="none" w:sz="0" w:space="0" w:color="auto"/>
            <w:right w:val="none" w:sz="0" w:space="0" w:color="auto"/>
          </w:divBdr>
        </w:div>
        <w:div w:id="825903015">
          <w:marLeft w:val="480"/>
          <w:marRight w:val="0"/>
          <w:marTop w:val="0"/>
          <w:marBottom w:val="0"/>
          <w:divBdr>
            <w:top w:val="none" w:sz="0" w:space="0" w:color="auto"/>
            <w:left w:val="none" w:sz="0" w:space="0" w:color="auto"/>
            <w:bottom w:val="none" w:sz="0" w:space="0" w:color="auto"/>
            <w:right w:val="none" w:sz="0" w:space="0" w:color="auto"/>
          </w:divBdr>
        </w:div>
        <w:div w:id="1975987609">
          <w:marLeft w:val="480"/>
          <w:marRight w:val="0"/>
          <w:marTop w:val="0"/>
          <w:marBottom w:val="0"/>
          <w:divBdr>
            <w:top w:val="none" w:sz="0" w:space="0" w:color="auto"/>
            <w:left w:val="none" w:sz="0" w:space="0" w:color="auto"/>
            <w:bottom w:val="none" w:sz="0" w:space="0" w:color="auto"/>
            <w:right w:val="none" w:sz="0" w:space="0" w:color="auto"/>
          </w:divBdr>
        </w:div>
        <w:div w:id="1836723656">
          <w:marLeft w:val="480"/>
          <w:marRight w:val="0"/>
          <w:marTop w:val="0"/>
          <w:marBottom w:val="0"/>
          <w:divBdr>
            <w:top w:val="none" w:sz="0" w:space="0" w:color="auto"/>
            <w:left w:val="none" w:sz="0" w:space="0" w:color="auto"/>
            <w:bottom w:val="none" w:sz="0" w:space="0" w:color="auto"/>
            <w:right w:val="none" w:sz="0" w:space="0" w:color="auto"/>
          </w:divBdr>
        </w:div>
        <w:div w:id="1773622063">
          <w:marLeft w:val="480"/>
          <w:marRight w:val="0"/>
          <w:marTop w:val="0"/>
          <w:marBottom w:val="0"/>
          <w:divBdr>
            <w:top w:val="none" w:sz="0" w:space="0" w:color="auto"/>
            <w:left w:val="none" w:sz="0" w:space="0" w:color="auto"/>
            <w:bottom w:val="none" w:sz="0" w:space="0" w:color="auto"/>
            <w:right w:val="none" w:sz="0" w:space="0" w:color="auto"/>
          </w:divBdr>
        </w:div>
        <w:div w:id="1606842127">
          <w:marLeft w:val="480"/>
          <w:marRight w:val="0"/>
          <w:marTop w:val="0"/>
          <w:marBottom w:val="0"/>
          <w:divBdr>
            <w:top w:val="none" w:sz="0" w:space="0" w:color="auto"/>
            <w:left w:val="none" w:sz="0" w:space="0" w:color="auto"/>
            <w:bottom w:val="none" w:sz="0" w:space="0" w:color="auto"/>
            <w:right w:val="none" w:sz="0" w:space="0" w:color="auto"/>
          </w:divBdr>
        </w:div>
        <w:div w:id="317656463">
          <w:marLeft w:val="480"/>
          <w:marRight w:val="0"/>
          <w:marTop w:val="0"/>
          <w:marBottom w:val="0"/>
          <w:divBdr>
            <w:top w:val="none" w:sz="0" w:space="0" w:color="auto"/>
            <w:left w:val="none" w:sz="0" w:space="0" w:color="auto"/>
            <w:bottom w:val="none" w:sz="0" w:space="0" w:color="auto"/>
            <w:right w:val="none" w:sz="0" w:space="0" w:color="auto"/>
          </w:divBdr>
        </w:div>
        <w:div w:id="802582171">
          <w:marLeft w:val="480"/>
          <w:marRight w:val="0"/>
          <w:marTop w:val="0"/>
          <w:marBottom w:val="0"/>
          <w:divBdr>
            <w:top w:val="none" w:sz="0" w:space="0" w:color="auto"/>
            <w:left w:val="none" w:sz="0" w:space="0" w:color="auto"/>
            <w:bottom w:val="none" w:sz="0" w:space="0" w:color="auto"/>
            <w:right w:val="none" w:sz="0" w:space="0" w:color="auto"/>
          </w:divBdr>
        </w:div>
        <w:div w:id="1592398221">
          <w:marLeft w:val="480"/>
          <w:marRight w:val="0"/>
          <w:marTop w:val="0"/>
          <w:marBottom w:val="0"/>
          <w:divBdr>
            <w:top w:val="none" w:sz="0" w:space="0" w:color="auto"/>
            <w:left w:val="none" w:sz="0" w:space="0" w:color="auto"/>
            <w:bottom w:val="none" w:sz="0" w:space="0" w:color="auto"/>
            <w:right w:val="none" w:sz="0" w:space="0" w:color="auto"/>
          </w:divBdr>
        </w:div>
        <w:div w:id="1314875115">
          <w:marLeft w:val="480"/>
          <w:marRight w:val="0"/>
          <w:marTop w:val="0"/>
          <w:marBottom w:val="0"/>
          <w:divBdr>
            <w:top w:val="none" w:sz="0" w:space="0" w:color="auto"/>
            <w:left w:val="none" w:sz="0" w:space="0" w:color="auto"/>
            <w:bottom w:val="none" w:sz="0" w:space="0" w:color="auto"/>
            <w:right w:val="none" w:sz="0" w:space="0" w:color="auto"/>
          </w:divBdr>
        </w:div>
        <w:div w:id="1995451418">
          <w:marLeft w:val="480"/>
          <w:marRight w:val="0"/>
          <w:marTop w:val="0"/>
          <w:marBottom w:val="0"/>
          <w:divBdr>
            <w:top w:val="none" w:sz="0" w:space="0" w:color="auto"/>
            <w:left w:val="none" w:sz="0" w:space="0" w:color="auto"/>
            <w:bottom w:val="none" w:sz="0" w:space="0" w:color="auto"/>
            <w:right w:val="none" w:sz="0" w:space="0" w:color="auto"/>
          </w:divBdr>
        </w:div>
        <w:div w:id="1868257064">
          <w:marLeft w:val="480"/>
          <w:marRight w:val="0"/>
          <w:marTop w:val="0"/>
          <w:marBottom w:val="0"/>
          <w:divBdr>
            <w:top w:val="none" w:sz="0" w:space="0" w:color="auto"/>
            <w:left w:val="none" w:sz="0" w:space="0" w:color="auto"/>
            <w:bottom w:val="none" w:sz="0" w:space="0" w:color="auto"/>
            <w:right w:val="none" w:sz="0" w:space="0" w:color="auto"/>
          </w:divBdr>
        </w:div>
        <w:div w:id="695278800">
          <w:marLeft w:val="480"/>
          <w:marRight w:val="0"/>
          <w:marTop w:val="0"/>
          <w:marBottom w:val="0"/>
          <w:divBdr>
            <w:top w:val="none" w:sz="0" w:space="0" w:color="auto"/>
            <w:left w:val="none" w:sz="0" w:space="0" w:color="auto"/>
            <w:bottom w:val="none" w:sz="0" w:space="0" w:color="auto"/>
            <w:right w:val="none" w:sz="0" w:space="0" w:color="auto"/>
          </w:divBdr>
        </w:div>
        <w:div w:id="1662192427">
          <w:marLeft w:val="480"/>
          <w:marRight w:val="0"/>
          <w:marTop w:val="0"/>
          <w:marBottom w:val="0"/>
          <w:divBdr>
            <w:top w:val="none" w:sz="0" w:space="0" w:color="auto"/>
            <w:left w:val="none" w:sz="0" w:space="0" w:color="auto"/>
            <w:bottom w:val="none" w:sz="0" w:space="0" w:color="auto"/>
            <w:right w:val="none" w:sz="0" w:space="0" w:color="auto"/>
          </w:divBdr>
        </w:div>
        <w:div w:id="1971858307">
          <w:marLeft w:val="480"/>
          <w:marRight w:val="0"/>
          <w:marTop w:val="0"/>
          <w:marBottom w:val="0"/>
          <w:divBdr>
            <w:top w:val="none" w:sz="0" w:space="0" w:color="auto"/>
            <w:left w:val="none" w:sz="0" w:space="0" w:color="auto"/>
            <w:bottom w:val="none" w:sz="0" w:space="0" w:color="auto"/>
            <w:right w:val="none" w:sz="0" w:space="0" w:color="auto"/>
          </w:divBdr>
        </w:div>
        <w:div w:id="1204320136">
          <w:marLeft w:val="480"/>
          <w:marRight w:val="0"/>
          <w:marTop w:val="0"/>
          <w:marBottom w:val="0"/>
          <w:divBdr>
            <w:top w:val="none" w:sz="0" w:space="0" w:color="auto"/>
            <w:left w:val="none" w:sz="0" w:space="0" w:color="auto"/>
            <w:bottom w:val="none" w:sz="0" w:space="0" w:color="auto"/>
            <w:right w:val="none" w:sz="0" w:space="0" w:color="auto"/>
          </w:divBdr>
        </w:div>
        <w:div w:id="902181552">
          <w:marLeft w:val="480"/>
          <w:marRight w:val="0"/>
          <w:marTop w:val="0"/>
          <w:marBottom w:val="0"/>
          <w:divBdr>
            <w:top w:val="none" w:sz="0" w:space="0" w:color="auto"/>
            <w:left w:val="none" w:sz="0" w:space="0" w:color="auto"/>
            <w:bottom w:val="none" w:sz="0" w:space="0" w:color="auto"/>
            <w:right w:val="none" w:sz="0" w:space="0" w:color="auto"/>
          </w:divBdr>
        </w:div>
        <w:div w:id="521280757">
          <w:marLeft w:val="480"/>
          <w:marRight w:val="0"/>
          <w:marTop w:val="0"/>
          <w:marBottom w:val="0"/>
          <w:divBdr>
            <w:top w:val="none" w:sz="0" w:space="0" w:color="auto"/>
            <w:left w:val="none" w:sz="0" w:space="0" w:color="auto"/>
            <w:bottom w:val="none" w:sz="0" w:space="0" w:color="auto"/>
            <w:right w:val="none" w:sz="0" w:space="0" w:color="auto"/>
          </w:divBdr>
        </w:div>
        <w:div w:id="1673600169">
          <w:marLeft w:val="480"/>
          <w:marRight w:val="0"/>
          <w:marTop w:val="0"/>
          <w:marBottom w:val="0"/>
          <w:divBdr>
            <w:top w:val="none" w:sz="0" w:space="0" w:color="auto"/>
            <w:left w:val="none" w:sz="0" w:space="0" w:color="auto"/>
            <w:bottom w:val="none" w:sz="0" w:space="0" w:color="auto"/>
            <w:right w:val="none" w:sz="0" w:space="0" w:color="auto"/>
          </w:divBdr>
        </w:div>
        <w:div w:id="116921709">
          <w:marLeft w:val="480"/>
          <w:marRight w:val="0"/>
          <w:marTop w:val="0"/>
          <w:marBottom w:val="0"/>
          <w:divBdr>
            <w:top w:val="none" w:sz="0" w:space="0" w:color="auto"/>
            <w:left w:val="none" w:sz="0" w:space="0" w:color="auto"/>
            <w:bottom w:val="none" w:sz="0" w:space="0" w:color="auto"/>
            <w:right w:val="none" w:sz="0" w:space="0" w:color="auto"/>
          </w:divBdr>
        </w:div>
        <w:div w:id="140466748">
          <w:marLeft w:val="480"/>
          <w:marRight w:val="0"/>
          <w:marTop w:val="0"/>
          <w:marBottom w:val="0"/>
          <w:divBdr>
            <w:top w:val="none" w:sz="0" w:space="0" w:color="auto"/>
            <w:left w:val="none" w:sz="0" w:space="0" w:color="auto"/>
            <w:bottom w:val="none" w:sz="0" w:space="0" w:color="auto"/>
            <w:right w:val="none" w:sz="0" w:space="0" w:color="auto"/>
          </w:divBdr>
        </w:div>
        <w:div w:id="1433815346">
          <w:marLeft w:val="480"/>
          <w:marRight w:val="0"/>
          <w:marTop w:val="0"/>
          <w:marBottom w:val="0"/>
          <w:divBdr>
            <w:top w:val="none" w:sz="0" w:space="0" w:color="auto"/>
            <w:left w:val="none" w:sz="0" w:space="0" w:color="auto"/>
            <w:bottom w:val="none" w:sz="0" w:space="0" w:color="auto"/>
            <w:right w:val="none" w:sz="0" w:space="0" w:color="auto"/>
          </w:divBdr>
        </w:div>
        <w:div w:id="568926139">
          <w:marLeft w:val="480"/>
          <w:marRight w:val="0"/>
          <w:marTop w:val="0"/>
          <w:marBottom w:val="0"/>
          <w:divBdr>
            <w:top w:val="none" w:sz="0" w:space="0" w:color="auto"/>
            <w:left w:val="none" w:sz="0" w:space="0" w:color="auto"/>
            <w:bottom w:val="none" w:sz="0" w:space="0" w:color="auto"/>
            <w:right w:val="none" w:sz="0" w:space="0" w:color="auto"/>
          </w:divBdr>
        </w:div>
        <w:div w:id="1445731731">
          <w:marLeft w:val="480"/>
          <w:marRight w:val="0"/>
          <w:marTop w:val="0"/>
          <w:marBottom w:val="0"/>
          <w:divBdr>
            <w:top w:val="none" w:sz="0" w:space="0" w:color="auto"/>
            <w:left w:val="none" w:sz="0" w:space="0" w:color="auto"/>
            <w:bottom w:val="none" w:sz="0" w:space="0" w:color="auto"/>
            <w:right w:val="none" w:sz="0" w:space="0" w:color="auto"/>
          </w:divBdr>
        </w:div>
        <w:div w:id="473834676">
          <w:marLeft w:val="480"/>
          <w:marRight w:val="0"/>
          <w:marTop w:val="0"/>
          <w:marBottom w:val="0"/>
          <w:divBdr>
            <w:top w:val="none" w:sz="0" w:space="0" w:color="auto"/>
            <w:left w:val="none" w:sz="0" w:space="0" w:color="auto"/>
            <w:bottom w:val="none" w:sz="0" w:space="0" w:color="auto"/>
            <w:right w:val="none" w:sz="0" w:space="0" w:color="auto"/>
          </w:divBdr>
        </w:div>
        <w:div w:id="294331390">
          <w:marLeft w:val="480"/>
          <w:marRight w:val="0"/>
          <w:marTop w:val="0"/>
          <w:marBottom w:val="0"/>
          <w:divBdr>
            <w:top w:val="none" w:sz="0" w:space="0" w:color="auto"/>
            <w:left w:val="none" w:sz="0" w:space="0" w:color="auto"/>
            <w:bottom w:val="none" w:sz="0" w:space="0" w:color="auto"/>
            <w:right w:val="none" w:sz="0" w:space="0" w:color="auto"/>
          </w:divBdr>
        </w:div>
        <w:div w:id="1287545689">
          <w:marLeft w:val="480"/>
          <w:marRight w:val="0"/>
          <w:marTop w:val="0"/>
          <w:marBottom w:val="0"/>
          <w:divBdr>
            <w:top w:val="none" w:sz="0" w:space="0" w:color="auto"/>
            <w:left w:val="none" w:sz="0" w:space="0" w:color="auto"/>
            <w:bottom w:val="none" w:sz="0" w:space="0" w:color="auto"/>
            <w:right w:val="none" w:sz="0" w:space="0" w:color="auto"/>
          </w:divBdr>
        </w:div>
        <w:div w:id="2108425142">
          <w:marLeft w:val="480"/>
          <w:marRight w:val="0"/>
          <w:marTop w:val="0"/>
          <w:marBottom w:val="0"/>
          <w:divBdr>
            <w:top w:val="none" w:sz="0" w:space="0" w:color="auto"/>
            <w:left w:val="none" w:sz="0" w:space="0" w:color="auto"/>
            <w:bottom w:val="none" w:sz="0" w:space="0" w:color="auto"/>
            <w:right w:val="none" w:sz="0" w:space="0" w:color="auto"/>
          </w:divBdr>
        </w:div>
        <w:div w:id="1527601011">
          <w:marLeft w:val="480"/>
          <w:marRight w:val="0"/>
          <w:marTop w:val="0"/>
          <w:marBottom w:val="0"/>
          <w:divBdr>
            <w:top w:val="none" w:sz="0" w:space="0" w:color="auto"/>
            <w:left w:val="none" w:sz="0" w:space="0" w:color="auto"/>
            <w:bottom w:val="none" w:sz="0" w:space="0" w:color="auto"/>
            <w:right w:val="none" w:sz="0" w:space="0" w:color="auto"/>
          </w:divBdr>
        </w:div>
        <w:div w:id="1936745442">
          <w:marLeft w:val="480"/>
          <w:marRight w:val="0"/>
          <w:marTop w:val="0"/>
          <w:marBottom w:val="0"/>
          <w:divBdr>
            <w:top w:val="none" w:sz="0" w:space="0" w:color="auto"/>
            <w:left w:val="none" w:sz="0" w:space="0" w:color="auto"/>
            <w:bottom w:val="none" w:sz="0" w:space="0" w:color="auto"/>
            <w:right w:val="none" w:sz="0" w:space="0" w:color="auto"/>
          </w:divBdr>
        </w:div>
        <w:div w:id="1998534722">
          <w:marLeft w:val="480"/>
          <w:marRight w:val="0"/>
          <w:marTop w:val="0"/>
          <w:marBottom w:val="0"/>
          <w:divBdr>
            <w:top w:val="none" w:sz="0" w:space="0" w:color="auto"/>
            <w:left w:val="none" w:sz="0" w:space="0" w:color="auto"/>
            <w:bottom w:val="none" w:sz="0" w:space="0" w:color="auto"/>
            <w:right w:val="none" w:sz="0" w:space="0" w:color="auto"/>
          </w:divBdr>
        </w:div>
        <w:div w:id="1263950700">
          <w:marLeft w:val="480"/>
          <w:marRight w:val="0"/>
          <w:marTop w:val="0"/>
          <w:marBottom w:val="0"/>
          <w:divBdr>
            <w:top w:val="none" w:sz="0" w:space="0" w:color="auto"/>
            <w:left w:val="none" w:sz="0" w:space="0" w:color="auto"/>
            <w:bottom w:val="none" w:sz="0" w:space="0" w:color="auto"/>
            <w:right w:val="none" w:sz="0" w:space="0" w:color="auto"/>
          </w:divBdr>
        </w:div>
        <w:div w:id="1923484549">
          <w:marLeft w:val="480"/>
          <w:marRight w:val="0"/>
          <w:marTop w:val="0"/>
          <w:marBottom w:val="0"/>
          <w:divBdr>
            <w:top w:val="none" w:sz="0" w:space="0" w:color="auto"/>
            <w:left w:val="none" w:sz="0" w:space="0" w:color="auto"/>
            <w:bottom w:val="none" w:sz="0" w:space="0" w:color="auto"/>
            <w:right w:val="none" w:sz="0" w:space="0" w:color="auto"/>
          </w:divBdr>
        </w:div>
      </w:divsChild>
    </w:div>
    <w:div w:id="1814371062">
      <w:bodyDiv w:val="1"/>
      <w:marLeft w:val="0"/>
      <w:marRight w:val="0"/>
      <w:marTop w:val="0"/>
      <w:marBottom w:val="0"/>
      <w:divBdr>
        <w:top w:val="none" w:sz="0" w:space="0" w:color="auto"/>
        <w:left w:val="none" w:sz="0" w:space="0" w:color="auto"/>
        <w:bottom w:val="none" w:sz="0" w:space="0" w:color="auto"/>
        <w:right w:val="none" w:sz="0" w:space="0" w:color="auto"/>
      </w:divBdr>
    </w:div>
    <w:div w:id="1816989564">
      <w:bodyDiv w:val="1"/>
      <w:marLeft w:val="0"/>
      <w:marRight w:val="0"/>
      <w:marTop w:val="0"/>
      <w:marBottom w:val="0"/>
      <w:divBdr>
        <w:top w:val="none" w:sz="0" w:space="0" w:color="auto"/>
        <w:left w:val="none" w:sz="0" w:space="0" w:color="auto"/>
        <w:bottom w:val="none" w:sz="0" w:space="0" w:color="auto"/>
        <w:right w:val="none" w:sz="0" w:space="0" w:color="auto"/>
      </w:divBdr>
      <w:divsChild>
        <w:div w:id="1525560765">
          <w:marLeft w:val="480"/>
          <w:marRight w:val="0"/>
          <w:marTop w:val="0"/>
          <w:marBottom w:val="0"/>
          <w:divBdr>
            <w:top w:val="none" w:sz="0" w:space="0" w:color="auto"/>
            <w:left w:val="none" w:sz="0" w:space="0" w:color="auto"/>
            <w:bottom w:val="none" w:sz="0" w:space="0" w:color="auto"/>
            <w:right w:val="none" w:sz="0" w:space="0" w:color="auto"/>
          </w:divBdr>
        </w:div>
        <w:div w:id="665938926">
          <w:marLeft w:val="480"/>
          <w:marRight w:val="0"/>
          <w:marTop w:val="0"/>
          <w:marBottom w:val="0"/>
          <w:divBdr>
            <w:top w:val="none" w:sz="0" w:space="0" w:color="auto"/>
            <w:left w:val="none" w:sz="0" w:space="0" w:color="auto"/>
            <w:bottom w:val="none" w:sz="0" w:space="0" w:color="auto"/>
            <w:right w:val="none" w:sz="0" w:space="0" w:color="auto"/>
          </w:divBdr>
        </w:div>
        <w:div w:id="889727179">
          <w:marLeft w:val="480"/>
          <w:marRight w:val="0"/>
          <w:marTop w:val="0"/>
          <w:marBottom w:val="0"/>
          <w:divBdr>
            <w:top w:val="none" w:sz="0" w:space="0" w:color="auto"/>
            <w:left w:val="none" w:sz="0" w:space="0" w:color="auto"/>
            <w:bottom w:val="none" w:sz="0" w:space="0" w:color="auto"/>
            <w:right w:val="none" w:sz="0" w:space="0" w:color="auto"/>
          </w:divBdr>
        </w:div>
        <w:div w:id="2132698772">
          <w:marLeft w:val="480"/>
          <w:marRight w:val="0"/>
          <w:marTop w:val="0"/>
          <w:marBottom w:val="0"/>
          <w:divBdr>
            <w:top w:val="none" w:sz="0" w:space="0" w:color="auto"/>
            <w:left w:val="none" w:sz="0" w:space="0" w:color="auto"/>
            <w:bottom w:val="none" w:sz="0" w:space="0" w:color="auto"/>
            <w:right w:val="none" w:sz="0" w:space="0" w:color="auto"/>
          </w:divBdr>
        </w:div>
        <w:div w:id="1463034877">
          <w:marLeft w:val="480"/>
          <w:marRight w:val="0"/>
          <w:marTop w:val="0"/>
          <w:marBottom w:val="0"/>
          <w:divBdr>
            <w:top w:val="none" w:sz="0" w:space="0" w:color="auto"/>
            <w:left w:val="none" w:sz="0" w:space="0" w:color="auto"/>
            <w:bottom w:val="none" w:sz="0" w:space="0" w:color="auto"/>
            <w:right w:val="none" w:sz="0" w:space="0" w:color="auto"/>
          </w:divBdr>
        </w:div>
        <w:div w:id="949698785">
          <w:marLeft w:val="480"/>
          <w:marRight w:val="0"/>
          <w:marTop w:val="0"/>
          <w:marBottom w:val="0"/>
          <w:divBdr>
            <w:top w:val="none" w:sz="0" w:space="0" w:color="auto"/>
            <w:left w:val="none" w:sz="0" w:space="0" w:color="auto"/>
            <w:bottom w:val="none" w:sz="0" w:space="0" w:color="auto"/>
            <w:right w:val="none" w:sz="0" w:space="0" w:color="auto"/>
          </w:divBdr>
        </w:div>
        <w:div w:id="228149315">
          <w:marLeft w:val="480"/>
          <w:marRight w:val="0"/>
          <w:marTop w:val="0"/>
          <w:marBottom w:val="0"/>
          <w:divBdr>
            <w:top w:val="none" w:sz="0" w:space="0" w:color="auto"/>
            <w:left w:val="none" w:sz="0" w:space="0" w:color="auto"/>
            <w:bottom w:val="none" w:sz="0" w:space="0" w:color="auto"/>
            <w:right w:val="none" w:sz="0" w:space="0" w:color="auto"/>
          </w:divBdr>
        </w:div>
        <w:div w:id="1563783818">
          <w:marLeft w:val="480"/>
          <w:marRight w:val="0"/>
          <w:marTop w:val="0"/>
          <w:marBottom w:val="0"/>
          <w:divBdr>
            <w:top w:val="none" w:sz="0" w:space="0" w:color="auto"/>
            <w:left w:val="none" w:sz="0" w:space="0" w:color="auto"/>
            <w:bottom w:val="none" w:sz="0" w:space="0" w:color="auto"/>
            <w:right w:val="none" w:sz="0" w:space="0" w:color="auto"/>
          </w:divBdr>
        </w:div>
        <w:div w:id="1336499997">
          <w:marLeft w:val="480"/>
          <w:marRight w:val="0"/>
          <w:marTop w:val="0"/>
          <w:marBottom w:val="0"/>
          <w:divBdr>
            <w:top w:val="none" w:sz="0" w:space="0" w:color="auto"/>
            <w:left w:val="none" w:sz="0" w:space="0" w:color="auto"/>
            <w:bottom w:val="none" w:sz="0" w:space="0" w:color="auto"/>
            <w:right w:val="none" w:sz="0" w:space="0" w:color="auto"/>
          </w:divBdr>
        </w:div>
        <w:div w:id="2042780021">
          <w:marLeft w:val="480"/>
          <w:marRight w:val="0"/>
          <w:marTop w:val="0"/>
          <w:marBottom w:val="0"/>
          <w:divBdr>
            <w:top w:val="none" w:sz="0" w:space="0" w:color="auto"/>
            <w:left w:val="none" w:sz="0" w:space="0" w:color="auto"/>
            <w:bottom w:val="none" w:sz="0" w:space="0" w:color="auto"/>
            <w:right w:val="none" w:sz="0" w:space="0" w:color="auto"/>
          </w:divBdr>
        </w:div>
        <w:div w:id="202180627">
          <w:marLeft w:val="480"/>
          <w:marRight w:val="0"/>
          <w:marTop w:val="0"/>
          <w:marBottom w:val="0"/>
          <w:divBdr>
            <w:top w:val="none" w:sz="0" w:space="0" w:color="auto"/>
            <w:left w:val="none" w:sz="0" w:space="0" w:color="auto"/>
            <w:bottom w:val="none" w:sz="0" w:space="0" w:color="auto"/>
            <w:right w:val="none" w:sz="0" w:space="0" w:color="auto"/>
          </w:divBdr>
        </w:div>
        <w:div w:id="1096680308">
          <w:marLeft w:val="480"/>
          <w:marRight w:val="0"/>
          <w:marTop w:val="0"/>
          <w:marBottom w:val="0"/>
          <w:divBdr>
            <w:top w:val="none" w:sz="0" w:space="0" w:color="auto"/>
            <w:left w:val="none" w:sz="0" w:space="0" w:color="auto"/>
            <w:bottom w:val="none" w:sz="0" w:space="0" w:color="auto"/>
            <w:right w:val="none" w:sz="0" w:space="0" w:color="auto"/>
          </w:divBdr>
        </w:div>
        <w:div w:id="75595455">
          <w:marLeft w:val="480"/>
          <w:marRight w:val="0"/>
          <w:marTop w:val="0"/>
          <w:marBottom w:val="0"/>
          <w:divBdr>
            <w:top w:val="none" w:sz="0" w:space="0" w:color="auto"/>
            <w:left w:val="none" w:sz="0" w:space="0" w:color="auto"/>
            <w:bottom w:val="none" w:sz="0" w:space="0" w:color="auto"/>
            <w:right w:val="none" w:sz="0" w:space="0" w:color="auto"/>
          </w:divBdr>
        </w:div>
        <w:div w:id="9184294">
          <w:marLeft w:val="480"/>
          <w:marRight w:val="0"/>
          <w:marTop w:val="0"/>
          <w:marBottom w:val="0"/>
          <w:divBdr>
            <w:top w:val="none" w:sz="0" w:space="0" w:color="auto"/>
            <w:left w:val="none" w:sz="0" w:space="0" w:color="auto"/>
            <w:bottom w:val="none" w:sz="0" w:space="0" w:color="auto"/>
            <w:right w:val="none" w:sz="0" w:space="0" w:color="auto"/>
          </w:divBdr>
        </w:div>
        <w:div w:id="1235428960">
          <w:marLeft w:val="480"/>
          <w:marRight w:val="0"/>
          <w:marTop w:val="0"/>
          <w:marBottom w:val="0"/>
          <w:divBdr>
            <w:top w:val="none" w:sz="0" w:space="0" w:color="auto"/>
            <w:left w:val="none" w:sz="0" w:space="0" w:color="auto"/>
            <w:bottom w:val="none" w:sz="0" w:space="0" w:color="auto"/>
            <w:right w:val="none" w:sz="0" w:space="0" w:color="auto"/>
          </w:divBdr>
        </w:div>
        <w:div w:id="1093161446">
          <w:marLeft w:val="480"/>
          <w:marRight w:val="0"/>
          <w:marTop w:val="0"/>
          <w:marBottom w:val="0"/>
          <w:divBdr>
            <w:top w:val="none" w:sz="0" w:space="0" w:color="auto"/>
            <w:left w:val="none" w:sz="0" w:space="0" w:color="auto"/>
            <w:bottom w:val="none" w:sz="0" w:space="0" w:color="auto"/>
            <w:right w:val="none" w:sz="0" w:space="0" w:color="auto"/>
          </w:divBdr>
        </w:div>
        <w:div w:id="43531421">
          <w:marLeft w:val="480"/>
          <w:marRight w:val="0"/>
          <w:marTop w:val="0"/>
          <w:marBottom w:val="0"/>
          <w:divBdr>
            <w:top w:val="none" w:sz="0" w:space="0" w:color="auto"/>
            <w:left w:val="none" w:sz="0" w:space="0" w:color="auto"/>
            <w:bottom w:val="none" w:sz="0" w:space="0" w:color="auto"/>
            <w:right w:val="none" w:sz="0" w:space="0" w:color="auto"/>
          </w:divBdr>
        </w:div>
        <w:div w:id="1619290285">
          <w:marLeft w:val="480"/>
          <w:marRight w:val="0"/>
          <w:marTop w:val="0"/>
          <w:marBottom w:val="0"/>
          <w:divBdr>
            <w:top w:val="none" w:sz="0" w:space="0" w:color="auto"/>
            <w:left w:val="none" w:sz="0" w:space="0" w:color="auto"/>
            <w:bottom w:val="none" w:sz="0" w:space="0" w:color="auto"/>
            <w:right w:val="none" w:sz="0" w:space="0" w:color="auto"/>
          </w:divBdr>
        </w:div>
      </w:divsChild>
    </w:div>
    <w:div w:id="1818496809">
      <w:bodyDiv w:val="1"/>
      <w:marLeft w:val="0"/>
      <w:marRight w:val="0"/>
      <w:marTop w:val="0"/>
      <w:marBottom w:val="0"/>
      <w:divBdr>
        <w:top w:val="none" w:sz="0" w:space="0" w:color="auto"/>
        <w:left w:val="none" w:sz="0" w:space="0" w:color="auto"/>
        <w:bottom w:val="none" w:sz="0" w:space="0" w:color="auto"/>
        <w:right w:val="none" w:sz="0" w:space="0" w:color="auto"/>
      </w:divBdr>
    </w:div>
    <w:div w:id="1821337898">
      <w:bodyDiv w:val="1"/>
      <w:marLeft w:val="0"/>
      <w:marRight w:val="0"/>
      <w:marTop w:val="0"/>
      <w:marBottom w:val="0"/>
      <w:divBdr>
        <w:top w:val="none" w:sz="0" w:space="0" w:color="auto"/>
        <w:left w:val="none" w:sz="0" w:space="0" w:color="auto"/>
        <w:bottom w:val="none" w:sz="0" w:space="0" w:color="auto"/>
        <w:right w:val="none" w:sz="0" w:space="0" w:color="auto"/>
      </w:divBdr>
    </w:div>
    <w:div w:id="1824197241">
      <w:bodyDiv w:val="1"/>
      <w:marLeft w:val="0"/>
      <w:marRight w:val="0"/>
      <w:marTop w:val="0"/>
      <w:marBottom w:val="0"/>
      <w:divBdr>
        <w:top w:val="none" w:sz="0" w:space="0" w:color="auto"/>
        <w:left w:val="none" w:sz="0" w:space="0" w:color="auto"/>
        <w:bottom w:val="none" w:sz="0" w:space="0" w:color="auto"/>
        <w:right w:val="none" w:sz="0" w:space="0" w:color="auto"/>
      </w:divBdr>
    </w:div>
    <w:div w:id="1824617093">
      <w:bodyDiv w:val="1"/>
      <w:marLeft w:val="0"/>
      <w:marRight w:val="0"/>
      <w:marTop w:val="0"/>
      <w:marBottom w:val="0"/>
      <w:divBdr>
        <w:top w:val="none" w:sz="0" w:space="0" w:color="auto"/>
        <w:left w:val="none" w:sz="0" w:space="0" w:color="auto"/>
        <w:bottom w:val="none" w:sz="0" w:space="0" w:color="auto"/>
        <w:right w:val="none" w:sz="0" w:space="0" w:color="auto"/>
      </w:divBdr>
    </w:div>
    <w:div w:id="1825203026">
      <w:bodyDiv w:val="1"/>
      <w:marLeft w:val="0"/>
      <w:marRight w:val="0"/>
      <w:marTop w:val="0"/>
      <w:marBottom w:val="0"/>
      <w:divBdr>
        <w:top w:val="none" w:sz="0" w:space="0" w:color="auto"/>
        <w:left w:val="none" w:sz="0" w:space="0" w:color="auto"/>
        <w:bottom w:val="none" w:sz="0" w:space="0" w:color="auto"/>
        <w:right w:val="none" w:sz="0" w:space="0" w:color="auto"/>
      </w:divBdr>
    </w:div>
    <w:div w:id="1827700041">
      <w:bodyDiv w:val="1"/>
      <w:marLeft w:val="0"/>
      <w:marRight w:val="0"/>
      <w:marTop w:val="0"/>
      <w:marBottom w:val="0"/>
      <w:divBdr>
        <w:top w:val="none" w:sz="0" w:space="0" w:color="auto"/>
        <w:left w:val="none" w:sz="0" w:space="0" w:color="auto"/>
        <w:bottom w:val="none" w:sz="0" w:space="0" w:color="auto"/>
        <w:right w:val="none" w:sz="0" w:space="0" w:color="auto"/>
      </w:divBdr>
      <w:divsChild>
        <w:div w:id="1000624805">
          <w:marLeft w:val="480"/>
          <w:marRight w:val="0"/>
          <w:marTop w:val="0"/>
          <w:marBottom w:val="0"/>
          <w:divBdr>
            <w:top w:val="none" w:sz="0" w:space="0" w:color="auto"/>
            <w:left w:val="none" w:sz="0" w:space="0" w:color="auto"/>
            <w:bottom w:val="none" w:sz="0" w:space="0" w:color="auto"/>
            <w:right w:val="none" w:sz="0" w:space="0" w:color="auto"/>
          </w:divBdr>
        </w:div>
        <w:div w:id="900949022">
          <w:marLeft w:val="480"/>
          <w:marRight w:val="0"/>
          <w:marTop w:val="0"/>
          <w:marBottom w:val="0"/>
          <w:divBdr>
            <w:top w:val="none" w:sz="0" w:space="0" w:color="auto"/>
            <w:left w:val="none" w:sz="0" w:space="0" w:color="auto"/>
            <w:bottom w:val="none" w:sz="0" w:space="0" w:color="auto"/>
            <w:right w:val="none" w:sz="0" w:space="0" w:color="auto"/>
          </w:divBdr>
        </w:div>
        <w:div w:id="109518506">
          <w:marLeft w:val="480"/>
          <w:marRight w:val="0"/>
          <w:marTop w:val="0"/>
          <w:marBottom w:val="0"/>
          <w:divBdr>
            <w:top w:val="none" w:sz="0" w:space="0" w:color="auto"/>
            <w:left w:val="none" w:sz="0" w:space="0" w:color="auto"/>
            <w:bottom w:val="none" w:sz="0" w:space="0" w:color="auto"/>
            <w:right w:val="none" w:sz="0" w:space="0" w:color="auto"/>
          </w:divBdr>
        </w:div>
        <w:div w:id="1950889655">
          <w:marLeft w:val="480"/>
          <w:marRight w:val="0"/>
          <w:marTop w:val="0"/>
          <w:marBottom w:val="0"/>
          <w:divBdr>
            <w:top w:val="none" w:sz="0" w:space="0" w:color="auto"/>
            <w:left w:val="none" w:sz="0" w:space="0" w:color="auto"/>
            <w:bottom w:val="none" w:sz="0" w:space="0" w:color="auto"/>
            <w:right w:val="none" w:sz="0" w:space="0" w:color="auto"/>
          </w:divBdr>
        </w:div>
        <w:div w:id="519390229">
          <w:marLeft w:val="480"/>
          <w:marRight w:val="0"/>
          <w:marTop w:val="0"/>
          <w:marBottom w:val="0"/>
          <w:divBdr>
            <w:top w:val="none" w:sz="0" w:space="0" w:color="auto"/>
            <w:left w:val="none" w:sz="0" w:space="0" w:color="auto"/>
            <w:bottom w:val="none" w:sz="0" w:space="0" w:color="auto"/>
            <w:right w:val="none" w:sz="0" w:space="0" w:color="auto"/>
          </w:divBdr>
        </w:div>
        <w:div w:id="1746338816">
          <w:marLeft w:val="480"/>
          <w:marRight w:val="0"/>
          <w:marTop w:val="0"/>
          <w:marBottom w:val="0"/>
          <w:divBdr>
            <w:top w:val="none" w:sz="0" w:space="0" w:color="auto"/>
            <w:left w:val="none" w:sz="0" w:space="0" w:color="auto"/>
            <w:bottom w:val="none" w:sz="0" w:space="0" w:color="auto"/>
            <w:right w:val="none" w:sz="0" w:space="0" w:color="auto"/>
          </w:divBdr>
        </w:div>
        <w:div w:id="187834724">
          <w:marLeft w:val="480"/>
          <w:marRight w:val="0"/>
          <w:marTop w:val="0"/>
          <w:marBottom w:val="0"/>
          <w:divBdr>
            <w:top w:val="none" w:sz="0" w:space="0" w:color="auto"/>
            <w:left w:val="none" w:sz="0" w:space="0" w:color="auto"/>
            <w:bottom w:val="none" w:sz="0" w:space="0" w:color="auto"/>
            <w:right w:val="none" w:sz="0" w:space="0" w:color="auto"/>
          </w:divBdr>
        </w:div>
        <w:div w:id="346643739">
          <w:marLeft w:val="480"/>
          <w:marRight w:val="0"/>
          <w:marTop w:val="0"/>
          <w:marBottom w:val="0"/>
          <w:divBdr>
            <w:top w:val="none" w:sz="0" w:space="0" w:color="auto"/>
            <w:left w:val="none" w:sz="0" w:space="0" w:color="auto"/>
            <w:bottom w:val="none" w:sz="0" w:space="0" w:color="auto"/>
            <w:right w:val="none" w:sz="0" w:space="0" w:color="auto"/>
          </w:divBdr>
        </w:div>
        <w:div w:id="671177">
          <w:marLeft w:val="480"/>
          <w:marRight w:val="0"/>
          <w:marTop w:val="0"/>
          <w:marBottom w:val="0"/>
          <w:divBdr>
            <w:top w:val="none" w:sz="0" w:space="0" w:color="auto"/>
            <w:left w:val="none" w:sz="0" w:space="0" w:color="auto"/>
            <w:bottom w:val="none" w:sz="0" w:space="0" w:color="auto"/>
            <w:right w:val="none" w:sz="0" w:space="0" w:color="auto"/>
          </w:divBdr>
        </w:div>
        <w:div w:id="1476138028">
          <w:marLeft w:val="480"/>
          <w:marRight w:val="0"/>
          <w:marTop w:val="0"/>
          <w:marBottom w:val="0"/>
          <w:divBdr>
            <w:top w:val="none" w:sz="0" w:space="0" w:color="auto"/>
            <w:left w:val="none" w:sz="0" w:space="0" w:color="auto"/>
            <w:bottom w:val="none" w:sz="0" w:space="0" w:color="auto"/>
            <w:right w:val="none" w:sz="0" w:space="0" w:color="auto"/>
          </w:divBdr>
        </w:div>
        <w:div w:id="1575700574">
          <w:marLeft w:val="480"/>
          <w:marRight w:val="0"/>
          <w:marTop w:val="0"/>
          <w:marBottom w:val="0"/>
          <w:divBdr>
            <w:top w:val="none" w:sz="0" w:space="0" w:color="auto"/>
            <w:left w:val="none" w:sz="0" w:space="0" w:color="auto"/>
            <w:bottom w:val="none" w:sz="0" w:space="0" w:color="auto"/>
            <w:right w:val="none" w:sz="0" w:space="0" w:color="auto"/>
          </w:divBdr>
        </w:div>
        <w:div w:id="1651323340">
          <w:marLeft w:val="480"/>
          <w:marRight w:val="0"/>
          <w:marTop w:val="0"/>
          <w:marBottom w:val="0"/>
          <w:divBdr>
            <w:top w:val="none" w:sz="0" w:space="0" w:color="auto"/>
            <w:left w:val="none" w:sz="0" w:space="0" w:color="auto"/>
            <w:bottom w:val="none" w:sz="0" w:space="0" w:color="auto"/>
            <w:right w:val="none" w:sz="0" w:space="0" w:color="auto"/>
          </w:divBdr>
        </w:div>
        <w:div w:id="95450122">
          <w:marLeft w:val="480"/>
          <w:marRight w:val="0"/>
          <w:marTop w:val="0"/>
          <w:marBottom w:val="0"/>
          <w:divBdr>
            <w:top w:val="none" w:sz="0" w:space="0" w:color="auto"/>
            <w:left w:val="none" w:sz="0" w:space="0" w:color="auto"/>
            <w:bottom w:val="none" w:sz="0" w:space="0" w:color="auto"/>
            <w:right w:val="none" w:sz="0" w:space="0" w:color="auto"/>
          </w:divBdr>
        </w:div>
        <w:div w:id="1308241448">
          <w:marLeft w:val="480"/>
          <w:marRight w:val="0"/>
          <w:marTop w:val="0"/>
          <w:marBottom w:val="0"/>
          <w:divBdr>
            <w:top w:val="none" w:sz="0" w:space="0" w:color="auto"/>
            <w:left w:val="none" w:sz="0" w:space="0" w:color="auto"/>
            <w:bottom w:val="none" w:sz="0" w:space="0" w:color="auto"/>
            <w:right w:val="none" w:sz="0" w:space="0" w:color="auto"/>
          </w:divBdr>
        </w:div>
        <w:div w:id="1015958898">
          <w:marLeft w:val="480"/>
          <w:marRight w:val="0"/>
          <w:marTop w:val="0"/>
          <w:marBottom w:val="0"/>
          <w:divBdr>
            <w:top w:val="none" w:sz="0" w:space="0" w:color="auto"/>
            <w:left w:val="none" w:sz="0" w:space="0" w:color="auto"/>
            <w:bottom w:val="none" w:sz="0" w:space="0" w:color="auto"/>
            <w:right w:val="none" w:sz="0" w:space="0" w:color="auto"/>
          </w:divBdr>
        </w:div>
        <w:div w:id="969092482">
          <w:marLeft w:val="480"/>
          <w:marRight w:val="0"/>
          <w:marTop w:val="0"/>
          <w:marBottom w:val="0"/>
          <w:divBdr>
            <w:top w:val="none" w:sz="0" w:space="0" w:color="auto"/>
            <w:left w:val="none" w:sz="0" w:space="0" w:color="auto"/>
            <w:bottom w:val="none" w:sz="0" w:space="0" w:color="auto"/>
            <w:right w:val="none" w:sz="0" w:space="0" w:color="auto"/>
          </w:divBdr>
        </w:div>
        <w:div w:id="1698236921">
          <w:marLeft w:val="480"/>
          <w:marRight w:val="0"/>
          <w:marTop w:val="0"/>
          <w:marBottom w:val="0"/>
          <w:divBdr>
            <w:top w:val="none" w:sz="0" w:space="0" w:color="auto"/>
            <w:left w:val="none" w:sz="0" w:space="0" w:color="auto"/>
            <w:bottom w:val="none" w:sz="0" w:space="0" w:color="auto"/>
            <w:right w:val="none" w:sz="0" w:space="0" w:color="auto"/>
          </w:divBdr>
        </w:div>
        <w:div w:id="424884331">
          <w:marLeft w:val="480"/>
          <w:marRight w:val="0"/>
          <w:marTop w:val="0"/>
          <w:marBottom w:val="0"/>
          <w:divBdr>
            <w:top w:val="none" w:sz="0" w:space="0" w:color="auto"/>
            <w:left w:val="none" w:sz="0" w:space="0" w:color="auto"/>
            <w:bottom w:val="none" w:sz="0" w:space="0" w:color="auto"/>
            <w:right w:val="none" w:sz="0" w:space="0" w:color="auto"/>
          </w:divBdr>
        </w:div>
        <w:div w:id="208689568">
          <w:marLeft w:val="480"/>
          <w:marRight w:val="0"/>
          <w:marTop w:val="0"/>
          <w:marBottom w:val="0"/>
          <w:divBdr>
            <w:top w:val="none" w:sz="0" w:space="0" w:color="auto"/>
            <w:left w:val="none" w:sz="0" w:space="0" w:color="auto"/>
            <w:bottom w:val="none" w:sz="0" w:space="0" w:color="auto"/>
            <w:right w:val="none" w:sz="0" w:space="0" w:color="auto"/>
          </w:divBdr>
        </w:div>
        <w:div w:id="1662201476">
          <w:marLeft w:val="480"/>
          <w:marRight w:val="0"/>
          <w:marTop w:val="0"/>
          <w:marBottom w:val="0"/>
          <w:divBdr>
            <w:top w:val="none" w:sz="0" w:space="0" w:color="auto"/>
            <w:left w:val="none" w:sz="0" w:space="0" w:color="auto"/>
            <w:bottom w:val="none" w:sz="0" w:space="0" w:color="auto"/>
            <w:right w:val="none" w:sz="0" w:space="0" w:color="auto"/>
          </w:divBdr>
        </w:div>
        <w:div w:id="456603963">
          <w:marLeft w:val="480"/>
          <w:marRight w:val="0"/>
          <w:marTop w:val="0"/>
          <w:marBottom w:val="0"/>
          <w:divBdr>
            <w:top w:val="none" w:sz="0" w:space="0" w:color="auto"/>
            <w:left w:val="none" w:sz="0" w:space="0" w:color="auto"/>
            <w:bottom w:val="none" w:sz="0" w:space="0" w:color="auto"/>
            <w:right w:val="none" w:sz="0" w:space="0" w:color="auto"/>
          </w:divBdr>
        </w:div>
        <w:div w:id="855925573">
          <w:marLeft w:val="480"/>
          <w:marRight w:val="0"/>
          <w:marTop w:val="0"/>
          <w:marBottom w:val="0"/>
          <w:divBdr>
            <w:top w:val="none" w:sz="0" w:space="0" w:color="auto"/>
            <w:left w:val="none" w:sz="0" w:space="0" w:color="auto"/>
            <w:bottom w:val="none" w:sz="0" w:space="0" w:color="auto"/>
            <w:right w:val="none" w:sz="0" w:space="0" w:color="auto"/>
          </w:divBdr>
        </w:div>
        <w:div w:id="1641617569">
          <w:marLeft w:val="480"/>
          <w:marRight w:val="0"/>
          <w:marTop w:val="0"/>
          <w:marBottom w:val="0"/>
          <w:divBdr>
            <w:top w:val="none" w:sz="0" w:space="0" w:color="auto"/>
            <w:left w:val="none" w:sz="0" w:space="0" w:color="auto"/>
            <w:bottom w:val="none" w:sz="0" w:space="0" w:color="auto"/>
            <w:right w:val="none" w:sz="0" w:space="0" w:color="auto"/>
          </w:divBdr>
        </w:div>
        <w:div w:id="1859275667">
          <w:marLeft w:val="480"/>
          <w:marRight w:val="0"/>
          <w:marTop w:val="0"/>
          <w:marBottom w:val="0"/>
          <w:divBdr>
            <w:top w:val="none" w:sz="0" w:space="0" w:color="auto"/>
            <w:left w:val="none" w:sz="0" w:space="0" w:color="auto"/>
            <w:bottom w:val="none" w:sz="0" w:space="0" w:color="auto"/>
            <w:right w:val="none" w:sz="0" w:space="0" w:color="auto"/>
          </w:divBdr>
        </w:div>
        <w:div w:id="1802453078">
          <w:marLeft w:val="480"/>
          <w:marRight w:val="0"/>
          <w:marTop w:val="0"/>
          <w:marBottom w:val="0"/>
          <w:divBdr>
            <w:top w:val="none" w:sz="0" w:space="0" w:color="auto"/>
            <w:left w:val="none" w:sz="0" w:space="0" w:color="auto"/>
            <w:bottom w:val="none" w:sz="0" w:space="0" w:color="auto"/>
            <w:right w:val="none" w:sz="0" w:space="0" w:color="auto"/>
          </w:divBdr>
        </w:div>
        <w:div w:id="1255438384">
          <w:marLeft w:val="480"/>
          <w:marRight w:val="0"/>
          <w:marTop w:val="0"/>
          <w:marBottom w:val="0"/>
          <w:divBdr>
            <w:top w:val="none" w:sz="0" w:space="0" w:color="auto"/>
            <w:left w:val="none" w:sz="0" w:space="0" w:color="auto"/>
            <w:bottom w:val="none" w:sz="0" w:space="0" w:color="auto"/>
            <w:right w:val="none" w:sz="0" w:space="0" w:color="auto"/>
          </w:divBdr>
        </w:div>
        <w:div w:id="1981155676">
          <w:marLeft w:val="480"/>
          <w:marRight w:val="0"/>
          <w:marTop w:val="0"/>
          <w:marBottom w:val="0"/>
          <w:divBdr>
            <w:top w:val="none" w:sz="0" w:space="0" w:color="auto"/>
            <w:left w:val="none" w:sz="0" w:space="0" w:color="auto"/>
            <w:bottom w:val="none" w:sz="0" w:space="0" w:color="auto"/>
            <w:right w:val="none" w:sz="0" w:space="0" w:color="auto"/>
          </w:divBdr>
        </w:div>
        <w:div w:id="490291521">
          <w:marLeft w:val="480"/>
          <w:marRight w:val="0"/>
          <w:marTop w:val="0"/>
          <w:marBottom w:val="0"/>
          <w:divBdr>
            <w:top w:val="none" w:sz="0" w:space="0" w:color="auto"/>
            <w:left w:val="none" w:sz="0" w:space="0" w:color="auto"/>
            <w:bottom w:val="none" w:sz="0" w:space="0" w:color="auto"/>
            <w:right w:val="none" w:sz="0" w:space="0" w:color="auto"/>
          </w:divBdr>
        </w:div>
        <w:div w:id="2136177047">
          <w:marLeft w:val="480"/>
          <w:marRight w:val="0"/>
          <w:marTop w:val="0"/>
          <w:marBottom w:val="0"/>
          <w:divBdr>
            <w:top w:val="none" w:sz="0" w:space="0" w:color="auto"/>
            <w:left w:val="none" w:sz="0" w:space="0" w:color="auto"/>
            <w:bottom w:val="none" w:sz="0" w:space="0" w:color="auto"/>
            <w:right w:val="none" w:sz="0" w:space="0" w:color="auto"/>
          </w:divBdr>
        </w:div>
        <w:div w:id="1035889212">
          <w:marLeft w:val="480"/>
          <w:marRight w:val="0"/>
          <w:marTop w:val="0"/>
          <w:marBottom w:val="0"/>
          <w:divBdr>
            <w:top w:val="none" w:sz="0" w:space="0" w:color="auto"/>
            <w:left w:val="none" w:sz="0" w:space="0" w:color="auto"/>
            <w:bottom w:val="none" w:sz="0" w:space="0" w:color="auto"/>
            <w:right w:val="none" w:sz="0" w:space="0" w:color="auto"/>
          </w:divBdr>
        </w:div>
        <w:div w:id="425156109">
          <w:marLeft w:val="480"/>
          <w:marRight w:val="0"/>
          <w:marTop w:val="0"/>
          <w:marBottom w:val="0"/>
          <w:divBdr>
            <w:top w:val="none" w:sz="0" w:space="0" w:color="auto"/>
            <w:left w:val="none" w:sz="0" w:space="0" w:color="auto"/>
            <w:bottom w:val="none" w:sz="0" w:space="0" w:color="auto"/>
            <w:right w:val="none" w:sz="0" w:space="0" w:color="auto"/>
          </w:divBdr>
        </w:div>
        <w:div w:id="1083917030">
          <w:marLeft w:val="480"/>
          <w:marRight w:val="0"/>
          <w:marTop w:val="0"/>
          <w:marBottom w:val="0"/>
          <w:divBdr>
            <w:top w:val="none" w:sz="0" w:space="0" w:color="auto"/>
            <w:left w:val="none" w:sz="0" w:space="0" w:color="auto"/>
            <w:bottom w:val="none" w:sz="0" w:space="0" w:color="auto"/>
            <w:right w:val="none" w:sz="0" w:space="0" w:color="auto"/>
          </w:divBdr>
        </w:div>
        <w:div w:id="2065717413">
          <w:marLeft w:val="480"/>
          <w:marRight w:val="0"/>
          <w:marTop w:val="0"/>
          <w:marBottom w:val="0"/>
          <w:divBdr>
            <w:top w:val="none" w:sz="0" w:space="0" w:color="auto"/>
            <w:left w:val="none" w:sz="0" w:space="0" w:color="auto"/>
            <w:bottom w:val="none" w:sz="0" w:space="0" w:color="auto"/>
            <w:right w:val="none" w:sz="0" w:space="0" w:color="auto"/>
          </w:divBdr>
        </w:div>
        <w:div w:id="1326394480">
          <w:marLeft w:val="480"/>
          <w:marRight w:val="0"/>
          <w:marTop w:val="0"/>
          <w:marBottom w:val="0"/>
          <w:divBdr>
            <w:top w:val="none" w:sz="0" w:space="0" w:color="auto"/>
            <w:left w:val="none" w:sz="0" w:space="0" w:color="auto"/>
            <w:bottom w:val="none" w:sz="0" w:space="0" w:color="auto"/>
            <w:right w:val="none" w:sz="0" w:space="0" w:color="auto"/>
          </w:divBdr>
        </w:div>
        <w:div w:id="1232614125">
          <w:marLeft w:val="480"/>
          <w:marRight w:val="0"/>
          <w:marTop w:val="0"/>
          <w:marBottom w:val="0"/>
          <w:divBdr>
            <w:top w:val="none" w:sz="0" w:space="0" w:color="auto"/>
            <w:left w:val="none" w:sz="0" w:space="0" w:color="auto"/>
            <w:bottom w:val="none" w:sz="0" w:space="0" w:color="auto"/>
            <w:right w:val="none" w:sz="0" w:space="0" w:color="auto"/>
          </w:divBdr>
        </w:div>
        <w:div w:id="882718017">
          <w:marLeft w:val="480"/>
          <w:marRight w:val="0"/>
          <w:marTop w:val="0"/>
          <w:marBottom w:val="0"/>
          <w:divBdr>
            <w:top w:val="none" w:sz="0" w:space="0" w:color="auto"/>
            <w:left w:val="none" w:sz="0" w:space="0" w:color="auto"/>
            <w:bottom w:val="none" w:sz="0" w:space="0" w:color="auto"/>
            <w:right w:val="none" w:sz="0" w:space="0" w:color="auto"/>
          </w:divBdr>
        </w:div>
        <w:div w:id="300622743">
          <w:marLeft w:val="480"/>
          <w:marRight w:val="0"/>
          <w:marTop w:val="0"/>
          <w:marBottom w:val="0"/>
          <w:divBdr>
            <w:top w:val="none" w:sz="0" w:space="0" w:color="auto"/>
            <w:left w:val="none" w:sz="0" w:space="0" w:color="auto"/>
            <w:bottom w:val="none" w:sz="0" w:space="0" w:color="auto"/>
            <w:right w:val="none" w:sz="0" w:space="0" w:color="auto"/>
          </w:divBdr>
        </w:div>
        <w:div w:id="2014185030">
          <w:marLeft w:val="480"/>
          <w:marRight w:val="0"/>
          <w:marTop w:val="0"/>
          <w:marBottom w:val="0"/>
          <w:divBdr>
            <w:top w:val="none" w:sz="0" w:space="0" w:color="auto"/>
            <w:left w:val="none" w:sz="0" w:space="0" w:color="auto"/>
            <w:bottom w:val="none" w:sz="0" w:space="0" w:color="auto"/>
            <w:right w:val="none" w:sz="0" w:space="0" w:color="auto"/>
          </w:divBdr>
        </w:div>
        <w:div w:id="786967250">
          <w:marLeft w:val="480"/>
          <w:marRight w:val="0"/>
          <w:marTop w:val="0"/>
          <w:marBottom w:val="0"/>
          <w:divBdr>
            <w:top w:val="none" w:sz="0" w:space="0" w:color="auto"/>
            <w:left w:val="none" w:sz="0" w:space="0" w:color="auto"/>
            <w:bottom w:val="none" w:sz="0" w:space="0" w:color="auto"/>
            <w:right w:val="none" w:sz="0" w:space="0" w:color="auto"/>
          </w:divBdr>
        </w:div>
        <w:div w:id="1449591198">
          <w:marLeft w:val="480"/>
          <w:marRight w:val="0"/>
          <w:marTop w:val="0"/>
          <w:marBottom w:val="0"/>
          <w:divBdr>
            <w:top w:val="none" w:sz="0" w:space="0" w:color="auto"/>
            <w:left w:val="none" w:sz="0" w:space="0" w:color="auto"/>
            <w:bottom w:val="none" w:sz="0" w:space="0" w:color="auto"/>
            <w:right w:val="none" w:sz="0" w:space="0" w:color="auto"/>
          </w:divBdr>
        </w:div>
        <w:div w:id="191310338">
          <w:marLeft w:val="480"/>
          <w:marRight w:val="0"/>
          <w:marTop w:val="0"/>
          <w:marBottom w:val="0"/>
          <w:divBdr>
            <w:top w:val="none" w:sz="0" w:space="0" w:color="auto"/>
            <w:left w:val="none" w:sz="0" w:space="0" w:color="auto"/>
            <w:bottom w:val="none" w:sz="0" w:space="0" w:color="auto"/>
            <w:right w:val="none" w:sz="0" w:space="0" w:color="auto"/>
          </w:divBdr>
        </w:div>
        <w:div w:id="434254556">
          <w:marLeft w:val="480"/>
          <w:marRight w:val="0"/>
          <w:marTop w:val="0"/>
          <w:marBottom w:val="0"/>
          <w:divBdr>
            <w:top w:val="none" w:sz="0" w:space="0" w:color="auto"/>
            <w:left w:val="none" w:sz="0" w:space="0" w:color="auto"/>
            <w:bottom w:val="none" w:sz="0" w:space="0" w:color="auto"/>
            <w:right w:val="none" w:sz="0" w:space="0" w:color="auto"/>
          </w:divBdr>
        </w:div>
        <w:div w:id="764768518">
          <w:marLeft w:val="480"/>
          <w:marRight w:val="0"/>
          <w:marTop w:val="0"/>
          <w:marBottom w:val="0"/>
          <w:divBdr>
            <w:top w:val="none" w:sz="0" w:space="0" w:color="auto"/>
            <w:left w:val="none" w:sz="0" w:space="0" w:color="auto"/>
            <w:bottom w:val="none" w:sz="0" w:space="0" w:color="auto"/>
            <w:right w:val="none" w:sz="0" w:space="0" w:color="auto"/>
          </w:divBdr>
        </w:div>
        <w:div w:id="244730204">
          <w:marLeft w:val="480"/>
          <w:marRight w:val="0"/>
          <w:marTop w:val="0"/>
          <w:marBottom w:val="0"/>
          <w:divBdr>
            <w:top w:val="none" w:sz="0" w:space="0" w:color="auto"/>
            <w:left w:val="none" w:sz="0" w:space="0" w:color="auto"/>
            <w:bottom w:val="none" w:sz="0" w:space="0" w:color="auto"/>
            <w:right w:val="none" w:sz="0" w:space="0" w:color="auto"/>
          </w:divBdr>
        </w:div>
        <w:div w:id="1942448425">
          <w:marLeft w:val="480"/>
          <w:marRight w:val="0"/>
          <w:marTop w:val="0"/>
          <w:marBottom w:val="0"/>
          <w:divBdr>
            <w:top w:val="none" w:sz="0" w:space="0" w:color="auto"/>
            <w:left w:val="none" w:sz="0" w:space="0" w:color="auto"/>
            <w:bottom w:val="none" w:sz="0" w:space="0" w:color="auto"/>
            <w:right w:val="none" w:sz="0" w:space="0" w:color="auto"/>
          </w:divBdr>
        </w:div>
        <w:div w:id="1974092545">
          <w:marLeft w:val="480"/>
          <w:marRight w:val="0"/>
          <w:marTop w:val="0"/>
          <w:marBottom w:val="0"/>
          <w:divBdr>
            <w:top w:val="none" w:sz="0" w:space="0" w:color="auto"/>
            <w:left w:val="none" w:sz="0" w:space="0" w:color="auto"/>
            <w:bottom w:val="none" w:sz="0" w:space="0" w:color="auto"/>
            <w:right w:val="none" w:sz="0" w:space="0" w:color="auto"/>
          </w:divBdr>
        </w:div>
        <w:div w:id="615215747">
          <w:marLeft w:val="480"/>
          <w:marRight w:val="0"/>
          <w:marTop w:val="0"/>
          <w:marBottom w:val="0"/>
          <w:divBdr>
            <w:top w:val="none" w:sz="0" w:space="0" w:color="auto"/>
            <w:left w:val="none" w:sz="0" w:space="0" w:color="auto"/>
            <w:bottom w:val="none" w:sz="0" w:space="0" w:color="auto"/>
            <w:right w:val="none" w:sz="0" w:space="0" w:color="auto"/>
          </w:divBdr>
        </w:div>
        <w:div w:id="696926830">
          <w:marLeft w:val="480"/>
          <w:marRight w:val="0"/>
          <w:marTop w:val="0"/>
          <w:marBottom w:val="0"/>
          <w:divBdr>
            <w:top w:val="none" w:sz="0" w:space="0" w:color="auto"/>
            <w:left w:val="none" w:sz="0" w:space="0" w:color="auto"/>
            <w:bottom w:val="none" w:sz="0" w:space="0" w:color="auto"/>
            <w:right w:val="none" w:sz="0" w:space="0" w:color="auto"/>
          </w:divBdr>
        </w:div>
        <w:div w:id="455106272">
          <w:marLeft w:val="480"/>
          <w:marRight w:val="0"/>
          <w:marTop w:val="0"/>
          <w:marBottom w:val="0"/>
          <w:divBdr>
            <w:top w:val="none" w:sz="0" w:space="0" w:color="auto"/>
            <w:left w:val="none" w:sz="0" w:space="0" w:color="auto"/>
            <w:bottom w:val="none" w:sz="0" w:space="0" w:color="auto"/>
            <w:right w:val="none" w:sz="0" w:space="0" w:color="auto"/>
          </w:divBdr>
        </w:div>
        <w:div w:id="1725444747">
          <w:marLeft w:val="480"/>
          <w:marRight w:val="0"/>
          <w:marTop w:val="0"/>
          <w:marBottom w:val="0"/>
          <w:divBdr>
            <w:top w:val="none" w:sz="0" w:space="0" w:color="auto"/>
            <w:left w:val="none" w:sz="0" w:space="0" w:color="auto"/>
            <w:bottom w:val="none" w:sz="0" w:space="0" w:color="auto"/>
            <w:right w:val="none" w:sz="0" w:space="0" w:color="auto"/>
          </w:divBdr>
        </w:div>
        <w:div w:id="444467707">
          <w:marLeft w:val="480"/>
          <w:marRight w:val="0"/>
          <w:marTop w:val="0"/>
          <w:marBottom w:val="0"/>
          <w:divBdr>
            <w:top w:val="none" w:sz="0" w:space="0" w:color="auto"/>
            <w:left w:val="none" w:sz="0" w:space="0" w:color="auto"/>
            <w:bottom w:val="none" w:sz="0" w:space="0" w:color="auto"/>
            <w:right w:val="none" w:sz="0" w:space="0" w:color="auto"/>
          </w:divBdr>
        </w:div>
      </w:divsChild>
    </w:div>
    <w:div w:id="1831746691">
      <w:bodyDiv w:val="1"/>
      <w:marLeft w:val="0"/>
      <w:marRight w:val="0"/>
      <w:marTop w:val="0"/>
      <w:marBottom w:val="0"/>
      <w:divBdr>
        <w:top w:val="none" w:sz="0" w:space="0" w:color="auto"/>
        <w:left w:val="none" w:sz="0" w:space="0" w:color="auto"/>
        <w:bottom w:val="none" w:sz="0" w:space="0" w:color="auto"/>
        <w:right w:val="none" w:sz="0" w:space="0" w:color="auto"/>
      </w:divBdr>
    </w:div>
    <w:div w:id="1837187906">
      <w:bodyDiv w:val="1"/>
      <w:marLeft w:val="0"/>
      <w:marRight w:val="0"/>
      <w:marTop w:val="0"/>
      <w:marBottom w:val="0"/>
      <w:divBdr>
        <w:top w:val="none" w:sz="0" w:space="0" w:color="auto"/>
        <w:left w:val="none" w:sz="0" w:space="0" w:color="auto"/>
        <w:bottom w:val="none" w:sz="0" w:space="0" w:color="auto"/>
        <w:right w:val="none" w:sz="0" w:space="0" w:color="auto"/>
      </w:divBdr>
    </w:div>
    <w:div w:id="1838811095">
      <w:bodyDiv w:val="1"/>
      <w:marLeft w:val="0"/>
      <w:marRight w:val="0"/>
      <w:marTop w:val="0"/>
      <w:marBottom w:val="0"/>
      <w:divBdr>
        <w:top w:val="none" w:sz="0" w:space="0" w:color="auto"/>
        <w:left w:val="none" w:sz="0" w:space="0" w:color="auto"/>
        <w:bottom w:val="none" w:sz="0" w:space="0" w:color="auto"/>
        <w:right w:val="none" w:sz="0" w:space="0" w:color="auto"/>
      </w:divBdr>
    </w:div>
    <w:div w:id="1840348854">
      <w:bodyDiv w:val="1"/>
      <w:marLeft w:val="0"/>
      <w:marRight w:val="0"/>
      <w:marTop w:val="0"/>
      <w:marBottom w:val="0"/>
      <w:divBdr>
        <w:top w:val="none" w:sz="0" w:space="0" w:color="auto"/>
        <w:left w:val="none" w:sz="0" w:space="0" w:color="auto"/>
        <w:bottom w:val="none" w:sz="0" w:space="0" w:color="auto"/>
        <w:right w:val="none" w:sz="0" w:space="0" w:color="auto"/>
      </w:divBdr>
    </w:div>
    <w:div w:id="1840609542">
      <w:bodyDiv w:val="1"/>
      <w:marLeft w:val="0"/>
      <w:marRight w:val="0"/>
      <w:marTop w:val="0"/>
      <w:marBottom w:val="0"/>
      <w:divBdr>
        <w:top w:val="none" w:sz="0" w:space="0" w:color="auto"/>
        <w:left w:val="none" w:sz="0" w:space="0" w:color="auto"/>
        <w:bottom w:val="none" w:sz="0" w:space="0" w:color="auto"/>
        <w:right w:val="none" w:sz="0" w:space="0" w:color="auto"/>
      </w:divBdr>
    </w:div>
    <w:div w:id="1851140210">
      <w:bodyDiv w:val="1"/>
      <w:marLeft w:val="0"/>
      <w:marRight w:val="0"/>
      <w:marTop w:val="0"/>
      <w:marBottom w:val="0"/>
      <w:divBdr>
        <w:top w:val="none" w:sz="0" w:space="0" w:color="auto"/>
        <w:left w:val="none" w:sz="0" w:space="0" w:color="auto"/>
        <w:bottom w:val="none" w:sz="0" w:space="0" w:color="auto"/>
        <w:right w:val="none" w:sz="0" w:space="0" w:color="auto"/>
      </w:divBdr>
    </w:div>
    <w:div w:id="1854685322">
      <w:bodyDiv w:val="1"/>
      <w:marLeft w:val="0"/>
      <w:marRight w:val="0"/>
      <w:marTop w:val="0"/>
      <w:marBottom w:val="0"/>
      <w:divBdr>
        <w:top w:val="none" w:sz="0" w:space="0" w:color="auto"/>
        <w:left w:val="none" w:sz="0" w:space="0" w:color="auto"/>
        <w:bottom w:val="none" w:sz="0" w:space="0" w:color="auto"/>
        <w:right w:val="none" w:sz="0" w:space="0" w:color="auto"/>
      </w:divBdr>
    </w:div>
    <w:div w:id="1854689666">
      <w:bodyDiv w:val="1"/>
      <w:marLeft w:val="0"/>
      <w:marRight w:val="0"/>
      <w:marTop w:val="0"/>
      <w:marBottom w:val="0"/>
      <w:divBdr>
        <w:top w:val="none" w:sz="0" w:space="0" w:color="auto"/>
        <w:left w:val="none" w:sz="0" w:space="0" w:color="auto"/>
        <w:bottom w:val="none" w:sz="0" w:space="0" w:color="auto"/>
        <w:right w:val="none" w:sz="0" w:space="0" w:color="auto"/>
      </w:divBdr>
    </w:div>
    <w:div w:id="1856118239">
      <w:bodyDiv w:val="1"/>
      <w:marLeft w:val="0"/>
      <w:marRight w:val="0"/>
      <w:marTop w:val="0"/>
      <w:marBottom w:val="0"/>
      <w:divBdr>
        <w:top w:val="none" w:sz="0" w:space="0" w:color="auto"/>
        <w:left w:val="none" w:sz="0" w:space="0" w:color="auto"/>
        <w:bottom w:val="none" w:sz="0" w:space="0" w:color="auto"/>
        <w:right w:val="none" w:sz="0" w:space="0" w:color="auto"/>
      </w:divBdr>
    </w:div>
    <w:div w:id="1861238627">
      <w:bodyDiv w:val="1"/>
      <w:marLeft w:val="0"/>
      <w:marRight w:val="0"/>
      <w:marTop w:val="0"/>
      <w:marBottom w:val="0"/>
      <w:divBdr>
        <w:top w:val="none" w:sz="0" w:space="0" w:color="auto"/>
        <w:left w:val="none" w:sz="0" w:space="0" w:color="auto"/>
        <w:bottom w:val="none" w:sz="0" w:space="0" w:color="auto"/>
        <w:right w:val="none" w:sz="0" w:space="0" w:color="auto"/>
      </w:divBdr>
    </w:div>
    <w:div w:id="1862083530">
      <w:bodyDiv w:val="1"/>
      <w:marLeft w:val="0"/>
      <w:marRight w:val="0"/>
      <w:marTop w:val="0"/>
      <w:marBottom w:val="0"/>
      <w:divBdr>
        <w:top w:val="none" w:sz="0" w:space="0" w:color="auto"/>
        <w:left w:val="none" w:sz="0" w:space="0" w:color="auto"/>
        <w:bottom w:val="none" w:sz="0" w:space="0" w:color="auto"/>
        <w:right w:val="none" w:sz="0" w:space="0" w:color="auto"/>
      </w:divBdr>
    </w:div>
    <w:div w:id="1865360459">
      <w:bodyDiv w:val="1"/>
      <w:marLeft w:val="0"/>
      <w:marRight w:val="0"/>
      <w:marTop w:val="0"/>
      <w:marBottom w:val="0"/>
      <w:divBdr>
        <w:top w:val="none" w:sz="0" w:space="0" w:color="auto"/>
        <w:left w:val="none" w:sz="0" w:space="0" w:color="auto"/>
        <w:bottom w:val="none" w:sz="0" w:space="0" w:color="auto"/>
        <w:right w:val="none" w:sz="0" w:space="0" w:color="auto"/>
      </w:divBdr>
    </w:div>
    <w:div w:id="1867139214">
      <w:bodyDiv w:val="1"/>
      <w:marLeft w:val="0"/>
      <w:marRight w:val="0"/>
      <w:marTop w:val="0"/>
      <w:marBottom w:val="0"/>
      <w:divBdr>
        <w:top w:val="none" w:sz="0" w:space="0" w:color="auto"/>
        <w:left w:val="none" w:sz="0" w:space="0" w:color="auto"/>
        <w:bottom w:val="none" w:sz="0" w:space="0" w:color="auto"/>
        <w:right w:val="none" w:sz="0" w:space="0" w:color="auto"/>
      </w:divBdr>
    </w:div>
    <w:div w:id="1869181086">
      <w:bodyDiv w:val="1"/>
      <w:marLeft w:val="0"/>
      <w:marRight w:val="0"/>
      <w:marTop w:val="0"/>
      <w:marBottom w:val="0"/>
      <w:divBdr>
        <w:top w:val="none" w:sz="0" w:space="0" w:color="auto"/>
        <w:left w:val="none" w:sz="0" w:space="0" w:color="auto"/>
        <w:bottom w:val="none" w:sz="0" w:space="0" w:color="auto"/>
        <w:right w:val="none" w:sz="0" w:space="0" w:color="auto"/>
      </w:divBdr>
    </w:div>
    <w:div w:id="1869416148">
      <w:bodyDiv w:val="1"/>
      <w:marLeft w:val="0"/>
      <w:marRight w:val="0"/>
      <w:marTop w:val="0"/>
      <w:marBottom w:val="0"/>
      <w:divBdr>
        <w:top w:val="none" w:sz="0" w:space="0" w:color="auto"/>
        <w:left w:val="none" w:sz="0" w:space="0" w:color="auto"/>
        <w:bottom w:val="none" w:sz="0" w:space="0" w:color="auto"/>
        <w:right w:val="none" w:sz="0" w:space="0" w:color="auto"/>
      </w:divBdr>
    </w:div>
    <w:div w:id="1872379414">
      <w:bodyDiv w:val="1"/>
      <w:marLeft w:val="0"/>
      <w:marRight w:val="0"/>
      <w:marTop w:val="0"/>
      <w:marBottom w:val="0"/>
      <w:divBdr>
        <w:top w:val="none" w:sz="0" w:space="0" w:color="auto"/>
        <w:left w:val="none" w:sz="0" w:space="0" w:color="auto"/>
        <w:bottom w:val="none" w:sz="0" w:space="0" w:color="auto"/>
        <w:right w:val="none" w:sz="0" w:space="0" w:color="auto"/>
      </w:divBdr>
      <w:divsChild>
        <w:div w:id="1359156883">
          <w:marLeft w:val="480"/>
          <w:marRight w:val="0"/>
          <w:marTop w:val="0"/>
          <w:marBottom w:val="0"/>
          <w:divBdr>
            <w:top w:val="none" w:sz="0" w:space="0" w:color="auto"/>
            <w:left w:val="none" w:sz="0" w:space="0" w:color="auto"/>
            <w:bottom w:val="none" w:sz="0" w:space="0" w:color="auto"/>
            <w:right w:val="none" w:sz="0" w:space="0" w:color="auto"/>
          </w:divBdr>
        </w:div>
        <w:div w:id="205483018">
          <w:marLeft w:val="480"/>
          <w:marRight w:val="0"/>
          <w:marTop w:val="0"/>
          <w:marBottom w:val="0"/>
          <w:divBdr>
            <w:top w:val="none" w:sz="0" w:space="0" w:color="auto"/>
            <w:left w:val="none" w:sz="0" w:space="0" w:color="auto"/>
            <w:bottom w:val="none" w:sz="0" w:space="0" w:color="auto"/>
            <w:right w:val="none" w:sz="0" w:space="0" w:color="auto"/>
          </w:divBdr>
        </w:div>
        <w:div w:id="1375159929">
          <w:marLeft w:val="480"/>
          <w:marRight w:val="0"/>
          <w:marTop w:val="0"/>
          <w:marBottom w:val="0"/>
          <w:divBdr>
            <w:top w:val="none" w:sz="0" w:space="0" w:color="auto"/>
            <w:left w:val="none" w:sz="0" w:space="0" w:color="auto"/>
            <w:bottom w:val="none" w:sz="0" w:space="0" w:color="auto"/>
            <w:right w:val="none" w:sz="0" w:space="0" w:color="auto"/>
          </w:divBdr>
        </w:div>
        <w:div w:id="464276551">
          <w:marLeft w:val="480"/>
          <w:marRight w:val="0"/>
          <w:marTop w:val="0"/>
          <w:marBottom w:val="0"/>
          <w:divBdr>
            <w:top w:val="none" w:sz="0" w:space="0" w:color="auto"/>
            <w:left w:val="none" w:sz="0" w:space="0" w:color="auto"/>
            <w:bottom w:val="none" w:sz="0" w:space="0" w:color="auto"/>
            <w:right w:val="none" w:sz="0" w:space="0" w:color="auto"/>
          </w:divBdr>
        </w:div>
        <w:div w:id="1361472247">
          <w:marLeft w:val="480"/>
          <w:marRight w:val="0"/>
          <w:marTop w:val="0"/>
          <w:marBottom w:val="0"/>
          <w:divBdr>
            <w:top w:val="none" w:sz="0" w:space="0" w:color="auto"/>
            <w:left w:val="none" w:sz="0" w:space="0" w:color="auto"/>
            <w:bottom w:val="none" w:sz="0" w:space="0" w:color="auto"/>
            <w:right w:val="none" w:sz="0" w:space="0" w:color="auto"/>
          </w:divBdr>
        </w:div>
        <w:div w:id="677853954">
          <w:marLeft w:val="480"/>
          <w:marRight w:val="0"/>
          <w:marTop w:val="0"/>
          <w:marBottom w:val="0"/>
          <w:divBdr>
            <w:top w:val="none" w:sz="0" w:space="0" w:color="auto"/>
            <w:left w:val="none" w:sz="0" w:space="0" w:color="auto"/>
            <w:bottom w:val="none" w:sz="0" w:space="0" w:color="auto"/>
            <w:right w:val="none" w:sz="0" w:space="0" w:color="auto"/>
          </w:divBdr>
        </w:div>
        <w:div w:id="1454396743">
          <w:marLeft w:val="480"/>
          <w:marRight w:val="0"/>
          <w:marTop w:val="0"/>
          <w:marBottom w:val="0"/>
          <w:divBdr>
            <w:top w:val="none" w:sz="0" w:space="0" w:color="auto"/>
            <w:left w:val="none" w:sz="0" w:space="0" w:color="auto"/>
            <w:bottom w:val="none" w:sz="0" w:space="0" w:color="auto"/>
            <w:right w:val="none" w:sz="0" w:space="0" w:color="auto"/>
          </w:divBdr>
        </w:div>
        <w:div w:id="639116595">
          <w:marLeft w:val="480"/>
          <w:marRight w:val="0"/>
          <w:marTop w:val="0"/>
          <w:marBottom w:val="0"/>
          <w:divBdr>
            <w:top w:val="none" w:sz="0" w:space="0" w:color="auto"/>
            <w:left w:val="none" w:sz="0" w:space="0" w:color="auto"/>
            <w:bottom w:val="none" w:sz="0" w:space="0" w:color="auto"/>
            <w:right w:val="none" w:sz="0" w:space="0" w:color="auto"/>
          </w:divBdr>
        </w:div>
        <w:div w:id="365377096">
          <w:marLeft w:val="480"/>
          <w:marRight w:val="0"/>
          <w:marTop w:val="0"/>
          <w:marBottom w:val="0"/>
          <w:divBdr>
            <w:top w:val="none" w:sz="0" w:space="0" w:color="auto"/>
            <w:left w:val="none" w:sz="0" w:space="0" w:color="auto"/>
            <w:bottom w:val="none" w:sz="0" w:space="0" w:color="auto"/>
            <w:right w:val="none" w:sz="0" w:space="0" w:color="auto"/>
          </w:divBdr>
        </w:div>
        <w:div w:id="1876193967">
          <w:marLeft w:val="480"/>
          <w:marRight w:val="0"/>
          <w:marTop w:val="0"/>
          <w:marBottom w:val="0"/>
          <w:divBdr>
            <w:top w:val="none" w:sz="0" w:space="0" w:color="auto"/>
            <w:left w:val="none" w:sz="0" w:space="0" w:color="auto"/>
            <w:bottom w:val="none" w:sz="0" w:space="0" w:color="auto"/>
            <w:right w:val="none" w:sz="0" w:space="0" w:color="auto"/>
          </w:divBdr>
        </w:div>
        <w:div w:id="1558008600">
          <w:marLeft w:val="480"/>
          <w:marRight w:val="0"/>
          <w:marTop w:val="0"/>
          <w:marBottom w:val="0"/>
          <w:divBdr>
            <w:top w:val="none" w:sz="0" w:space="0" w:color="auto"/>
            <w:left w:val="none" w:sz="0" w:space="0" w:color="auto"/>
            <w:bottom w:val="none" w:sz="0" w:space="0" w:color="auto"/>
            <w:right w:val="none" w:sz="0" w:space="0" w:color="auto"/>
          </w:divBdr>
        </w:div>
        <w:div w:id="1924802258">
          <w:marLeft w:val="480"/>
          <w:marRight w:val="0"/>
          <w:marTop w:val="0"/>
          <w:marBottom w:val="0"/>
          <w:divBdr>
            <w:top w:val="none" w:sz="0" w:space="0" w:color="auto"/>
            <w:left w:val="none" w:sz="0" w:space="0" w:color="auto"/>
            <w:bottom w:val="none" w:sz="0" w:space="0" w:color="auto"/>
            <w:right w:val="none" w:sz="0" w:space="0" w:color="auto"/>
          </w:divBdr>
        </w:div>
        <w:div w:id="1781216749">
          <w:marLeft w:val="480"/>
          <w:marRight w:val="0"/>
          <w:marTop w:val="0"/>
          <w:marBottom w:val="0"/>
          <w:divBdr>
            <w:top w:val="none" w:sz="0" w:space="0" w:color="auto"/>
            <w:left w:val="none" w:sz="0" w:space="0" w:color="auto"/>
            <w:bottom w:val="none" w:sz="0" w:space="0" w:color="auto"/>
            <w:right w:val="none" w:sz="0" w:space="0" w:color="auto"/>
          </w:divBdr>
        </w:div>
        <w:div w:id="1514874389">
          <w:marLeft w:val="480"/>
          <w:marRight w:val="0"/>
          <w:marTop w:val="0"/>
          <w:marBottom w:val="0"/>
          <w:divBdr>
            <w:top w:val="none" w:sz="0" w:space="0" w:color="auto"/>
            <w:left w:val="none" w:sz="0" w:space="0" w:color="auto"/>
            <w:bottom w:val="none" w:sz="0" w:space="0" w:color="auto"/>
            <w:right w:val="none" w:sz="0" w:space="0" w:color="auto"/>
          </w:divBdr>
        </w:div>
        <w:div w:id="329794206">
          <w:marLeft w:val="480"/>
          <w:marRight w:val="0"/>
          <w:marTop w:val="0"/>
          <w:marBottom w:val="0"/>
          <w:divBdr>
            <w:top w:val="none" w:sz="0" w:space="0" w:color="auto"/>
            <w:left w:val="none" w:sz="0" w:space="0" w:color="auto"/>
            <w:bottom w:val="none" w:sz="0" w:space="0" w:color="auto"/>
            <w:right w:val="none" w:sz="0" w:space="0" w:color="auto"/>
          </w:divBdr>
        </w:div>
        <w:div w:id="1157259169">
          <w:marLeft w:val="480"/>
          <w:marRight w:val="0"/>
          <w:marTop w:val="0"/>
          <w:marBottom w:val="0"/>
          <w:divBdr>
            <w:top w:val="none" w:sz="0" w:space="0" w:color="auto"/>
            <w:left w:val="none" w:sz="0" w:space="0" w:color="auto"/>
            <w:bottom w:val="none" w:sz="0" w:space="0" w:color="auto"/>
            <w:right w:val="none" w:sz="0" w:space="0" w:color="auto"/>
          </w:divBdr>
        </w:div>
        <w:div w:id="1522233343">
          <w:marLeft w:val="480"/>
          <w:marRight w:val="0"/>
          <w:marTop w:val="0"/>
          <w:marBottom w:val="0"/>
          <w:divBdr>
            <w:top w:val="none" w:sz="0" w:space="0" w:color="auto"/>
            <w:left w:val="none" w:sz="0" w:space="0" w:color="auto"/>
            <w:bottom w:val="none" w:sz="0" w:space="0" w:color="auto"/>
            <w:right w:val="none" w:sz="0" w:space="0" w:color="auto"/>
          </w:divBdr>
        </w:div>
        <w:div w:id="969018285">
          <w:marLeft w:val="480"/>
          <w:marRight w:val="0"/>
          <w:marTop w:val="0"/>
          <w:marBottom w:val="0"/>
          <w:divBdr>
            <w:top w:val="none" w:sz="0" w:space="0" w:color="auto"/>
            <w:left w:val="none" w:sz="0" w:space="0" w:color="auto"/>
            <w:bottom w:val="none" w:sz="0" w:space="0" w:color="auto"/>
            <w:right w:val="none" w:sz="0" w:space="0" w:color="auto"/>
          </w:divBdr>
        </w:div>
        <w:div w:id="1776095132">
          <w:marLeft w:val="480"/>
          <w:marRight w:val="0"/>
          <w:marTop w:val="0"/>
          <w:marBottom w:val="0"/>
          <w:divBdr>
            <w:top w:val="none" w:sz="0" w:space="0" w:color="auto"/>
            <w:left w:val="none" w:sz="0" w:space="0" w:color="auto"/>
            <w:bottom w:val="none" w:sz="0" w:space="0" w:color="auto"/>
            <w:right w:val="none" w:sz="0" w:space="0" w:color="auto"/>
          </w:divBdr>
        </w:div>
        <w:div w:id="1435587845">
          <w:marLeft w:val="480"/>
          <w:marRight w:val="0"/>
          <w:marTop w:val="0"/>
          <w:marBottom w:val="0"/>
          <w:divBdr>
            <w:top w:val="none" w:sz="0" w:space="0" w:color="auto"/>
            <w:left w:val="none" w:sz="0" w:space="0" w:color="auto"/>
            <w:bottom w:val="none" w:sz="0" w:space="0" w:color="auto"/>
            <w:right w:val="none" w:sz="0" w:space="0" w:color="auto"/>
          </w:divBdr>
        </w:div>
        <w:div w:id="1026755936">
          <w:marLeft w:val="480"/>
          <w:marRight w:val="0"/>
          <w:marTop w:val="0"/>
          <w:marBottom w:val="0"/>
          <w:divBdr>
            <w:top w:val="none" w:sz="0" w:space="0" w:color="auto"/>
            <w:left w:val="none" w:sz="0" w:space="0" w:color="auto"/>
            <w:bottom w:val="none" w:sz="0" w:space="0" w:color="auto"/>
            <w:right w:val="none" w:sz="0" w:space="0" w:color="auto"/>
          </w:divBdr>
        </w:div>
        <w:div w:id="611283146">
          <w:marLeft w:val="480"/>
          <w:marRight w:val="0"/>
          <w:marTop w:val="0"/>
          <w:marBottom w:val="0"/>
          <w:divBdr>
            <w:top w:val="none" w:sz="0" w:space="0" w:color="auto"/>
            <w:left w:val="none" w:sz="0" w:space="0" w:color="auto"/>
            <w:bottom w:val="none" w:sz="0" w:space="0" w:color="auto"/>
            <w:right w:val="none" w:sz="0" w:space="0" w:color="auto"/>
          </w:divBdr>
        </w:div>
        <w:div w:id="234778270">
          <w:marLeft w:val="480"/>
          <w:marRight w:val="0"/>
          <w:marTop w:val="0"/>
          <w:marBottom w:val="0"/>
          <w:divBdr>
            <w:top w:val="none" w:sz="0" w:space="0" w:color="auto"/>
            <w:left w:val="none" w:sz="0" w:space="0" w:color="auto"/>
            <w:bottom w:val="none" w:sz="0" w:space="0" w:color="auto"/>
            <w:right w:val="none" w:sz="0" w:space="0" w:color="auto"/>
          </w:divBdr>
        </w:div>
        <w:div w:id="1383868584">
          <w:marLeft w:val="480"/>
          <w:marRight w:val="0"/>
          <w:marTop w:val="0"/>
          <w:marBottom w:val="0"/>
          <w:divBdr>
            <w:top w:val="none" w:sz="0" w:space="0" w:color="auto"/>
            <w:left w:val="none" w:sz="0" w:space="0" w:color="auto"/>
            <w:bottom w:val="none" w:sz="0" w:space="0" w:color="auto"/>
            <w:right w:val="none" w:sz="0" w:space="0" w:color="auto"/>
          </w:divBdr>
        </w:div>
        <w:div w:id="1352342790">
          <w:marLeft w:val="480"/>
          <w:marRight w:val="0"/>
          <w:marTop w:val="0"/>
          <w:marBottom w:val="0"/>
          <w:divBdr>
            <w:top w:val="none" w:sz="0" w:space="0" w:color="auto"/>
            <w:left w:val="none" w:sz="0" w:space="0" w:color="auto"/>
            <w:bottom w:val="none" w:sz="0" w:space="0" w:color="auto"/>
            <w:right w:val="none" w:sz="0" w:space="0" w:color="auto"/>
          </w:divBdr>
        </w:div>
        <w:div w:id="1965194359">
          <w:marLeft w:val="480"/>
          <w:marRight w:val="0"/>
          <w:marTop w:val="0"/>
          <w:marBottom w:val="0"/>
          <w:divBdr>
            <w:top w:val="none" w:sz="0" w:space="0" w:color="auto"/>
            <w:left w:val="none" w:sz="0" w:space="0" w:color="auto"/>
            <w:bottom w:val="none" w:sz="0" w:space="0" w:color="auto"/>
            <w:right w:val="none" w:sz="0" w:space="0" w:color="auto"/>
          </w:divBdr>
        </w:div>
        <w:div w:id="482310469">
          <w:marLeft w:val="480"/>
          <w:marRight w:val="0"/>
          <w:marTop w:val="0"/>
          <w:marBottom w:val="0"/>
          <w:divBdr>
            <w:top w:val="none" w:sz="0" w:space="0" w:color="auto"/>
            <w:left w:val="none" w:sz="0" w:space="0" w:color="auto"/>
            <w:bottom w:val="none" w:sz="0" w:space="0" w:color="auto"/>
            <w:right w:val="none" w:sz="0" w:space="0" w:color="auto"/>
          </w:divBdr>
        </w:div>
        <w:div w:id="1742094423">
          <w:marLeft w:val="480"/>
          <w:marRight w:val="0"/>
          <w:marTop w:val="0"/>
          <w:marBottom w:val="0"/>
          <w:divBdr>
            <w:top w:val="none" w:sz="0" w:space="0" w:color="auto"/>
            <w:left w:val="none" w:sz="0" w:space="0" w:color="auto"/>
            <w:bottom w:val="none" w:sz="0" w:space="0" w:color="auto"/>
            <w:right w:val="none" w:sz="0" w:space="0" w:color="auto"/>
          </w:divBdr>
        </w:div>
        <w:div w:id="1901744940">
          <w:marLeft w:val="480"/>
          <w:marRight w:val="0"/>
          <w:marTop w:val="0"/>
          <w:marBottom w:val="0"/>
          <w:divBdr>
            <w:top w:val="none" w:sz="0" w:space="0" w:color="auto"/>
            <w:left w:val="none" w:sz="0" w:space="0" w:color="auto"/>
            <w:bottom w:val="none" w:sz="0" w:space="0" w:color="auto"/>
            <w:right w:val="none" w:sz="0" w:space="0" w:color="auto"/>
          </w:divBdr>
        </w:div>
        <w:div w:id="1294486443">
          <w:marLeft w:val="480"/>
          <w:marRight w:val="0"/>
          <w:marTop w:val="0"/>
          <w:marBottom w:val="0"/>
          <w:divBdr>
            <w:top w:val="none" w:sz="0" w:space="0" w:color="auto"/>
            <w:left w:val="none" w:sz="0" w:space="0" w:color="auto"/>
            <w:bottom w:val="none" w:sz="0" w:space="0" w:color="auto"/>
            <w:right w:val="none" w:sz="0" w:space="0" w:color="auto"/>
          </w:divBdr>
        </w:div>
        <w:div w:id="1986003167">
          <w:marLeft w:val="480"/>
          <w:marRight w:val="0"/>
          <w:marTop w:val="0"/>
          <w:marBottom w:val="0"/>
          <w:divBdr>
            <w:top w:val="none" w:sz="0" w:space="0" w:color="auto"/>
            <w:left w:val="none" w:sz="0" w:space="0" w:color="auto"/>
            <w:bottom w:val="none" w:sz="0" w:space="0" w:color="auto"/>
            <w:right w:val="none" w:sz="0" w:space="0" w:color="auto"/>
          </w:divBdr>
        </w:div>
        <w:div w:id="2003388723">
          <w:marLeft w:val="480"/>
          <w:marRight w:val="0"/>
          <w:marTop w:val="0"/>
          <w:marBottom w:val="0"/>
          <w:divBdr>
            <w:top w:val="none" w:sz="0" w:space="0" w:color="auto"/>
            <w:left w:val="none" w:sz="0" w:space="0" w:color="auto"/>
            <w:bottom w:val="none" w:sz="0" w:space="0" w:color="auto"/>
            <w:right w:val="none" w:sz="0" w:space="0" w:color="auto"/>
          </w:divBdr>
        </w:div>
        <w:div w:id="1051810179">
          <w:marLeft w:val="480"/>
          <w:marRight w:val="0"/>
          <w:marTop w:val="0"/>
          <w:marBottom w:val="0"/>
          <w:divBdr>
            <w:top w:val="none" w:sz="0" w:space="0" w:color="auto"/>
            <w:left w:val="none" w:sz="0" w:space="0" w:color="auto"/>
            <w:bottom w:val="none" w:sz="0" w:space="0" w:color="auto"/>
            <w:right w:val="none" w:sz="0" w:space="0" w:color="auto"/>
          </w:divBdr>
        </w:div>
        <w:div w:id="573321969">
          <w:marLeft w:val="480"/>
          <w:marRight w:val="0"/>
          <w:marTop w:val="0"/>
          <w:marBottom w:val="0"/>
          <w:divBdr>
            <w:top w:val="none" w:sz="0" w:space="0" w:color="auto"/>
            <w:left w:val="none" w:sz="0" w:space="0" w:color="auto"/>
            <w:bottom w:val="none" w:sz="0" w:space="0" w:color="auto"/>
            <w:right w:val="none" w:sz="0" w:space="0" w:color="auto"/>
          </w:divBdr>
        </w:div>
        <w:div w:id="1812018993">
          <w:marLeft w:val="480"/>
          <w:marRight w:val="0"/>
          <w:marTop w:val="0"/>
          <w:marBottom w:val="0"/>
          <w:divBdr>
            <w:top w:val="none" w:sz="0" w:space="0" w:color="auto"/>
            <w:left w:val="none" w:sz="0" w:space="0" w:color="auto"/>
            <w:bottom w:val="none" w:sz="0" w:space="0" w:color="auto"/>
            <w:right w:val="none" w:sz="0" w:space="0" w:color="auto"/>
          </w:divBdr>
        </w:div>
        <w:div w:id="1870412651">
          <w:marLeft w:val="480"/>
          <w:marRight w:val="0"/>
          <w:marTop w:val="0"/>
          <w:marBottom w:val="0"/>
          <w:divBdr>
            <w:top w:val="none" w:sz="0" w:space="0" w:color="auto"/>
            <w:left w:val="none" w:sz="0" w:space="0" w:color="auto"/>
            <w:bottom w:val="none" w:sz="0" w:space="0" w:color="auto"/>
            <w:right w:val="none" w:sz="0" w:space="0" w:color="auto"/>
          </w:divBdr>
        </w:div>
        <w:div w:id="68385628">
          <w:marLeft w:val="480"/>
          <w:marRight w:val="0"/>
          <w:marTop w:val="0"/>
          <w:marBottom w:val="0"/>
          <w:divBdr>
            <w:top w:val="none" w:sz="0" w:space="0" w:color="auto"/>
            <w:left w:val="none" w:sz="0" w:space="0" w:color="auto"/>
            <w:bottom w:val="none" w:sz="0" w:space="0" w:color="auto"/>
            <w:right w:val="none" w:sz="0" w:space="0" w:color="auto"/>
          </w:divBdr>
        </w:div>
        <w:div w:id="808012516">
          <w:marLeft w:val="480"/>
          <w:marRight w:val="0"/>
          <w:marTop w:val="0"/>
          <w:marBottom w:val="0"/>
          <w:divBdr>
            <w:top w:val="none" w:sz="0" w:space="0" w:color="auto"/>
            <w:left w:val="none" w:sz="0" w:space="0" w:color="auto"/>
            <w:bottom w:val="none" w:sz="0" w:space="0" w:color="auto"/>
            <w:right w:val="none" w:sz="0" w:space="0" w:color="auto"/>
          </w:divBdr>
        </w:div>
        <w:div w:id="631249720">
          <w:marLeft w:val="480"/>
          <w:marRight w:val="0"/>
          <w:marTop w:val="0"/>
          <w:marBottom w:val="0"/>
          <w:divBdr>
            <w:top w:val="none" w:sz="0" w:space="0" w:color="auto"/>
            <w:left w:val="none" w:sz="0" w:space="0" w:color="auto"/>
            <w:bottom w:val="none" w:sz="0" w:space="0" w:color="auto"/>
            <w:right w:val="none" w:sz="0" w:space="0" w:color="auto"/>
          </w:divBdr>
        </w:div>
        <w:div w:id="1276867564">
          <w:marLeft w:val="480"/>
          <w:marRight w:val="0"/>
          <w:marTop w:val="0"/>
          <w:marBottom w:val="0"/>
          <w:divBdr>
            <w:top w:val="none" w:sz="0" w:space="0" w:color="auto"/>
            <w:left w:val="none" w:sz="0" w:space="0" w:color="auto"/>
            <w:bottom w:val="none" w:sz="0" w:space="0" w:color="auto"/>
            <w:right w:val="none" w:sz="0" w:space="0" w:color="auto"/>
          </w:divBdr>
        </w:div>
        <w:div w:id="1046762500">
          <w:marLeft w:val="480"/>
          <w:marRight w:val="0"/>
          <w:marTop w:val="0"/>
          <w:marBottom w:val="0"/>
          <w:divBdr>
            <w:top w:val="none" w:sz="0" w:space="0" w:color="auto"/>
            <w:left w:val="none" w:sz="0" w:space="0" w:color="auto"/>
            <w:bottom w:val="none" w:sz="0" w:space="0" w:color="auto"/>
            <w:right w:val="none" w:sz="0" w:space="0" w:color="auto"/>
          </w:divBdr>
        </w:div>
        <w:div w:id="1083139564">
          <w:marLeft w:val="480"/>
          <w:marRight w:val="0"/>
          <w:marTop w:val="0"/>
          <w:marBottom w:val="0"/>
          <w:divBdr>
            <w:top w:val="none" w:sz="0" w:space="0" w:color="auto"/>
            <w:left w:val="none" w:sz="0" w:space="0" w:color="auto"/>
            <w:bottom w:val="none" w:sz="0" w:space="0" w:color="auto"/>
            <w:right w:val="none" w:sz="0" w:space="0" w:color="auto"/>
          </w:divBdr>
        </w:div>
        <w:div w:id="658734768">
          <w:marLeft w:val="480"/>
          <w:marRight w:val="0"/>
          <w:marTop w:val="0"/>
          <w:marBottom w:val="0"/>
          <w:divBdr>
            <w:top w:val="none" w:sz="0" w:space="0" w:color="auto"/>
            <w:left w:val="none" w:sz="0" w:space="0" w:color="auto"/>
            <w:bottom w:val="none" w:sz="0" w:space="0" w:color="auto"/>
            <w:right w:val="none" w:sz="0" w:space="0" w:color="auto"/>
          </w:divBdr>
        </w:div>
        <w:div w:id="1668092052">
          <w:marLeft w:val="480"/>
          <w:marRight w:val="0"/>
          <w:marTop w:val="0"/>
          <w:marBottom w:val="0"/>
          <w:divBdr>
            <w:top w:val="none" w:sz="0" w:space="0" w:color="auto"/>
            <w:left w:val="none" w:sz="0" w:space="0" w:color="auto"/>
            <w:bottom w:val="none" w:sz="0" w:space="0" w:color="auto"/>
            <w:right w:val="none" w:sz="0" w:space="0" w:color="auto"/>
          </w:divBdr>
        </w:div>
        <w:div w:id="108936296">
          <w:marLeft w:val="480"/>
          <w:marRight w:val="0"/>
          <w:marTop w:val="0"/>
          <w:marBottom w:val="0"/>
          <w:divBdr>
            <w:top w:val="none" w:sz="0" w:space="0" w:color="auto"/>
            <w:left w:val="none" w:sz="0" w:space="0" w:color="auto"/>
            <w:bottom w:val="none" w:sz="0" w:space="0" w:color="auto"/>
            <w:right w:val="none" w:sz="0" w:space="0" w:color="auto"/>
          </w:divBdr>
        </w:div>
        <w:div w:id="5329331">
          <w:marLeft w:val="480"/>
          <w:marRight w:val="0"/>
          <w:marTop w:val="0"/>
          <w:marBottom w:val="0"/>
          <w:divBdr>
            <w:top w:val="none" w:sz="0" w:space="0" w:color="auto"/>
            <w:left w:val="none" w:sz="0" w:space="0" w:color="auto"/>
            <w:bottom w:val="none" w:sz="0" w:space="0" w:color="auto"/>
            <w:right w:val="none" w:sz="0" w:space="0" w:color="auto"/>
          </w:divBdr>
        </w:div>
      </w:divsChild>
    </w:div>
    <w:div w:id="1872957664">
      <w:bodyDiv w:val="1"/>
      <w:marLeft w:val="0"/>
      <w:marRight w:val="0"/>
      <w:marTop w:val="0"/>
      <w:marBottom w:val="0"/>
      <w:divBdr>
        <w:top w:val="none" w:sz="0" w:space="0" w:color="auto"/>
        <w:left w:val="none" w:sz="0" w:space="0" w:color="auto"/>
        <w:bottom w:val="none" w:sz="0" w:space="0" w:color="auto"/>
        <w:right w:val="none" w:sz="0" w:space="0" w:color="auto"/>
      </w:divBdr>
    </w:div>
    <w:div w:id="1876844421">
      <w:bodyDiv w:val="1"/>
      <w:marLeft w:val="0"/>
      <w:marRight w:val="0"/>
      <w:marTop w:val="0"/>
      <w:marBottom w:val="0"/>
      <w:divBdr>
        <w:top w:val="none" w:sz="0" w:space="0" w:color="auto"/>
        <w:left w:val="none" w:sz="0" w:space="0" w:color="auto"/>
        <w:bottom w:val="none" w:sz="0" w:space="0" w:color="auto"/>
        <w:right w:val="none" w:sz="0" w:space="0" w:color="auto"/>
      </w:divBdr>
    </w:div>
    <w:div w:id="1877765662">
      <w:bodyDiv w:val="1"/>
      <w:marLeft w:val="0"/>
      <w:marRight w:val="0"/>
      <w:marTop w:val="0"/>
      <w:marBottom w:val="0"/>
      <w:divBdr>
        <w:top w:val="none" w:sz="0" w:space="0" w:color="auto"/>
        <w:left w:val="none" w:sz="0" w:space="0" w:color="auto"/>
        <w:bottom w:val="none" w:sz="0" w:space="0" w:color="auto"/>
        <w:right w:val="none" w:sz="0" w:space="0" w:color="auto"/>
      </w:divBdr>
      <w:divsChild>
        <w:div w:id="1544174180">
          <w:marLeft w:val="480"/>
          <w:marRight w:val="0"/>
          <w:marTop w:val="0"/>
          <w:marBottom w:val="0"/>
          <w:divBdr>
            <w:top w:val="none" w:sz="0" w:space="0" w:color="auto"/>
            <w:left w:val="none" w:sz="0" w:space="0" w:color="auto"/>
            <w:bottom w:val="none" w:sz="0" w:space="0" w:color="auto"/>
            <w:right w:val="none" w:sz="0" w:space="0" w:color="auto"/>
          </w:divBdr>
        </w:div>
        <w:div w:id="506139632">
          <w:marLeft w:val="480"/>
          <w:marRight w:val="0"/>
          <w:marTop w:val="0"/>
          <w:marBottom w:val="0"/>
          <w:divBdr>
            <w:top w:val="none" w:sz="0" w:space="0" w:color="auto"/>
            <w:left w:val="none" w:sz="0" w:space="0" w:color="auto"/>
            <w:bottom w:val="none" w:sz="0" w:space="0" w:color="auto"/>
            <w:right w:val="none" w:sz="0" w:space="0" w:color="auto"/>
          </w:divBdr>
        </w:div>
        <w:div w:id="2096897812">
          <w:marLeft w:val="480"/>
          <w:marRight w:val="0"/>
          <w:marTop w:val="0"/>
          <w:marBottom w:val="0"/>
          <w:divBdr>
            <w:top w:val="none" w:sz="0" w:space="0" w:color="auto"/>
            <w:left w:val="none" w:sz="0" w:space="0" w:color="auto"/>
            <w:bottom w:val="none" w:sz="0" w:space="0" w:color="auto"/>
            <w:right w:val="none" w:sz="0" w:space="0" w:color="auto"/>
          </w:divBdr>
        </w:div>
        <w:div w:id="1660302205">
          <w:marLeft w:val="480"/>
          <w:marRight w:val="0"/>
          <w:marTop w:val="0"/>
          <w:marBottom w:val="0"/>
          <w:divBdr>
            <w:top w:val="none" w:sz="0" w:space="0" w:color="auto"/>
            <w:left w:val="none" w:sz="0" w:space="0" w:color="auto"/>
            <w:bottom w:val="none" w:sz="0" w:space="0" w:color="auto"/>
            <w:right w:val="none" w:sz="0" w:space="0" w:color="auto"/>
          </w:divBdr>
        </w:div>
        <w:div w:id="1446847736">
          <w:marLeft w:val="480"/>
          <w:marRight w:val="0"/>
          <w:marTop w:val="0"/>
          <w:marBottom w:val="0"/>
          <w:divBdr>
            <w:top w:val="none" w:sz="0" w:space="0" w:color="auto"/>
            <w:left w:val="none" w:sz="0" w:space="0" w:color="auto"/>
            <w:bottom w:val="none" w:sz="0" w:space="0" w:color="auto"/>
            <w:right w:val="none" w:sz="0" w:space="0" w:color="auto"/>
          </w:divBdr>
        </w:div>
        <w:div w:id="1295717743">
          <w:marLeft w:val="480"/>
          <w:marRight w:val="0"/>
          <w:marTop w:val="0"/>
          <w:marBottom w:val="0"/>
          <w:divBdr>
            <w:top w:val="none" w:sz="0" w:space="0" w:color="auto"/>
            <w:left w:val="none" w:sz="0" w:space="0" w:color="auto"/>
            <w:bottom w:val="none" w:sz="0" w:space="0" w:color="auto"/>
            <w:right w:val="none" w:sz="0" w:space="0" w:color="auto"/>
          </w:divBdr>
        </w:div>
        <w:div w:id="1107894312">
          <w:marLeft w:val="480"/>
          <w:marRight w:val="0"/>
          <w:marTop w:val="0"/>
          <w:marBottom w:val="0"/>
          <w:divBdr>
            <w:top w:val="none" w:sz="0" w:space="0" w:color="auto"/>
            <w:left w:val="none" w:sz="0" w:space="0" w:color="auto"/>
            <w:bottom w:val="none" w:sz="0" w:space="0" w:color="auto"/>
            <w:right w:val="none" w:sz="0" w:space="0" w:color="auto"/>
          </w:divBdr>
        </w:div>
        <w:div w:id="622885524">
          <w:marLeft w:val="480"/>
          <w:marRight w:val="0"/>
          <w:marTop w:val="0"/>
          <w:marBottom w:val="0"/>
          <w:divBdr>
            <w:top w:val="none" w:sz="0" w:space="0" w:color="auto"/>
            <w:left w:val="none" w:sz="0" w:space="0" w:color="auto"/>
            <w:bottom w:val="none" w:sz="0" w:space="0" w:color="auto"/>
            <w:right w:val="none" w:sz="0" w:space="0" w:color="auto"/>
          </w:divBdr>
        </w:div>
        <w:div w:id="984044012">
          <w:marLeft w:val="480"/>
          <w:marRight w:val="0"/>
          <w:marTop w:val="0"/>
          <w:marBottom w:val="0"/>
          <w:divBdr>
            <w:top w:val="none" w:sz="0" w:space="0" w:color="auto"/>
            <w:left w:val="none" w:sz="0" w:space="0" w:color="auto"/>
            <w:bottom w:val="none" w:sz="0" w:space="0" w:color="auto"/>
            <w:right w:val="none" w:sz="0" w:space="0" w:color="auto"/>
          </w:divBdr>
        </w:div>
        <w:div w:id="1638415076">
          <w:marLeft w:val="480"/>
          <w:marRight w:val="0"/>
          <w:marTop w:val="0"/>
          <w:marBottom w:val="0"/>
          <w:divBdr>
            <w:top w:val="none" w:sz="0" w:space="0" w:color="auto"/>
            <w:left w:val="none" w:sz="0" w:space="0" w:color="auto"/>
            <w:bottom w:val="none" w:sz="0" w:space="0" w:color="auto"/>
            <w:right w:val="none" w:sz="0" w:space="0" w:color="auto"/>
          </w:divBdr>
        </w:div>
        <w:div w:id="1599174865">
          <w:marLeft w:val="480"/>
          <w:marRight w:val="0"/>
          <w:marTop w:val="0"/>
          <w:marBottom w:val="0"/>
          <w:divBdr>
            <w:top w:val="none" w:sz="0" w:space="0" w:color="auto"/>
            <w:left w:val="none" w:sz="0" w:space="0" w:color="auto"/>
            <w:bottom w:val="none" w:sz="0" w:space="0" w:color="auto"/>
            <w:right w:val="none" w:sz="0" w:space="0" w:color="auto"/>
          </w:divBdr>
        </w:div>
        <w:div w:id="214124136">
          <w:marLeft w:val="480"/>
          <w:marRight w:val="0"/>
          <w:marTop w:val="0"/>
          <w:marBottom w:val="0"/>
          <w:divBdr>
            <w:top w:val="none" w:sz="0" w:space="0" w:color="auto"/>
            <w:left w:val="none" w:sz="0" w:space="0" w:color="auto"/>
            <w:bottom w:val="none" w:sz="0" w:space="0" w:color="auto"/>
            <w:right w:val="none" w:sz="0" w:space="0" w:color="auto"/>
          </w:divBdr>
        </w:div>
        <w:div w:id="399400983">
          <w:marLeft w:val="480"/>
          <w:marRight w:val="0"/>
          <w:marTop w:val="0"/>
          <w:marBottom w:val="0"/>
          <w:divBdr>
            <w:top w:val="none" w:sz="0" w:space="0" w:color="auto"/>
            <w:left w:val="none" w:sz="0" w:space="0" w:color="auto"/>
            <w:bottom w:val="none" w:sz="0" w:space="0" w:color="auto"/>
            <w:right w:val="none" w:sz="0" w:space="0" w:color="auto"/>
          </w:divBdr>
        </w:div>
        <w:div w:id="1706370928">
          <w:marLeft w:val="480"/>
          <w:marRight w:val="0"/>
          <w:marTop w:val="0"/>
          <w:marBottom w:val="0"/>
          <w:divBdr>
            <w:top w:val="none" w:sz="0" w:space="0" w:color="auto"/>
            <w:left w:val="none" w:sz="0" w:space="0" w:color="auto"/>
            <w:bottom w:val="none" w:sz="0" w:space="0" w:color="auto"/>
            <w:right w:val="none" w:sz="0" w:space="0" w:color="auto"/>
          </w:divBdr>
        </w:div>
        <w:div w:id="402798787">
          <w:marLeft w:val="480"/>
          <w:marRight w:val="0"/>
          <w:marTop w:val="0"/>
          <w:marBottom w:val="0"/>
          <w:divBdr>
            <w:top w:val="none" w:sz="0" w:space="0" w:color="auto"/>
            <w:left w:val="none" w:sz="0" w:space="0" w:color="auto"/>
            <w:bottom w:val="none" w:sz="0" w:space="0" w:color="auto"/>
            <w:right w:val="none" w:sz="0" w:space="0" w:color="auto"/>
          </w:divBdr>
        </w:div>
        <w:div w:id="624967163">
          <w:marLeft w:val="480"/>
          <w:marRight w:val="0"/>
          <w:marTop w:val="0"/>
          <w:marBottom w:val="0"/>
          <w:divBdr>
            <w:top w:val="none" w:sz="0" w:space="0" w:color="auto"/>
            <w:left w:val="none" w:sz="0" w:space="0" w:color="auto"/>
            <w:bottom w:val="none" w:sz="0" w:space="0" w:color="auto"/>
            <w:right w:val="none" w:sz="0" w:space="0" w:color="auto"/>
          </w:divBdr>
        </w:div>
        <w:div w:id="1939868581">
          <w:marLeft w:val="480"/>
          <w:marRight w:val="0"/>
          <w:marTop w:val="0"/>
          <w:marBottom w:val="0"/>
          <w:divBdr>
            <w:top w:val="none" w:sz="0" w:space="0" w:color="auto"/>
            <w:left w:val="none" w:sz="0" w:space="0" w:color="auto"/>
            <w:bottom w:val="none" w:sz="0" w:space="0" w:color="auto"/>
            <w:right w:val="none" w:sz="0" w:space="0" w:color="auto"/>
          </w:divBdr>
        </w:div>
        <w:div w:id="840463494">
          <w:marLeft w:val="480"/>
          <w:marRight w:val="0"/>
          <w:marTop w:val="0"/>
          <w:marBottom w:val="0"/>
          <w:divBdr>
            <w:top w:val="none" w:sz="0" w:space="0" w:color="auto"/>
            <w:left w:val="none" w:sz="0" w:space="0" w:color="auto"/>
            <w:bottom w:val="none" w:sz="0" w:space="0" w:color="auto"/>
            <w:right w:val="none" w:sz="0" w:space="0" w:color="auto"/>
          </w:divBdr>
        </w:div>
        <w:div w:id="1421759069">
          <w:marLeft w:val="480"/>
          <w:marRight w:val="0"/>
          <w:marTop w:val="0"/>
          <w:marBottom w:val="0"/>
          <w:divBdr>
            <w:top w:val="none" w:sz="0" w:space="0" w:color="auto"/>
            <w:left w:val="none" w:sz="0" w:space="0" w:color="auto"/>
            <w:bottom w:val="none" w:sz="0" w:space="0" w:color="auto"/>
            <w:right w:val="none" w:sz="0" w:space="0" w:color="auto"/>
          </w:divBdr>
        </w:div>
        <w:div w:id="1396197449">
          <w:marLeft w:val="480"/>
          <w:marRight w:val="0"/>
          <w:marTop w:val="0"/>
          <w:marBottom w:val="0"/>
          <w:divBdr>
            <w:top w:val="none" w:sz="0" w:space="0" w:color="auto"/>
            <w:left w:val="none" w:sz="0" w:space="0" w:color="auto"/>
            <w:bottom w:val="none" w:sz="0" w:space="0" w:color="auto"/>
            <w:right w:val="none" w:sz="0" w:space="0" w:color="auto"/>
          </w:divBdr>
        </w:div>
        <w:div w:id="720516286">
          <w:marLeft w:val="480"/>
          <w:marRight w:val="0"/>
          <w:marTop w:val="0"/>
          <w:marBottom w:val="0"/>
          <w:divBdr>
            <w:top w:val="none" w:sz="0" w:space="0" w:color="auto"/>
            <w:left w:val="none" w:sz="0" w:space="0" w:color="auto"/>
            <w:bottom w:val="none" w:sz="0" w:space="0" w:color="auto"/>
            <w:right w:val="none" w:sz="0" w:space="0" w:color="auto"/>
          </w:divBdr>
        </w:div>
        <w:div w:id="1754281113">
          <w:marLeft w:val="480"/>
          <w:marRight w:val="0"/>
          <w:marTop w:val="0"/>
          <w:marBottom w:val="0"/>
          <w:divBdr>
            <w:top w:val="none" w:sz="0" w:space="0" w:color="auto"/>
            <w:left w:val="none" w:sz="0" w:space="0" w:color="auto"/>
            <w:bottom w:val="none" w:sz="0" w:space="0" w:color="auto"/>
            <w:right w:val="none" w:sz="0" w:space="0" w:color="auto"/>
          </w:divBdr>
        </w:div>
        <w:div w:id="2086494651">
          <w:marLeft w:val="480"/>
          <w:marRight w:val="0"/>
          <w:marTop w:val="0"/>
          <w:marBottom w:val="0"/>
          <w:divBdr>
            <w:top w:val="none" w:sz="0" w:space="0" w:color="auto"/>
            <w:left w:val="none" w:sz="0" w:space="0" w:color="auto"/>
            <w:bottom w:val="none" w:sz="0" w:space="0" w:color="auto"/>
            <w:right w:val="none" w:sz="0" w:space="0" w:color="auto"/>
          </w:divBdr>
        </w:div>
        <w:div w:id="1599369167">
          <w:marLeft w:val="480"/>
          <w:marRight w:val="0"/>
          <w:marTop w:val="0"/>
          <w:marBottom w:val="0"/>
          <w:divBdr>
            <w:top w:val="none" w:sz="0" w:space="0" w:color="auto"/>
            <w:left w:val="none" w:sz="0" w:space="0" w:color="auto"/>
            <w:bottom w:val="none" w:sz="0" w:space="0" w:color="auto"/>
            <w:right w:val="none" w:sz="0" w:space="0" w:color="auto"/>
          </w:divBdr>
        </w:div>
        <w:div w:id="2065521097">
          <w:marLeft w:val="480"/>
          <w:marRight w:val="0"/>
          <w:marTop w:val="0"/>
          <w:marBottom w:val="0"/>
          <w:divBdr>
            <w:top w:val="none" w:sz="0" w:space="0" w:color="auto"/>
            <w:left w:val="none" w:sz="0" w:space="0" w:color="auto"/>
            <w:bottom w:val="none" w:sz="0" w:space="0" w:color="auto"/>
            <w:right w:val="none" w:sz="0" w:space="0" w:color="auto"/>
          </w:divBdr>
        </w:div>
        <w:div w:id="543104933">
          <w:marLeft w:val="480"/>
          <w:marRight w:val="0"/>
          <w:marTop w:val="0"/>
          <w:marBottom w:val="0"/>
          <w:divBdr>
            <w:top w:val="none" w:sz="0" w:space="0" w:color="auto"/>
            <w:left w:val="none" w:sz="0" w:space="0" w:color="auto"/>
            <w:bottom w:val="none" w:sz="0" w:space="0" w:color="auto"/>
            <w:right w:val="none" w:sz="0" w:space="0" w:color="auto"/>
          </w:divBdr>
        </w:div>
        <w:div w:id="483812743">
          <w:marLeft w:val="480"/>
          <w:marRight w:val="0"/>
          <w:marTop w:val="0"/>
          <w:marBottom w:val="0"/>
          <w:divBdr>
            <w:top w:val="none" w:sz="0" w:space="0" w:color="auto"/>
            <w:left w:val="none" w:sz="0" w:space="0" w:color="auto"/>
            <w:bottom w:val="none" w:sz="0" w:space="0" w:color="auto"/>
            <w:right w:val="none" w:sz="0" w:space="0" w:color="auto"/>
          </w:divBdr>
        </w:div>
        <w:div w:id="315764531">
          <w:marLeft w:val="480"/>
          <w:marRight w:val="0"/>
          <w:marTop w:val="0"/>
          <w:marBottom w:val="0"/>
          <w:divBdr>
            <w:top w:val="none" w:sz="0" w:space="0" w:color="auto"/>
            <w:left w:val="none" w:sz="0" w:space="0" w:color="auto"/>
            <w:bottom w:val="none" w:sz="0" w:space="0" w:color="auto"/>
            <w:right w:val="none" w:sz="0" w:space="0" w:color="auto"/>
          </w:divBdr>
        </w:div>
        <w:div w:id="1141770830">
          <w:marLeft w:val="480"/>
          <w:marRight w:val="0"/>
          <w:marTop w:val="0"/>
          <w:marBottom w:val="0"/>
          <w:divBdr>
            <w:top w:val="none" w:sz="0" w:space="0" w:color="auto"/>
            <w:left w:val="none" w:sz="0" w:space="0" w:color="auto"/>
            <w:bottom w:val="none" w:sz="0" w:space="0" w:color="auto"/>
            <w:right w:val="none" w:sz="0" w:space="0" w:color="auto"/>
          </w:divBdr>
        </w:div>
        <w:div w:id="1401559843">
          <w:marLeft w:val="480"/>
          <w:marRight w:val="0"/>
          <w:marTop w:val="0"/>
          <w:marBottom w:val="0"/>
          <w:divBdr>
            <w:top w:val="none" w:sz="0" w:space="0" w:color="auto"/>
            <w:left w:val="none" w:sz="0" w:space="0" w:color="auto"/>
            <w:bottom w:val="none" w:sz="0" w:space="0" w:color="auto"/>
            <w:right w:val="none" w:sz="0" w:space="0" w:color="auto"/>
          </w:divBdr>
        </w:div>
        <w:div w:id="260072955">
          <w:marLeft w:val="480"/>
          <w:marRight w:val="0"/>
          <w:marTop w:val="0"/>
          <w:marBottom w:val="0"/>
          <w:divBdr>
            <w:top w:val="none" w:sz="0" w:space="0" w:color="auto"/>
            <w:left w:val="none" w:sz="0" w:space="0" w:color="auto"/>
            <w:bottom w:val="none" w:sz="0" w:space="0" w:color="auto"/>
            <w:right w:val="none" w:sz="0" w:space="0" w:color="auto"/>
          </w:divBdr>
        </w:div>
        <w:div w:id="1756894895">
          <w:marLeft w:val="480"/>
          <w:marRight w:val="0"/>
          <w:marTop w:val="0"/>
          <w:marBottom w:val="0"/>
          <w:divBdr>
            <w:top w:val="none" w:sz="0" w:space="0" w:color="auto"/>
            <w:left w:val="none" w:sz="0" w:space="0" w:color="auto"/>
            <w:bottom w:val="none" w:sz="0" w:space="0" w:color="auto"/>
            <w:right w:val="none" w:sz="0" w:space="0" w:color="auto"/>
          </w:divBdr>
        </w:div>
        <w:div w:id="883638028">
          <w:marLeft w:val="480"/>
          <w:marRight w:val="0"/>
          <w:marTop w:val="0"/>
          <w:marBottom w:val="0"/>
          <w:divBdr>
            <w:top w:val="none" w:sz="0" w:space="0" w:color="auto"/>
            <w:left w:val="none" w:sz="0" w:space="0" w:color="auto"/>
            <w:bottom w:val="none" w:sz="0" w:space="0" w:color="auto"/>
            <w:right w:val="none" w:sz="0" w:space="0" w:color="auto"/>
          </w:divBdr>
        </w:div>
        <w:div w:id="1143355001">
          <w:marLeft w:val="480"/>
          <w:marRight w:val="0"/>
          <w:marTop w:val="0"/>
          <w:marBottom w:val="0"/>
          <w:divBdr>
            <w:top w:val="none" w:sz="0" w:space="0" w:color="auto"/>
            <w:left w:val="none" w:sz="0" w:space="0" w:color="auto"/>
            <w:bottom w:val="none" w:sz="0" w:space="0" w:color="auto"/>
            <w:right w:val="none" w:sz="0" w:space="0" w:color="auto"/>
          </w:divBdr>
        </w:div>
        <w:div w:id="1347294029">
          <w:marLeft w:val="480"/>
          <w:marRight w:val="0"/>
          <w:marTop w:val="0"/>
          <w:marBottom w:val="0"/>
          <w:divBdr>
            <w:top w:val="none" w:sz="0" w:space="0" w:color="auto"/>
            <w:left w:val="none" w:sz="0" w:space="0" w:color="auto"/>
            <w:bottom w:val="none" w:sz="0" w:space="0" w:color="auto"/>
            <w:right w:val="none" w:sz="0" w:space="0" w:color="auto"/>
          </w:divBdr>
        </w:div>
        <w:div w:id="88737909">
          <w:marLeft w:val="480"/>
          <w:marRight w:val="0"/>
          <w:marTop w:val="0"/>
          <w:marBottom w:val="0"/>
          <w:divBdr>
            <w:top w:val="none" w:sz="0" w:space="0" w:color="auto"/>
            <w:left w:val="none" w:sz="0" w:space="0" w:color="auto"/>
            <w:bottom w:val="none" w:sz="0" w:space="0" w:color="auto"/>
            <w:right w:val="none" w:sz="0" w:space="0" w:color="auto"/>
          </w:divBdr>
        </w:div>
        <w:div w:id="1845972450">
          <w:marLeft w:val="480"/>
          <w:marRight w:val="0"/>
          <w:marTop w:val="0"/>
          <w:marBottom w:val="0"/>
          <w:divBdr>
            <w:top w:val="none" w:sz="0" w:space="0" w:color="auto"/>
            <w:left w:val="none" w:sz="0" w:space="0" w:color="auto"/>
            <w:bottom w:val="none" w:sz="0" w:space="0" w:color="auto"/>
            <w:right w:val="none" w:sz="0" w:space="0" w:color="auto"/>
          </w:divBdr>
        </w:div>
        <w:div w:id="2068869181">
          <w:marLeft w:val="480"/>
          <w:marRight w:val="0"/>
          <w:marTop w:val="0"/>
          <w:marBottom w:val="0"/>
          <w:divBdr>
            <w:top w:val="none" w:sz="0" w:space="0" w:color="auto"/>
            <w:left w:val="none" w:sz="0" w:space="0" w:color="auto"/>
            <w:bottom w:val="none" w:sz="0" w:space="0" w:color="auto"/>
            <w:right w:val="none" w:sz="0" w:space="0" w:color="auto"/>
          </w:divBdr>
        </w:div>
        <w:div w:id="235408671">
          <w:marLeft w:val="480"/>
          <w:marRight w:val="0"/>
          <w:marTop w:val="0"/>
          <w:marBottom w:val="0"/>
          <w:divBdr>
            <w:top w:val="none" w:sz="0" w:space="0" w:color="auto"/>
            <w:left w:val="none" w:sz="0" w:space="0" w:color="auto"/>
            <w:bottom w:val="none" w:sz="0" w:space="0" w:color="auto"/>
            <w:right w:val="none" w:sz="0" w:space="0" w:color="auto"/>
          </w:divBdr>
        </w:div>
        <w:div w:id="1815216609">
          <w:marLeft w:val="480"/>
          <w:marRight w:val="0"/>
          <w:marTop w:val="0"/>
          <w:marBottom w:val="0"/>
          <w:divBdr>
            <w:top w:val="none" w:sz="0" w:space="0" w:color="auto"/>
            <w:left w:val="none" w:sz="0" w:space="0" w:color="auto"/>
            <w:bottom w:val="none" w:sz="0" w:space="0" w:color="auto"/>
            <w:right w:val="none" w:sz="0" w:space="0" w:color="auto"/>
          </w:divBdr>
        </w:div>
        <w:div w:id="557666024">
          <w:marLeft w:val="480"/>
          <w:marRight w:val="0"/>
          <w:marTop w:val="0"/>
          <w:marBottom w:val="0"/>
          <w:divBdr>
            <w:top w:val="none" w:sz="0" w:space="0" w:color="auto"/>
            <w:left w:val="none" w:sz="0" w:space="0" w:color="auto"/>
            <w:bottom w:val="none" w:sz="0" w:space="0" w:color="auto"/>
            <w:right w:val="none" w:sz="0" w:space="0" w:color="auto"/>
          </w:divBdr>
        </w:div>
        <w:div w:id="800998022">
          <w:marLeft w:val="480"/>
          <w:marRight w:val="0"/>
          <w:marTop w:val="0"/>
          <w:marBottom w:val="0"/>
          <w:divBdr>
            <w:top w:val="none" w:sz="0" w:space="0" w:color="auto"/>
            <w:left w:val="none" w:sz="0" w:space="0" w:color="auto"/>
            <w:bottom w:val="none" w:sz="0" w:space="0" w:color="auto"/>
            <w:right w:val="none" w:sz="0" w:space="0" w:color="auto"/>
          </w:divBdr>
        </w:div>
        <w:div w:id="958948758">
          <w:marLeft w:val="480"/>
          <w:marRight w:val="0"/>
          <w:marTop w:val="0"/>
          <w:marBottom w:val="0"/>
          <w:divBdr>
            <w:top w:val="none" w:sz="0" w:space="0" w:color="auto"/>
            <w:left w:val="none" w:sz="0" w:space="0" w:color="auto"/>
            <w:bottom w:val="none" w:sz="0" w:space="0" w:color="auto"/>
            <w:right w:val="none" w:sz="0" w:space="0" w:color="auto"/>
          </w:divBdr>
        </w:div>
        <w:div w:id="1503547887">
          <w:marLeft w:val="480"/>
          <w:marRight w:val="0"/>
          <w:marTop w:val="0"/>
          <w:marBottom w:val="0"/>
          <w:divBdr>
            <w:top w:val="none" w:sz="0" w:space="0" w:color="auto"/>
            <w:left w:val="none" w:sz="0" w:space="0" w:color="auto"/>
            <w:bottom w:val="none" w:sz="0" w:space="0" w:color="auto"/>
            <w:right w:val="none" w:sz="0" w:space="0" w:color="auto"/>
          </w:divBdr>
        </w:div>
        <w:div w:id="1388992273">
          <w:marLeft w:val="480"/>
          <w:marRight w:val="0"/>
          <w:marTop w:val="0"/>
          <w:marBottom w:val="0"/>
          <w:divBdr>
            <w:top w:val="none" w:sz="0" w:space="0" w:color="auto"/>
            <w:left w:val="none" w:sz="0" w:space="0" w:color="auto"/>
            <w:bottom w:val="none" w:sz="0" w:space="0" w:color="auto"/>
            <w:right w:val="none" w:sz="0" w:space="0" w:color="auto"/>
          </w:divBdr>
        </w:div>
        <w:div w:id="1162888689">
          <w:marLeft w:val="480"/>
          <w:marRight w:val="0"/>
          <w:marTop w:val="0"/>
          <w:marBottom w:val="0"/>
          <w:divBdr>
            <w:top w:val="none" w:sz="0" w:space="0" w:color="auto"/>
            <w:left w:val="none" w:sz="0" w:space="0" w:color="auto"/>
            <w:bottom w:val="none" w:sz="0" w:space="0" w:color="auto"/>
            <w:right w:val="none" w:sz="0" w:space="0" w:color="auto"/>
          </w:divBdr>
        </w:div>
        <w:div w:id="1173377174">
          <w:marLeft w:val="480"/>
          <w:marRight w:val="0"/>
          <w:marTop w:val="0"/>
          <w:marBottom w:val="0"/>
          <w:divBdr>
            <w:top w:val="none" w:sz="0" w:space="0" w:color="auto"/>
            <w:left w:val="none" w:sz="0" w:space="0" w:color="auto"/>
            <w:bottom w:val="none" w:sz="0" w:space="0" w:color="auto"/>
            <w:right w:val="none" w:sz="0" w:space="0" w:color="auto"/>
          </w:divBdr>
        </w:div>
        <w:div w:id="907377907">
          <w:marLeft w:val="480"/>
          <w:marRight w:val="0"/>
          <w:marTop w:val="0"/>
          <w:marBottom w:val="0"/>
          <w:divBdr>
            <w:top w:val="none" w:sz="0" w:space="0" w:color="auto"/>
            <w:left w:val="none" w:sz="0" w:space="0" w:color="auto"/>
            <w:bottom w:val="none" w:sz="0" w:space="0" w:color="auto"/>
            <w:right w:val="none" w:sz="0" w:space="0" w:color="auto"/>
          </w:divBdr>
        </w:div>
        <w:div w:id="298342376">
          <w:marLeft w:val="480"/>
          <w:marRight w:val="0"/>
          <w:marTop w:val="0"/>
          <w:marBottom w:val="0"/>
          <w:divBdr>
            <w:top w:val="none" w:sz="0" w:space="0" w:color="auto"/>
            <w:left w:val="none" w:sz="0" w:space="0" w:color="auto"/>
            <w:bottom w:val="none" w:sz="0" w:space="0" w:color="auto"/>
            <w:right w:val="none" w:sz="0" w:space="0" w:color="auto"/>
          </w:divBdr>
        </w:div>
      </w:divsChild>
    </w:div>
    <w:div w:id="1883204780">
      <w:bodyDiv w:val="1"/>
      <w:marLeft w:val="0"/>
      <w:marRight w:val="0"/>
      <w:marTop w:val="0"/>
      <w:marBottom w:val="0"/>
      <w:divBdr>
        <w:top w:val="none" w:sz="0" w:space="0" w:color="auto"/>
        <w:left w:val="none" w:sz="0" w:space="0" w:color="auto"/>
        <w:bottom w:val="none" w:sz="0" w:space="0" w:color="auto"/>
        <w:right w:val="none" w:sz="0" w:space="0" w:color="auto"/>
      </w:divBdr>
    </w:div>
    <w:div w:id="1888954619">
      <w:bodyDiv w:val="1"/>
      <w:marLeft w:val="0"/>
      <w:marRight w:val="0"/>
      <w:marTop w:val="0"/>
      <w:marBottom w:val="0"/>
      <w:divBdr>
        <w:top w:val="none" w:sz="0" w:space="0" w:color="auto"/>
        <w:left w:val="none" w:sz="0" w:space="0" w:color="auto"/>
        <w:bottom w:val="none" w:sz="0" w:space="0" w:color="auto"/>
        <w:right w:val="none" w:sz="0" w:space="0" w:color="auto"/>
      </w:divBdr>
    </w:div>
    <w:div w:id="1890606942">
      <w:bodyDiv w:val="1"/>
      <w:marLeft w:val="0"/>
      <w:marRight w:val="0"/>
      <w:marTop w:val="0"/>
      <w:marBottom w:val="0"/>
      <w:divBdr>
        <w:top w:val="none" w:sz="0" w:space="0" w:color="auto"/>
        <w:left w:val="none" w:sz="0" w:space="0" w:color="auto"/>
        <w:bottom w:val="none" w:sz="0" w:space="0" w:color="auto"/>
        <w:right w:val="none" w:sz="0" w:space="0" w:color="auto"/>
      </w:divBdr>
      <w:divsChild>
        <w:div w:id="1786538407">
          <w:marLeft w:val="480"/>
          <w:marRight w:val="0"/>
          <w:marTop w:val="0"/>
          <w:marBottom w:val="0"/>
          <w:divBdr>
            <w:top w:val="none" w:sz="0" w:space="0" w:color="auto"/>
            <w:left w:val="none" w:sz="0" w:space="0" w:color="auto"/>
            <w:bottom w:val="none" w:sz="0" w:space="0" w:color="auto"/>
            <w:right w:val="none" w:sz="0" w:space="0" w:color="auto"/>
          </w:divBdr>
        </w:div>
        <w:div w:id="1332297372">
          <w:marLeft w:val="480"/>
          <w:marRight w:val="0"/>
          <w:marTop w:val="0"/>
          <w:marBottom w:val="0"/>
          <w:divBdr>
            <w:top w:val="none" w:sz="0" w:space="0" w:color="auto"/>
            <w:left w:val="none" w:sz="0" w:space="0" w:color="auto"/>
            <w:bottom w:val="none" w:sz="0" w:space="0" w:color="auto"/>
            <w:right w:val="none" w:sz="0" w:space="0" w:color="auto"/>
          </w:divBdr>
        </w:div>
        <w:div w:id="2041277541">
          <w:marLeft w:val="480"/>
          <w:marRight w:val="0"/>
          <w:marTop w:val="0"/>
          <w:marBottom w:val="0"/>
          <w:divBdr>
            <w:top w:val="none" w:sz="0" w:space="0" w:color="auto"/>
            <w:left w:val="none" w:sz="0" w:space="0" w:color="auto"/>
            <w:bottom w:val="none" w:sz="0" w:space="0" w:color="auto"/>
            <w:right w:val="none" w:sz="0" w:space="0" w:color="auto"/>
          </w:divBdr>
        </w:div>
        <w:div w:id="236522998">
          <w:marLeft w:val="480"/>
          <w:marRight w:val="0"/>
          <w:marTop w:val="0"/>
          <w:marBottom w:val="0"/>
          <w:divBdr>
            <w:top w:val="none" w:sz="0" w:space="0" w:color="auto"/>
            <w:left w:val="none" w:sz="0" w:space="0" w:color="auto"/>
            <w:bottom w:val="none" w:sz="0" w:space="0" w:color="auto"/>
            <w:right w:val="none" w:sz="0" w:space="0" w:color="auto"/>
          </w:divBdr>
        </w:div>
        <w:div w:id="416947124">
          <w:marLeft w:val="480"/>
          <w:marRight w:val="0"/>
          <w:marTop w:val="0"/>
          <w:marBottom w:val="0"/>
          <w:divBdr>
            <w:top w:val="none" w:sz="0" w:space="0" w:color="auto"/>
            <w:left w:val="none" w:sz="0" w:space="0" w:color="auto"/>
            <w:bottom w:val="none" w:sz="0" w:space="0" w:color="auto"/>
            <w:right w:val="none" w:sz="0" w:space="0" w:color="auto"/>
          </w:divBdr>
        </w:div>
        <w:div w:id="1312521151">
          <w:marLeft w:val="480"/>
          <w:marRight w:val="0"/>
          <w:marTop w:val="0"/>
          <w:marBottom w:val="0"/>
          <w:divBdr>
            <w:top w:val="none" w:sz="0" w:space="0" w:color="auto"/>
            <w:left w:val="none" w:sz="0" w:space="0" w:color="auto"/>
            <w:bottom w:val="none" w:sz="0" w:space="0" w:color="auto"/>
            <w:right w:val="none" w:sz="0" w:space="0" w:color="auto"/>
          </w:divBdr>
        </w:div>
        <w:div w:id="2146045187">
          <w:marLeft w:val="480"/>
          <w:marRight w:val="0"/>
          <w:marTop w:val="0"/>
          <w:marBottom w:val="0"/>
          <w:divBdr>
            <w:top w:val="none" w:sz="0" w:space="0" w:color="auto"/>
            <w:left w:val="none" w:sz="0" w:space="0" w:color="auto"/>
            <w:bottom w:val="none" w:sz="0" w:space="0" w:color="auto"/>
            <w:right w:val="none" w:sz="0" w:space="0" w:color="auto"/>
          </w:divBdr>
        </w:div>
        <w:div w:id="758210262">
          <w:marLeft w:val="480"/>
          <w:marRight w:val="0"/>
          <w:marTop w:val="0"/>
          <w:marBottom w:val="0"/>
          <w:divBdr>
            <w:top w:val="none" w:sz="0" w:space="0" w:color="auto"/>
            <w:left w:val="none" w:sz="0" w:space="0" w:color="auto"/>
            <w:bottom w:val="none" w:sz="0" w:space="0" w:color="auto"/>
            <w:right w:val="none" w:sz="0" w:space="0" w:color="auto"/>
          </w:divBdr>
        </w:div>
        <w:div w:id="1418362853">
          <w:marLeft w:val="480"/>
          <w:marRight w:val="0"/>
          <w:marTop w:val="0"/>
          <w:marBottom w:val="0"/>
          <w:divBdr>
            <w:top w:val="none" w:sz="0" w:space="0" w:color="auto"/>
            <w:left w:val="none" w:sz="0" w:space="0" w:color="auto"/>
            <w:bottom w:val="none" w:sz="0" w:space="0" w:color="auto"/>
            <w:right w:val="none" w:sz="0" w:space="0" w:color="auto"/>
          </w:divBdr>
        </w:div>
        <w:div w:id="295258425">
          <w:marLeft w:val="480"/>
          <w:marRight w:val="0"/>
          <w:marTop w:val="0"/>
          <w:marBottom w:val="0"/>
          <w:divBdr>
            <w:top w:val="none" w:sz="0" w:space="0" w:color="auto"/>
            <w:left w:val="none" w:sz="0" w:space="0" w:color="auto"/>
            <w:bottom w:val="none" w:sz="0" w:space="0" w:color="auto"/>
            <w:right w:val="none" w:sz="0" w:space="0" w:color="auto"/>
          </w:divBdr>
        </w:div>
        <w:div w:id="689448216">
          <w:marLeft w:val="480"/>
          <w:marRight w:val="0"/>
          <w:marTop w:val="0"/>
          <w:marBottom w:val="0"/>
          <w:divBdr>
            <w:top w:val="none" w:sz="0" w:space="0" w:color="auto"/>
            <w:left w:val="none" w:sz="0" w:space="0" w:color="auto"/>
            <w:bottom w:val="none" w:sz="0" w:space="0" w:color="auto"/>
            <w:right w:val="none" w:sz="0" w:space="0" w:color="auto"/>
          </w:divBdr>
        </w:div>
        <w:div w:id="267735027">
          <w:marLeft w:val="480"/>
          <w:marRight w:val="0"/>
          <w:marTop w:val="0"/>
          <w:marBottom w:val="0"/>
          <w:divBdr>
            <w:top w:val="none" w:sz="0" w:space="0" w:color="auto"/>
            <w:left w:val="none" w:sz="0" w:space="0" w:color="auto"/>
            <w:bottom w:val="none" w:sz="0" w:space="0" w:color="auto"/>
            <w:right w:val="none" w:sz="0" w:space="0" w:color="auto"/>
          </w:divBdr>
        </w:div>
        <w:div w:id="1009866580">
          <w:marLeft w:val="480"/>
          <w:marRight w:val="0"/>
          <w:marTop w:val="0"/>
          <w:marBottom w:val="0"/>
          <w:divBdr>
            <w:top w:val="none" w:sz="0" w:space="0" w:color="auto"/>
            <w:left w:val="none" w:sz="0" w:space="0" w:color="auto"/>
            <w:bottom w:val="none" w:sz="0" w:space="0" w:color="auto"/>
            <w:right w:val="none" w:sz="0" w:space="0" w:color="auto"/>
          </w:divBdr>
        </w:div>
        <w:div w:id="1366443519">
          <w:marLeft w:val="480"/>
          <w:marRight w:val="0"/>
          <w:marTop w:val="0"/>
          <w:marBottom w:val="0"/>
          <w:divBdr>
            <w:top w:val="none" w:sz="0" w:space="0" w:color="auto"/>
            <w:left w:val="none" w:sz="0" w:space="0" w:color="auto"/>
            <w:bottom w:val="none" w:sz="0" w:space="0" w:color="auto"/>
            <w:right w:val="none" w:sz="0" w:space="0" w:color="auto"/>
          </w:divBdr>
        </w:div>
        <w:div w:id="1910577511">
          <w:marLeft w:val="480"/>
          <w:marRight w:val="0"/>
          <w:marTop w:val="0"/>
          <w:marBottom w:val="0"/>
          <w:divBdr>
            <w:top w:val="none" w:sz="0" w:space="0" w:color="auto"/>
            <w:left w:val="none" w:sz="0" w:space="0" w:color="auto"/>
            <w:bottom w:val="none" w:sz="0" w:space="0" w:color="auto"/>
            <w:right w:val="none" w:sz="0" w:space="0" w:color="auto"/>
          </w:divBdr>
        </w:div>
        <w:div w:id="367069801">
          <w:marLeft w:val="480"/>
          <w:marRight w:val="0"/>
          <w:marTop w:val="0"/>
          <w:marBottom w:val="0"/>
          <w:divBdr>
            <w:top w:val="none" w:sz="0" w:space="0" w:color="auto"/>
            <w:left w:val="none" w:sz="0" w:space="0" w:color="auto"/>
            <w:bottom w:val="none" w:sz="0" w:space="0" w:color="auto"/>
            <w:right w:val="none" w:sz="0" w:space="0" w:color="auto"/>
          </w:divBdr>
        </w:div>
        <w:div w:id="1816797424">
          <w:marLeft w:val="480"/>
          <w:marRight w:val="0"/>
          <w:marTop w:val="0"/>
          <w:marBottom w:val="0"/>
          <w:divBdr>
            <w:top w:val="none" w:sz="0" w:space="0" w:color="auto"/>
            <w:left w:val="none" w:sz="0" w:space="0" w:color="auto"/>
            <w:bottom w:val="none" w:sz="0" w:space="0" w:color="auto"/>
            <w:right w:val="none" w:sz="0" w:space="0" w:color="auto"/>
          </w:divBdr>
        </w:div>
        <w:div w:id="525405131">
          <w:marLeft w:val="480"/>
          <w:marRight w:val="0"/>
          <w:marTop w:val="0"/>
          <w:marBottom w:val="0"/>
          <w:divBdr>
            <w:top w:val="none" w:sz="0" w:space="0" w:color="auto"/>
            <w:left w:val="none" w:sz="0" w:space="0" w:color="auto"/>
            <w:bottom w:val="none" w:sz="0" w:space="0" w:color="auto"/>
            <w:right w:val="none" w:sz="0" w:space="0" w:color="auto"/>
          </w:divBdr>
        </w:div>
        <w:div w:id="13650630">
          <w:marLeft w:val="480"/>
          <w:marRight w:val="0"/>
          <w:marTop w:val="0"/>
          <w:marBottom w:val="0"/>
          <w:divBdr>
            <w:top w:val="none" w:sz="0" w:space="0" w:color="auto"/>
            <w:left w:val="none" w:sz="0" w:space="0" w:color="auto"/>
            <w:bottom w:val="none" w:sz="0" w:space="0" w:color="auto"/>
            <w:right w:val="none" w:sz="0" w:space="0" w:color="auto"/>
          </w:divBdr>
        </w:div>
        <w:div w:id="1038700475">
          <w:marLeft w:val="480"/>
          <w:marRight w:val="0"/>
          <w:marTop w:val="0"/>
          <w:marBottom w:val="0"/>
          <w:divBdr>
            <w:top w:val="none" w:sz="0" w:space="0" w:color="auto"/>
            <w:left w:val="none" w:sz="0" w:space="0" w:color="auto"/>
            <w:bottom w:val="none" w:sz="0" w:space="0" w:color="auto"/>
            <w:right w:val="none" w:sz="0" w:space="0" w:color="auto"/>
          </w:divBdr>
        </w:div>
        <w:div w:id="1272860185">
          <w:marLeft w:val="480"/>
          <w:marRight w:val="0"/>
          <w:marTop w:val="0"/>
          <w:marBottom w:val="0"/>
          <w:divBdr>
            <w:top w:val="none" w:sz="0" w:space="0" w:color="auto"/>
            <w:left w:val="none" w:sz="0" w:space="0" w:color="auto"/>
            <w:bottom w:val="none" w:sz="0" w:space="0" w:color="auto"/>
            <w:right w:val="none" w:sz="0" w:space="0" w:color="auto"/>
          </w:divBdr>
        </w:div>
        <w:div w:id="629671158">
          <w:marLeft w:val="480"/>
          <w:marRight w:val="0"/>
          <w:marTop w:val="0"/>
          <w:marBottom w:val="0"/>
          <w:divBdr>
            <w:top w:val="none" w:sz="0" w:space="0" w:color="auto"/>
            <w:left w:val="none" w:sz="0" w:space="0" w:color="auto"/>
            <w:bottom w:val="none" w:sz="0" w:space="0" w:color="auto"/>
            <w:right w:val="none" w:sz="0" w:space="0" w:color="auto"/>
          </w:divBdr>
        </w:div>
        <w:div w:id="1356689710">
          <w:marLeft w:val="480"/>
          <w:marRight w:val="0"/>
          <w:marTop w:val="0"/>
          <w:marBottom w:val="0"/>
          <w:divBdr>
            <w:top w:val="none" w:sz="0" w:space="0" w:color="auto"/>
            <w:left w:val="none" w:sz="0" w:space="0" w:color="auto"/>
            <w:bottom w:val="none" w:sz="0" w:space="0" w:color="auto"/>
            <w:right w:val="none" w:sz="0" w:space="0" w:color="auto"/>
          </w:divBdr>
        </w:div>
        <w:div w:id="288899062">
          <w:marLeft w:val="480"/>
          <w:marRight w:val="0"/>
          <w:marTop w:val="0"/>
          <w:marBottom w:val="0"/>
          <w:divBdr>
            <w:top w:val="none" w:sz="0" w:space="0" w:color="auto"/>
            <w:left w:val="none" w:sz="0" w:space="0" w:color="auto"/>
            <w:bottom w:val="none" w:sz="0" w:space="0" w:color="auto"/>
            <w:right w:val="none" w:sz="0" w:space="0" w:color="auto"/>
          </w:divBdr>
        </w:div>
        <w:div w:id="1692536182">
          <w:marLeft w:val="480"/>
          <w:marRight w:val="0"/>
          <w:marTop w:val="0"/>
          <w:marBottom w:val="0"/>
          <w:divBdr>
            <w:top w:val="none" w:sz="0" w:space="0" w:color="auto"/>
            <w:left w:val="none" w:sz="0" w:space="0" w:color="auto"/>
            <w:bottom w:val="none" w:sz="0" w:space="0" w:color="auto"/>
            <w:right w:val="none" w:sz="0" w:space="0" w:color="auto"/>
          </w:divBdr>
        </w:div>
        <w:div w:id="1718821259">
          <w:marLeft w:val="480"/>
          <w:marRight w:val="0"/>
          <w:marTop w:val="0"/>
          <w:marBottom w:val="0"/>
          <w:divBdr>
            <w:top w:val="none" w:sz="0" w:space="0" w:color="auto"/>
            <w:left w:val="none" w:sz="0" w:space="0" w:color="auto"/>
            <w:bottom w:val="none" w:sz="0" w:space="0" w:color="auto"/>
            <w:right w:val="none" w:sz="0" w:space="0" w:color="auto"/>
          </w:divBdr>
        </w:div>
        <w:div w:id="1377122076">
          <w:marLeft w:val="480"/>
          <w:marRight w:val="0"/>
          <w:marTop w:val="0"/>
          <w:marBottom w:val="0"/>
          <w:divBdr>
            <w:top w:val="none" w:sz="0" w:space="0" w:color="auto"/>
            <w:left w:val="none" w:sz="0" w:space="0" w:color="auto"/>
            <w:bottom w:val="none" w:sz="0" w:space="0" w:color="auto"/>
            <w:right w:val="none" w:sz="0" w:space="0" w:color="auto"/>
          </w:divBdr>
        </w:div>
        <w:div w:id="1441560459">
          <w:marLeft w:val="480"/>
          <w:marRight w:val="0"/>
          <w:marTop w:val="0"/>
          <w:marBottom w:val="0"/>
          <w:divBdr>
            <w:top w:val="none" w:sz="0" w:space="0" w:color="auto"/>
            <w:left w:val="none" w:sz="0" w:space="0" w:color="auto"/>
            <w:bottom w:val="none" w:sz="0" w:space="0" w:color="auto"/>
            <w:right w:val="none" w:sz="0" w:space="0" w:color="auto"/>
          </w:divBdr>
        </w:div>
        <w:div w:id="767505287">
          <w:marLeft w:val="480"/>
          <w:marRight w:val="0"/>
          <w:marTop w:val="0"/>
          <w:marBottom w:val="0"/>
          <w:divBdr>
            <w:top w:val="none" w:sz="0" w:space="0" w:color="auto"/>
            <w:left w:val="none" w:sz="0" w:space="0" w:color="auto"/>
            <w:bottom w:val="none" w:sz="0" w:space="0" w:color="auto"/>
            <w:right w:val="none" w:sz="0" w:space="0" w:color="auto"/>
          </w:divBdr>
        </w:div>
        <w:div w:id="1693385066">
          <w:marLeft w:val="480"/>
          <w:marRight w:val="0"/>
          <w:marTop w:val="0"/>
          <w:marBottom w:val="0"/>
          <w:divBdr>
            <w:top w:val="none" w:sz="0" w:space="0" w:color="auto"/>
            <w:left w:val="none" w:sz="0" w:space="0" w:color="auto"/>
            <w:bottom w:val="none" w:sz="0" w:space="0" w:color="auto"/>
            <w:right w:val="none" w:sz="0" w:space="0" w:color="auto"/>
          </w:divBdr>
        </w:div>
        <w:div w:id="1336886554">
          <w:marLeft w:val="480"/>
          <w:marRight w:val="0"/>
          <w:marTop w:val="0"/>
          <w:marBottom w:val="0"/>
          <w:divBdr>
            <w:top w:val="none" w:sz="0" w:space="0" w:color="auto"/>
            <w:left w:val="none" w:sz="0" w:space="0" w:color="auto"/>
            <w:bottom w:val="none" w:sz="0" w:space="0" w:color="auto"/>
            <w:right w:val="none" w:sz="0" w:space="0" w:color="auto"/>
          </w:divBdr>
        </w:div>
        <w:div w:id="224679243">
          <w:marLeft w:val="480"/>
          <w:marRight w:val="0"/>
          <w:marTop w:val="0"/>
          <w:marBottom w:val="0"/>
          <w:divBdr>
            <w:top w:val="none" w:sz="0" w:space="0" w:color="auto"/>
            <w:left w:val="none" w:sz="0" w:space="0" w:color="auto"/>
            <w:bottom w:val="none" w:sz="0" w:space="0" w:color="auto"/>
            <w:right w:val="none" w:sz="0" w:space="0" w:color="auto"/>
          </w:divBdr>
        </w:div>
        <w:div w:id="905184046">
          <w:marLeft w:val="480"/>
          <w:marRight w:val="0"/>
          <w:marTop w:val="0"/>
          <w:marBottom w:val="0"/>
          <w:divBdr>
            <w:top w:val="none" w:sz="0" w:space="0" w:color="auto"/>
            <w:left w:val="none" w:sz="0" w:space="0" w:color="auto"/>
            <w:bottom w:val="none" w:sz="0" w:space="0" w:color="auto"/>
            <w:right w:val="none" w:sz="0" w:space="0" w:color="auto"/>
          </w:divBdr>
        </w:div>
        <w:div w:id="2080857895">
          <w:marLeft w:val="480"/>
          <w:marRight w:val="0"/>
          <w:marTop w:val="0"/>
          <w:marBottom w:val="0"/>
          <w:divBdr>
            <w:top w:val="none" w:sz="0" w:space="0" w:color="auto"/>
            <w:left w:val="none" w:sz="0" w:space="0" w:color="auto"/>
            <w:bottom w:val="none" w:sz="0" w:space="0" w:color="auto"/>
            <w:right w:val="none" w:sz="0" w:space="0" w:color="auto"/>
          </w:divBdr>
        </w:div>
        <w:div w:id="70852230">
          <w:marLeft w:val="480"/>
          <w:marRight w:val="0"/>
          <w:marTop w:val="0"/>
          <w:marBottom w:val="0"/>
          <w:divBdr>
            <w:top w:val="none" w:sz="0" w:space="0" w:color="auto"/>
            <w:left w:val="none" w:sz="0" w:space="0" w:color="auto"/>
            <w:bottom w:val="none" w:sz="0" w:space="0" w:color="auto"/>
            <w:right w:val="none" w:sz="0" w:space="0" w:color="auto"/>
          </w:divBdr>
        </w:div>
        <w:div w:id="335770311">
          <w:marLeft w:val="480"/>
          <w:marRight w:val="0"/>
          <w:marTop w:val="0"/>
          <w:marBottom w:val="0"/>
          <w:divBdr>
            <w:top w:val="none" w:sz="0" w:space="0" w:color="auto"/>
            <w:left w:val="none" w:sz="0" w:space="0" w:color="auto"/>
            <w:bottom w:val="none" w:sz="0" w:space="0" w:color="auto"/>
            <w:right w:val="none" w:sz="0" w:space="0" w:color="auto"/>
          </w:divBdr>
        </w:div>
        <w:div w:id="1840120426">
          <w:marLeft w:val="480"/>
          <w:marRight w:val="0"/>
          <w:marTop w:val="0"/>
          <w:marBottom w:val="0"/>
          <w:divBdr>
            <w:top w:val="none" w:sz="0" w:space="0" w:color="auto"/>
            <w:left w:val="none" w:sz="0" w:space="0" w:color="auto"/>
            <w:bottom w:val="none" w:sz="0" w:space="0" w:color="auto"/>
            <w:right w:val="none" w:sz="0" w:space="0" w:color="auto"/>
          </w:divBdr>
        </w:div>
        <w:div w:id="584999388">
          <w:marLeft w:val="480"/>
          <w:marRight w:val="0"/>
          <w:marTop w:val="0"/>
          <w:marBottom w:val="0"/>
          <w:divBdr>
            <w:top w:val="none" w:sz="0" w:space="0" w:color="auto"/>
            <w:left w:val="none" w:sz="0" w:space="0" w:color="auto"/>
            <w:bottom w:val="none" w:sz="0" w:space="0" w:color="auto"/>
            <w:right w:val="none" w:sz="0" w:space="0" w:color="auto"/>
          </w:divBdr>
        </w:div>
        <w:div w:id="1440293300">
          <w:marLeft w:val="480"/>
          <w:marRight w:val="0"/>
          <w:marTop w:val="0"/>
          <w:marBottom w:val="0"/>
          <w:divBdr>
            <w:top w:val="none" w:sz="0" w:space="0" w:color="auto"/>
            <w:left w:val="none" w:sz="0" w:space="0" w:color="auto"/>
            <w:bottom w:val="none" w:sz="0" w:space="0" w:color="auto"/>
            <w:right w:val="none" w:sz="0" w:space="0" w:color="auto"/>
          </w:divBdr>
        </w:div>
        <w:div w:id="2030982438">
          <w:marLeft w:val="480"/>
          <w:marRight w:val="0"/>
          <w:marTop w:val="0"/>
          <w:marBottom w:val="0"/>
          <w:divBdr>
            <w:top w:val="none" w:sz="0" w:space="0" w:color="auto"/>
            <w:left w:val="none" w:sz="0" w:space="0" w:color="auto"/>
            <w:bottom w:val="none" w:sz="0" w:space="0" w:color="auto"/>
            <w:right w:val="none" w:sz="0" w:space="0" w:color="auto"/>
          </w:divBdr>
        </w:div>
        <w:div w:id="702678173">
          <w:marLeft w:val="480"/>
          <w:marRight w:val="0"/>
          <w:marTop w:val="0"/>
          <w:marBottom w:val="0"/>
          <w:divBdr>
            <w:top w:val="none" w:sz="0" w:space="0" w:color="auto"/>
            <w:left w:val="none" w:sz="0" w:space="0" w:color="auto"/>
            <w:bottom w:val="none" w:sz="0" w:space="0" w:color="auto"/>
            <w:right w:val="none" w:sz="0" w:space="0" w:color="auto"/>
          </w:divBdr>
        </w:div>
        <w:div w:id="190119947">
          <w:marLeft w:val="480"/>
          <w:marRight w:val="0"/>
          <w:marTop w:val="0"/>
          <w:marBottom w:val="0"/>
          <w:divBdr>
            <w:top w:val="none" w:sz="0" w:space="0" w:color="auto"/>
            <w:left w:val="none" w:sz="0" w:space="0" w:color="auto"/>
            <w:bottom w:val="none" w:sz="0" w:space="0" w:color="auto"/>
            <w:right w:val="none" w:sz="0" w:space="0" w:color="auto"/>
          </w:divBdr>
        </w:div>
        <w:div w:id="884219032">
          <w:marLeft w:val="480"/>
          <w:marRight w:val="0"/>
          <w:marTop w:val="0"/>
          <w:marBottom w:val="0"/>
          <w:divBdr>
            <w:top w:val="none" w:sz="0" w:space="0" w:color="auto"/>
            <w:left w:val="none" w:sz="0" w:space="0" w:color="auto"/>
            <w:bottom w:val="none" w:sz="0" w:space="0" w:color="auto"/>
            <w:right w:val="none" w:sz="0" w:space="0" w:color="auto"/>
          </w:divBdr>
        </w:div>
        <w:div w:id="324019357">
          <w:marLeft w:val="480"/>
          <w:marRight w:val="0"/>
          <w:marTop w:val="0"/>
          <w:marBottom w:val="0"/>
          <w:divBdr>
            <w:top w:val="none" w:sz="0" w:space="0" w:color="auto"/>
            <w:left w:val="none" w:sz="0" w:space="0" w:color="auto"/>
            <w:bottom w:val="none" w:sz="0" w:space="0" w:color="auto"/>
            <w:right w:val="none" w:sz="0" w:space="0" w:color="auto"/>
          </w:divBdr>
        </w:div>
        <w:div w:id="692271799">
          <w:marLeft w:val="480"/>
          <w:marRight w:val="0"/>
          <w:marTop w:val="0"/>
          <w:marBottom w:val="0"/>
          <w:divBdr>
            <w:top w:val="none" w:sz="0" w:space="0" w:color="auto"/>
            <w:left w:val="none" w:sz="0" w:space="0" w:color="auto"/>
            <w:bottom w:val="none" w:sz="0" w:space="0" w:color="auto"/>
            <w:right w:val="none" w:sz="0" w:space="0" w:color="auto"/>
          </w:divBdr>
        </w:div>
        <w:div w:id="191112005">
          <w:marLeft w:val="480"/>
          <w:marRight w:val="0"/>
          <w:marTop w:val="0"/>
          <w:marBottom w:val="0"/>
          <w:divBdr>
            <w:top w:val="none" w:sz="0" w:space="0" w:color="auto"/>
            <w:left w:val="none" w:sz="0" w:space="0" w:color="auto"/>
            <w:bottom w:val="none" w:sz="0" w:space="0" w:color="auto"/>
            <w:right w:val="none" w:sz="0" w:space="0" w:color="auto"/>
          </w:divBdr>
        </w:div>
        <w:div w:id="455563399">
          <w:marLeft w:val="480"/>
          <w:marRight w:val="0"/>
          <w:marTop w:val="0"/>
          <w:marBottom w:val="0"/>
          <w:divBdr>
            <w:top w:val="none" w:sz="0" w:space="0" w:color="auto"/>
            <w:left w:val="none" w:sz="0" w:space="0" w:color="auto"/>
            <w:bottom w:val="none" w:sz="0" w:space="0" w:color="auto"/>
            <w:right w:val="none" w:sz="0" w:space="0" w:color="auto"/>
          </w:divBdr>
        </w:div>
        <w:div w:id="1498375772">
          <w:marLeft w:val="480"/>
          <w:marRight w:val="0"/>
          <w:marTop w:val="0"/>
          <w:marBottom w:val="0"/>
          <w:divBdr>
            <w:top w:val="none" w:sz="0" w:space="0" w:color="auto"/>
            <w:left w:val="none" w:sz="0" w:space="0" w:color="auto"/>
            <w:bottom w:val="none" w:sz="0" w:space="0" w:color="auto"/>
            <w:right w:val="none" w:sz="0" w:space="0" w:color="auto"/>
          </w:divBdr>
        </w:div>
        <w:div w:id="1829176040">
          <w:marLeft w:val="480"/>
          <w:marRight w:val="0"/>
          <w:marTop w:val="0"/>
          <w:marBottom w:val="0"/>
          <w:divBdr>
            <w:top w:val="none" w:sz="0" w:space="0" w:color="auto"/>
            <w:left w:val="none" w:sz="0" w:space="0" w:color="auto"/>
            <w:bottom w:val="none" w:sz="0" w:space="0" w:color="auto"/>
            <w:right w:val="none" w:sz="0" w:space="0" w:color="auto"/>
          </w:divBdr>
        </w:div>
        <w:div w:id="49769439">
          <w:marLeft w:val="480"/>
          <w:marRight w:val="0"/>
          <w:marTop w:val="0"/>
          <w:marBottom w:val="0"/>
          <w:divBdr>
            <w:top w:val="none" w:sz="0" w:space="0" w:color="auto"/>
            <w:left w:val="none" w:sz="0" w:space="0" w:color="auto"/>
            <w:bottom w:val="none" w:sz="0" w:space="0" w:color="auto"/>
            <w:right w:val="none" w:sz="0" w:space="0" w:color="auto"/>
          </w:divBdr>
        </w:div>
      </w:divsChild>
    </w:div>
    <w:div w:id="1891650212">
      <w:bodyDiv w:val="1"/>
      <w:marLeft w:val="0"/>
      <w:marRight w:val="0"/>
      <w:marTop w:val="0"/>
      <w:marBottom w:val="0"/>
      <w:divBdr>
        <w:top w:val="none" w:sz="0" w:space="0" w:color="auto"/>
        <w:left w:val="none" w:sz="0" w:space="0" w:color="auto"/>
        <w:bottom w:val="none" w:sz="0" w:space="0" w:color="auto"/>
        <w:right w:val="none" w:sz="0" w:space="0" w:color="auto"/>
      </w:divBdr>
    </w:div>
    <w:div w:id="1894346958">
      <w:bodyDiv w:val="1"/>
      <w:marLeft w:val="0"/>
      <w:marRight w:val="0"/>
      <w:marTop w:val="0"/>
      <w:marBottom w:val="0"/>
      <w:divBdr>
        <w:top w:val="none" w:sz="0" w:space="0" w:color="auto"/>
        <w:left w:val="none" w:sz="0" w:space="0" w:color="auto"/>
        <w:bottom w:val="none" w:sz="0" w:space="0" w:color="auto"/>
        <w:right w:val="none" w:sz="0" w:space="0" w:color="auto"/>
      </w:divBdr>
    </w:div>
    <w:div w:id="1894416013">
      <w:bodyDiv w:val="1"/>
      <w:marLeft w:val="0"/>
      <w:marRight w:val="0"/>
      <w:marTop w:val="0"/>
      <w:marBottom w:val="0"/>
      <w:divBdr>
        <w:top w:val="none" w:sz="0" w:space="0" w:color="auto"/>
        <w:left w:val="none" w:sz="0" w:space="0" w:color="auto"/>
        <w:bottom w:val="none" w:sz="0" w:space="0" w:color="auto"/>
        <w:right w:val="none" w:sz="0" w:space="0" w:color="auto"/>
      </w:divBdr>
      <w:divsChild>
        <w:div w:id="1715037070">
          <w:marLeft w:val="480"/>
          <w:marRight w:val="0"/>
          <w:marTop w:val="0"/>
          <w:marBottom w:val="0"/>
          <w:divBdr>
            <w:top w:val="none" w:sz="0" w:space="0" w:color="auto"/>
            <w:left w:val="none" w:sz="0" w:space="0" w:color="auto"/>
            <w:bottom w:val="none" w:sz="0" w:space="0" w:color="auto"/>
            <w:right w:val="none" w:sz="0" w:space="0" w:color="auto"/>
          </w:divBdr>
        </w:div>
        <w:div w:id="1773895410">
          <w:marLeft w:val="480"/>
          <w:marRight w:val="0"/>
          <w:marTop w:val="0"/>
          <w:marBottom w:val="0"/>
          <w:divBdr>
            <w:top w:val="none" w:sz="0" w:space="0" w:color="auto"/>
            <w:left w:val="none" w:sz="0" w:space="0" w:color="auto"/>
            <w:bottom w:val="none" w:sz="0" w:space="0" w:color="auto"/>
            <w:right w:val="none" w:sz="0" w:space="0" w:color="auto"/>
          </w:divBdr>
        </w:div>
        <w:div w:id="1231115484">
          <w:marLeft w:val="480"/>
          <w:marRight w:val="0"/>
          <w:marTop w:val="0"/>
          <w:marBottom w:val="0"/>
          <w:divBdr>
            <w:top w:val="none" w:sz="0" w:space="0" w:color="auto"/>
            <w:left w:val="none" w:sz="0" w:space="0" w:color="auto"/>
            <w:bottom w:val="none" w:sz="0" w:space="0" w:color="auto"/>
            <w:right w:val="none" w:sz="0" w:space="0" w:color="auto"/>
          </w:divBdr>
        </w:div>
        <w:div w:id="175968837">
          <w:marLeft w:val="480"/>
          <w:marRight w:val="0"/>
          <w:marTop w:val="0"/>
          <w:marBottom w:val="0"/>
          <w:divBdr>
            <w:top w:val="none" w:sz="0" w:space="0" w:color="auto"/>
            <w:left w:val="none" w:sz="0" w:space="0" w:color="auto"/>
            <w:bottom w:val="none" w:sz="0" w:space="0" w:color="auto"/>
            <w:right w:val="none" w:sz="0" w:space="0" w:color="auto"/>
          </w:divBdr>
        </w:div>
        <w:div w:id="1829863191">
          <w:marLeft w:val="480"/>
          <w:marRight w:val="0"/>
          <w:marTop w:val="0"/>
          <w:marBottom w:val="0"/>
          <w:divBdr>
            <w:top w:val="none" w:sz="0" w:space="0" w:color="auto"/>
            <w:left w:val="none" w:sz="0" w:space="0" w:color="auto"/>
            <w:bottom w:val="none" w:sz="0" w:space="0" w:color="auto"/>
            <w:right w:val="none" w:sz="0" w:space="0" w:color="auto"/>
          </w:divBdr>
        </w:div>
        <w:div w:id="1242981989">
          <w:marLeft w:val="480"/>
          <w:marRight w:val="0"/>
          <w:marTop w:val="0"/>
          <w:marBottom w:val="0"/>
          <w:divBdr>
            <w:top w:val="none" w:sz="0" w:space="0" w:color="auto"/>
            <w:left w:val="none" w:sz="0" w:space="0" w:color="auto"/>
            <w:bottom w:val="none" w:sz="0" w:space="0" w:color="auto"/>
            <w:right w:val="none" w:sz="0" w:space="0" w:color="auto"/>
          </w:divBdr>
        </w:div>
        <w:div w:id="1173766843">
          <w:marLeft w:val="480"/>
          <w:marRight w:val="0"/>
          <w:marTop w:val="0"/>
          <w:marBottom w:val="0"/>
          <w:divBdr>
            <w:top w:val="none" w:sz="0" w:space="0" w:color="auto"/>
            <w:left w:val="none" w:sz="0" w:space="0" w:color="auto"/>
            <w:bottom w:val="none" w:sz="0" w:space="0" w:color="auto"/>
            <w:right w:val="none" w:sz="0" w:space="0" w:color="auto"/>
          </w:divBdr>
        </w:div>
        <w:div w:id="377048747">
          <w:marLeft w:val="480"/>
          <w:marRight w:val="0"/>
          <w:marTop w:val="0"/>
          <w:marBottom w:val="0"/>
          <w:divBdr>
            <w:top w:val="none" w:sz="0" w:space="0" w:color="auto"/>
            <w:left w:val="none" w:sz="0" w:space="0" w:color="auto"/>
            <w:bottom w:val="none" w:sz="0" w:space="0" w:color="auto"/>
            <w:right w:val="none" w:sz="0" w:space="0" w:color="auto"/>
          </w:divBdr>
        </w:div>
        <w:div w:id="531302597">
          <w:marLeft w:val="480"/>
          <w:marRight w:val="0"/>
          <w:marTop w:val="0"/>
          <w:marBottom w:val="0"/>
          <w:divBdr>
            <w:top w:val="none" w:sz="0" w:space="0" w:color="auto"/>
            <w:left w:val="none" w:sz="0" w:space="0" w:color="auto"/>
            <w:bottom w:val="none" w:sz="0" w:space="0" w:color="auto"/>
            <w:right w:val="none" w:sz="0" w:space="0" w:color="auto"/>
          </w:divBdr>
        </w:div>
        <w:div w:id="43214440">
          <w:marLeft w:val="480"/>
          <w:marRight w:val="0"/>
          <w:marTop w:val="0"/>
          <w:marBottom w:val="0"/>
          <w:divBdr>
            <w:top w:val="none" w:sz="0" w:space="0" w:color="auto"/>
            <w:left w:val="none" w:sz="0" w:space="0" w:color="auto"/>
            <w:bottom w:val="none" w:sz="0" w:space="0" w:color="auto"/>
            <w:right w:val="none" w:sz="0" w:space="0" w:color="auto"/>
          </w:divBdr>
        </w:div>
        <w:div w:id="992872774">
          <w:marLeft w:val="480"/>
          <w:marRight w:val="0"/>
          <w:marTop w:val="0"/>
          <w:marBottom w:val="0"/>
          <w:divBdr>
            <w:top w:val="none" w:sz="0" w:space="0" w:color="auto"/>
            <w:left w:val="none" w:sz="0" w:space="0" w:color="auto"/>
            <w:bottom w:val="none" w:sz="0" w:space="0" w:color="auto"/>
            <w:right w:val="none" w:sz="0" w:space="0" w:color="auto"/>
          </w:divBdr>
        </w:div>
        <w:div w:id="1369181401">
          <w:marLeft w:val="480"/>
          <w:marRight w:val="0"/>
          <w:marTop w:val="0"/>
          <w:marBottom w:val="0"/>
          <w:divBdr>
            <w:top w:val="none" w:sz="0" w:space="0" w:color="auto"/>
            <w:left w:val="none" w:sz="0" w:space="0" w:color="auto"/>
            <w:bottom w:val="none" w:sz="0" w:space="0" w:color="auto"/>
            <w:right w:val="none" w:sz="0" w:space="0" w:color="auto"/>
          </w:divBdr>
        </w:div>
        <w:div w:id="1780639377">
          <w:marLeft w:val="480"/>
          <w:marRight w:val="0"/>
          <w:marTop w:val="0"/>
          <w:marBottom w:val="0"/>
          <w:divBdr>
            <w:top w:val="none" w:sz="0" w:space="0" w:color="auto"/>
            <w:left w:val="none" w:sz="0" w:space="0" w:color="auto"/>
            <w:bottom w:val="none" w:sz="0" w:space="0" w:color="auto"/>
            <w:right w:val="none" w:sz="0" w:space="0" w:color="auto"/>
          </w:divBdr>
        </w:div>
        <w:div w:id="1881357242">
          <w:marLeft w:val="480"/>
          <w:marRight w:val="0"/>
          <w:marTop w:val="0"/>
          <w:marBottom w:val="0"/>
          <w:divBdr>
            <w:top w:val="none" w:sz="0" w:space="0" w:color="auto"/>
            <w:left w:val="none" w:sz="0" w:space="0" w:color="auto"/>
            <w:bottom w:val="none" w:sz="0" w:space="0" w:color="auto"/>
            <w:right w:val="none" w:sz="0" w:space="0" w:color="auto"/>
          </w:divBdr>
        </w:div>
        <w:div w:id="1532570750">
          <w:marLeft w:val="480"/>
          <w:marRight w:val="0"/>
          <w:marTop w:val="0"/>
          <w:marBottom w:val="0"/>
          <w:divBdr>
            <w:top w:val="none" w:sz="0" w:space="0" w:color="auto"/>
            <w:left w:val="none" w:sz="0" w:space="0" w:color="auto"/>
            <w:bottom w:val="none" w:sz="0" w:space="0" w:color="auto"/>
            <w:right w:val="none" w:sz="0" w:space="0" w:color="auto"/>
          </w:divBdr>
        </w:div>
        <w:div w:id="1972511064">
          <w:marLeft w:val="480"/>
          <w:marRight w:val="0"/>
          <w:marTop w:val="0"/>
          <w:marBottom w:val="0"/>
          <w:divBdr>
            <w:top w:val="none" w:sz="0" w:space="0" w:color="auto"/>
            <w:left w:val="none" w:sz="0" w:space="0" w:color="auto"/>
            <w:bottom w:val="none" w:sz="0" w:space="0" w:color="auto"/>
            <w:right w:val="none" w:sz="0" w:space="0" w:color="auto"/>
          </w:divBdr>
        </w:div>
        <w:div w:id="1199129462">
          <w:marLeft w:val="480"/>
          <w:marRight w:val="0"/>
          <w:marTop w:val="0"/>
          <w:marBottom w:val="0"/>
          <w:divBdr>
            <w:top w:val="none" w:sz="0" w:space="0" w:color="auto"/>
            <w:left w:val="none" w:sz="0" w:space="0" w:color="auto"/>
            <w:bottom w:val="none" w:sz="0" w:space="0" w:color="auto"/>
            <w:right w:val="none" w:sz="0" w:space="0" w:color="auto"/>
          </w:divBdr>
        </w:div>
        <w:div w:id="280303366">
          <w:marLeft w:val="480"/>
          <w:marRight w:val="0"/>
          <w:marTop w:val="0"/>
          <w:marBottom w:val="0"/>
          <w:divBdr>
            <w:top w:val="none" w:sz="0" w:space="0" w:color="auto"/>
            <w:left w:val="none" w:sz="0" w:space="0" w:color="auto"/>
            <w:bottom w:val="none" w:sz="0" w:space="0" w:color="auto"/>
            <w:right w:val="none" w:sz="0" w:space="0" w:color="auto"/>
          </w:divBdr>
        </w:div>
        <w:div w:id="1350185183">
          <w:marLeft w:val="480"/>
          <w:marRight w:val="0"/>
          <w:marTop w:val="0"/>
          <w:marBottom w:val="0"/>
          <w:divBdr>
            <w:top w:val="none" w:sz="0" w:space="0" w:color="auto"/>
            <w:left w:val="none" w:sz="0" w:space="0" w:color="auto"/>
            <w:bottom w:val="none" w:sz="0" w:space="0" w:color="auto"/>
            <w:right w:val="none" w:sz="0" w:space="0" w:color="auto"/>
          </w:divBdr>
        </w:div>
      </w:divsChild>
    </w:div>
    <w:div w:id="1897203923">
      <w:bodyDiv w:val="1"/>
      <w:marLeft w:val="0"/>
      <w:marRight w:val="0"/>
      <w:marTop w:val="0"/>
      <w:marBottom w:val="0"/>
      <w:divBdr>
        <w:top w:val="none" w:sz="0" w:space="0" w:color="auto"/>
        <w:left w:val="none" w:sz="0" w:space="0" w:color="auto"/>
        <w:bottom w:val="none" w:sz="0" w:space="0" w:color="auto"/>
        <w:right w:val="none" w:sz="0" w:space="0" w:color="auto"/>
      </w:divBdr>
      <w:divsChild>
        <w:div w:id="1298533056">
          <w:marLeft w:val="480"/>
          <w:marRight w:val="0"/>
          <w:marTop w:val="0"/>
          <w:marBottom w:val="0"/>
          <w:divBdr>
            <w:top w:val="none" w:sz="0" w:space="0" w:color="auto"/>
            <w:left w:val="none" w:sz="0" w:space="0" w:color="auto"/>
            <w:bottom w:val="none" w:sz="0" w:space="0" w:color="auto"/>
            <w:right w:val="none" w:sz="0" w:space="0" w:color="auto"/>
          </w:divBdr>
        </w:div>
        <w:div w:id="89664037">
          <w:marLeft w:val="480"/>
          <w:marRight w:val="0"/>
          <w:marTop w:val="0"/>
          <w:marBottom w:val="0"/>
          <w:divBdr>
            <w:top w:val="none" w:sz="0" w:space="0" w:color="auto"/>
            <w:left w:val="none" w:sz="0" w:space="0" w:color="auto"/>
            <w:bottom w:val="none" w:sz="0" w:space="0" w:color="auto"/>
            <w:right w:val="none" w:sz="0" w:space="0" w:color="auto"/>
          </w:divBdr>
        </w:div>
        <w:div w:id="1498495166">
          <w:marLeft w:val="480"/>
          <w:marRight w:val="0"/>
          <w:marTop w:val="0"/>
          <w:marBottom w:val="0"/>
          <w:divBdr>
            <w:top w:val="none" w:sz="0" w:space="0" w:color="auto"/>
            <w:left w:val="none" w:sz="0" w:space="0" w:color="auto"/>
            <w:bottom w:val="none" w:sz="0" w:space="0" w:color="auto"/>
            <w:right w:val="none" w:sz="0" w:space="0" w:color="auto"/>
          </w:divBdr>
        </w:div>
        <w:div w:id="2088573991">
          <w:marLeft w:val="480"/>
          <w:marRight w:val="0"/>
          <w:marTop w:val="0"/>
          <w:marBottom w:val="0"/>
          <w:divBdr>
            <w:top w:val="none" w:sz="0" w:space="0" w:color="auto"/>
            <w:left w:val="none" w:sz="0" w:space="0" w:color="auto"/>
            <w:bottom w:val="none" w:sz="0" w:space="0" w:color="auto"/>
            <w:right w:val="none" w:sz="0" w:space="0" w:color="auto"/>
          </w:divBdr>
        </w:div>
        <w:div w:id="610625044">
          <w:marLeft w:val="480"/>
          <w:marRight w:val="0"/>
          <w:marTop w:val="0"/>
          <w:marBottom w:val="0"/>
          <w:divBdr>
            <w:top w:val="none" w:sz="0" w:space="0" w:color="auto"/>
            <w:left w:val="none" w:sz="0" w:space="0" w:color="auto"/>
            <w:bottom w:val="none" w:sz="0" w:space="0" w:color="auto"/>
            <w:right w:val="none" w:sz="0" w:space="0" w:color="auto"/>
          </w:divBdr>
        </w:div>
        <w:div w:id="839927888">
          <w:marLeft w:val="480"/>
          <w:marRight w:val="0"/>
          <w:marTop w:val="0"/>
          <w:marBottom w:val="0"/>
          <w:divBdr>
            <w:top w:val="none" w:sz="0" w:space="0" w:color="auto"/>
            <w:left w:val="none" w:sz="0" w:space="0" w:color="auto"/>
            <w:bottom w:val="none" w:sz="0" w:space="0" w:color="auto"/>
            <w:right w:val="none" w:sz="0" w:space="0" w:color="auto"/>
          </w:divBdr>
        </w:div>
        <w:div w:id="1191184525">
          <w:marLeft w:val="480"/>
          <w:marRight w:val="0"/>
          <w:marTop w:val="0"/>
          <w:marBottom w:val="0"/>
          <w:divBdr>
            <w:top w:val="none" w:sz="0" w:space="0" w:color="auto"/>
            <w:left w:val="none" w:sz="0" w:space="0" w:color="auto"/>
            <w:bottom w:val="none" w:sz="0" w:space="0" w:color="auto"/>
            <w:right w:val="none" w:sz="0" w:space="0" w:color="auto"/>
          </w:divBdr>
        </w:div>
        <w:div w:id="49309924">
          <w:marLeft w:val="480"/>
          <w:marRight w:val="0"/>
          <w:marTop w:val="0"/>
          <w:marBottom w:val="0"/>
          <w:divBdr>
            <w:top w:val="none" w:sz="0" w:space="0" w:color="auto"/>
            <w:left w:val="none" w:sz="0" w:space="0" w:color="auto"/>
            <w:bottom w:val="none" w:sz="0" w:space="0" w:color="auto"/>
            <w:right w:val="none" w:sz="0" w:space="0" w:color="auto"/>
          </w:divBdr>
        </w:div>
        <w:div w:id="694768178">
          <w:marLeft w:val="480"/>
          <w:marRight w:val="0"/>
          <w:marTop w:val="0"/>
          <w:marBottom w:val="0"/>
          <w:divBdr>
            <w:top w:val="none" w:sz="0" w:space="0" w:color="auto"/>
            <w:left w:val="none" w:sz="0" w:space="0" w:color="auto"/>
            <w:bottom w:val="none" w:sz="0" w:space="0" w:color="auto"/>
            <w:right w:val="none" w:sz="0" w:space="0" w:color="auto"/>
          </w:divBdr>
        </w:div>
        <w:div w:id="1920560836">
          <w:marLeft w:val="480"/>
          <w:marRight w:val="0"/>
          <w:marTop w:val="0"/>
          <w:marBottom w:val="0"/>
          <w:divBdr>
            <w:top w:val="none" w:sz="0" w:space="0" w:color="auto"/>
            <w:left w:val="none" w:sz="0" w:space="0" w:color="auto"/>
            <w:bottom w:val="none" w:sz="0" w:space="0" w:color="auto"/>
            <w:right w:val="none" w:sz="0" w:space="0" w:color="auto"/>
          </w:divBdr>
        </w:div>
      </w:divsChild>
    </w:div>
    <w:div w:id="1898278563">
      <w:bodyDiv w:val="1"/>
      <w:marLeft w:val="0"/>
      <w:marRight w:val="0"/>
      <w:marTop w:val="0"/>
      <w:marBottom w:val="0"/>
      <w:divBdr>
        <w:top w:val="none" w:sz="0" w:space="0" w:color="auto"/>
        <w:left w:val="none" w:sz="0" w:space="0" w:color="auto"/>
        <w:bottom w:val="none" w:sz="0" w:space="0" w:color="auto"/>
        <w:right w:val="none" w:sz="0" w:space="0" w:color="auto"/>
      </w:divBdr>
    </w:div>
    <w:div w:id="1900745670">
      <w:bodyDiv w:val="1"/>
      <w:marLeft w:val="0"/>
      <w:marRight w:val="0"/>
      <w:marTop w:val="0"/>
      <w:marBottom w:val="0"/>
      <w:divBdr>
        <w:top w:val="none" w:sz="0" w:space="0" w:color="auto"/>
        <w:left w:val="none" w:sz="0" w:space="0" w:color="auto"/>
        <w:bottom w:val="none" w:sz="0" w:space="0" w:color="auto"/>
        <w:right w:val="none" w:sz="0" w:space="0" w:color="auto"/>
      </w:divBdr>
    </w:div>
    <w:div w:id="1901623811">
      <w:bodyDiv w:val="1"/>
      <w:marLeft w:val="0"/>
      <w:marRight w:val="0"/>
      <w:marTop w:val="0"/>
      <w:marBottom w:val="0"/>
      <w:divBdr>
        <w:top w:val="none" w:sz="0" w:space="0" w:color="auto"/>
        <w:left w:val="none" w:sz="0" w:space="0" w:color="auto"/>
        <w:bottom w:val="none" w:sz="0" w:space="0" w:color="auto"/>
        <w:right w:val="none" w:sz="0" w:space="0" w:color="auto"/>
      </w:divBdr>
    </w:div>
    <w:div w:id="1903519556">
      <w:bodyDiv w:val="1"/>
      <w:marLeft w:val="0"/>
      <w:marRight w:val="0"/>
      <w:marTop w:val="0"/>
      <w:marBottom w:val="0"/>
      <w:divBdr>
        <w:top w:val="none" w:sz="0" w:space="0" w:color="auto"/>
        <w:left w:val="none" w:sz="0" w:space="0" w:color="auto"/>
        <w:bottom w:val="none" w:sz="0" w:space="0" w:color="auto"/>
        <w:right w:val="none" w:sz="0" w:space="0" w:color="auto"/>
      </w:divBdr>
    </w:div>
    <w:div w:id="1906799886">
      <w:bodyDiv w:val="1"/>
      <w:marLeft w:val="0"/>
      <w:marRight w:val="0"/>
      <w:marTop w:val="0"/>
      <w:marBottom w:val="0"/>
      <w:divBdr>
        <w:top w:val="none" w:sz="0" w:space="0" w:color="auto"/>
        <w:left w:val="none" w:sz="0" w:space="0" w:color="auto"/>
        <w:bottom w:val="none" w:sz="0" w:space="0" w:color="auto"/>
        <w:right w:val="none" w:sz="0" w:space="0" w:color="auto"/>
      </w:divBdr>
    </w:div>
    <w:div w:id="1907842052">
      <w:bodyDiv w:val="1"/>
      <w:marLeft w:val="0"/>
      <w:marRight w:val="0"/>
      <w:marTop w:val="0"/>
      <w:marBottom w:val="0"/>
      <w:divBdr>
        <w:top w:val="none" w:sz="0" w:space="0" w:color="auto"/>
        <w:left w:val="none" w:sz="0" w:space="0" w:color="auto"/>
        <w:bottom w:val="none" w:sz="0" w:space="0" w:color="auto"/>
        <w:right w:val="none" w:sz="0" w:space="0" w:color="auto"/>
      </w:divBdr>
    </w:div>
    <w:div w:id="1911957525">
      <w:bodyDiv w:val="1"/>
      <w:marLeft w:val="0"/>
      <w:marRight w:val="0"/>
      <w:marTop w:val="0"/>
      <w:marBottom w:val="0"/>
      <w:divBdr>
        <w:top w:val="none" w:sz="0" w:space="0" w:color="auto"/>
        <w:left w:val="none" w:sz="0" w:space="0" w:color="auto"/>
        <w:bottom w:val="none" w:sz="0" w:space="0" w:color="auto"/>
        <w:right w:val="none" w:sz="0" w:space="0" w:color="auto"/>
      </w:divBdr>
    </w:div>
    <w:div w:id="1919901012">
      <w:bodyDiv w:val="1"/>
      <w:marLeft w:val="0"/>
      <w:marRight w:val="0"/>
      <w:marTop w:val="0"/>
      <w:marBottom w:val="0"/>
      <w:divBdr>
        <w:top w:val="none" w:sz="0" w:space="0" w:color="auto"/>
        <w:left w:val="none" w:sz="0" w:space="0" w:color="auto"/>
        <w:bottom w:val="none" w:sz="0" w:space="0" w:color="auto"/>
        <w:right w:val="none" w:sz="0" w:space="0" w:color="auto"/>
      </w:divBdr>
    </w:div>
    <w:div w:id="1922715856">
      <w:bodyDiv w:val="1"/>
      <w:marLeft w:val="0"/>
      <w:marRight w:val="0"/>
      <w:marTop w:val="0"/>
      <w:marBottom w:val="0"/>
      <w:divBdr>
        <w:top w:val="none" w:sz="0" w:space="0" w:color="auto"/>
        <w:left w:val="none" w:sz="0" w:space="0" w:color="auto"/>
        <w:bottom w:val="none" w:sz="0" w:space="0" w:color="auto"/>
        <w:right w:val="none" w:sz="0" w:space="0" w:color="auto"/>
      </w:divBdr>
    </w:div>
    <w:div w:id="1923560503">
      <w:bodyDiv w:val="1"/>
      <w:marLeft w:val="0"/>
      <w:marRight w:val="0"/>
      <w:marTop w:val="0"/>
      <w:marBottom w:val="0"/>
      <w:divBdr>
        <w:top w:val="none" w:sz="0" w:space="0" w:color="auto"/>
        <w:left w:val="none" w:sz="0" w:space="0" w:color="auto"/>
        <w:bottom w:val="none" w:sz="0" w:space="0" w:color="auto"/>
        <w:right w:val="none" w:sz="0" w:space="0" w:color="auto"/>
      </w:divBdr>
    </w:div>
    <w:div w:id="1924334295">
      <w:bodyDiv w:val="1"/>
      <w:marLeft w:val="0"/>
      <w:marRight w:val="0"/>
      <w:marTop w:val="0"/>
      <w:marBottom w:val="0"/>
      <w:divBdr>
        <w:top w:val="none" w:sz="0" w:space="0" w:color="auto"/>
        <w:left w:val="none" w:sz="0" w:space="0" w:color="auto"/>
        <w:bottom w:val="none" w:sz="0" w:space="0" w:color="auto"/>
        <w:right w:val="none" w:sz="0" w:space="0" w:color="auto"/>
      </w:divBdr>
    </w:div>
    <w:div w:id="1929388749">
      <w:bodyDiv w:val="1"/>
      <w:marLeft w:val="0"/>
      <w:marRight w:val="0"/>
      <w:marTop w:val="0"/>
      <w:marBottom w:val="0"/>
      <w:divBdr>
        <w:top w:val="none" w:sz="0" w:space="0" w:color="auto"/>
        <w:left w:val="none" w:sz="0" w:space="0" w:color="auto"/>
        <w:bottom w:val="none" w:sz="0" w:space="0" w:color="auto"/>
        <w:right w:val="none" w:sz="0" w:space="0" w:color="auto"/>
      </w:divBdr>
    </w:div>
    <w:div w:id="1930120018">
      <w:bodyDiv w:val="1"/>
      <w:marLeft w:val="0"/>
      <w:marRight w:val="0"/>
      <w:marTop w:val="0"/>
      <w:marBottom w:val="0"/>
      <w:divBdr>
        <w:top w:val="none" w:sz="0" w:space="0" w:color="auto"/>
        <w:left w:val="none" w:sz="0" w:space="0" w:color="auto"/>
        <w:bottom w:val="none" w:sz="0" w:space="0" w:color="auto"/>
        <w:right w:val="none" w:sz="0" w:space="0" w:color="auto"/>
      </w:divBdr>
    </w:div>
    <w:div w:id="1930503198">
      <w:bodyDiv w:val="1"/>
      <w:marLeft w:val="0"/>
      <w:marRight w:val="0"/>
      <w:marTop w:val="0"/>
      <w:marBottom w:val="0"/>
      <w:divBdr>
        <w:top w:val="none" w:sz="0" w:space="0" w:color="auto"/>
        <w:left w:val="none" w:sz="0" w:space="0" w:color="auto"/>
        <w:bottom w:val="none" w:sz="0" w:space="0" w:color="auto"/>
        <w:right w:val="none" w:sz="0" w:space="0" w:color="auto"/>
      </w:divBdr>
    </w:div>
    <w:div w:id="1931625061">
      <w:bodyDiv w:val="1"/>
      <w:marLeft w:val="0"/>
      <w:marRight w:val="0"/>
      <w:marTop w:val="0"/>
      <w:marBottom w:val="0"/>
      <w:divBdr>
        <w:top w:val="none" w:sz="0" w:space="0" w:color="auto"/>
        <w:left w:val="none" w:sz="0" w:space="0" w:color="auto"/>
        <w:bottom w:val="none" w:sz="0" w:space="0" w:color="auto"/>
        <w:right w:val="none" w:sz="0" w:space="0" w:color="auto"/>
      </w:divBdr>
    </w:div>
    <w:div w:id="1936598319">
      <w:bodyDiv w:val="1"/>
      <w:marLeft w:val="0"/>
      <w:marRight w:val="0"/>
      <w:marTop w:val="0"/>
      <w:marBottom w:val="0"/>
      <w:divBdr>
        <w:top w:val="none" w:sz="0" w:space="0" w:color="auto"/>
        <w:left w:val="none" w:sz="0" w:space="0" w:color="auto"/>
        <w:bottom w:val="none" w:sz="0" w:space="0" w:color="auto"/>
        <w:right w:val="none" w:sz="0" w:space="0" w:color="auto"/>
      </w:divBdr>
    </w:div>
    <w:div w:id="1937637687">
      <w:bodyDiv w:val="1"/>
      <w:marLeft w:val="0"/>
      <w:marRight w:val="0"/>
      <w:marTop w:val="0"/>
      <w:marBottom w:val="0"/>
      <w:divBdr>
        <w:top w:val="none" w:sz="0" w:space="0" w:color="auto"/>
        <w:left w:val="none" w:sz="0" w:space="0" w:color="auto"/>
        <w:bottom w:val="none" w:sz="0" w:space="0" w:color="auto"/>
        <w:right w:val="none" w:sz="0" w:space="0" w:color="auto"/>
      </w:divBdr>
    </w:div>
    <w:div w:id="1938783179">
      <w:bodyDiv w:val="1"/>
      <w:marLeft w:val="0"/>
      <w:marRight w:val="0"/>
      <w:marTop w:val="0"/>
      <w:marBottom w:val="0"/>
      <w:divBdr>
        <w:top w:val="none" w:sz="0" w:space="0" w:color="auto"/>
        <w:left w:val="none" w:sz="0" w:space="0" w:color="auto"/>
        <w:bottom w:val="none" w:sz="0" w:space="0" w:color="auto"/>
        <w:right w:val="none" w:sz="0" w:space="0" w:color="auto"/>
      </w:divBdr>
    </w:div>
    <w:div w:id="1939293780">
      <w:bodyDiv w:val="1"/>
      <w:marLeft w:val="0"/>
      <w:marRight w:val="0"/>
      <w:marTop w:val="0"/>
      <w:marBottom w:val="0"/>
      <w:divBdr>
        <w:top w:val="none" w:sz="0" w:space="0" w:color="auto"/>
        <w:left w:val="none" w:sz="0" w:space="0" w:color="auto"/>
        <w:bottom w:val="none" w:sz="0" w:space="0" w:color="auto"/>
        <w:right w:val="none" w:sz="0" w:space="0" w:color="auto"/>
      </w:divBdr>
    </w:div>
    <w:div w:id="1941792459">
      <w:bodyDiv w:val="1"/>
      <w:marLeft w:val="0"/>
      <w:marRight w:val="0"/>
      <w:marTop w:val="0"/>
      <w:marBottom w:val="0"/>
      <w:divBdr>
        <w:top w:val="none" w:sz="0" w:space="0" w:color="auto"/>
        <w:left w:val="none" w:sz="0" w:space="0" w:color="auto"/>
        <w:bottom w:val="none" w:sz="0" w:space="0" w:color="auto"/>
        <w:right w:val="none" w:sz="0" w:space="0" w:color="auto"/>
      </w:divBdr>
    </w:div>
    <w:div w:id="1942176023">
      <w:bodyDiv w:val="1"/>
      <w:marLeft w:val="0"/>
      <w:marRight w:val="0"/>
      <w:marTop w:val="0"/>
      <w:marBottom w:val="0"/>
      <w:divBdr>
        <w:top w:val="none" w:sz="0" w:space="0" w:color="auto"/>
        <w:left w:val="none" w:sz="0" w:space="0" w:color="auto"/>
        <w:bottom w:val="none" w:sz="0" w:space="0" w:color="auto"/>
        <w:right w:val="none" w:sz="0" w:space="0" w:color="auto"/>
      </w:divBdr>
      <w:divsChild>
        <w:div w:id="1718317211">
          <w:marLeft w:val="480"/>
          <w:marRight w:val="0"/>
          <w:marTop w:val="0"/>
          <w:marBottom w:val="0"/>
          <w:divBdr>
            <w:top w:val="none" w:sz="0" w:space="0" w:color="auto"/>
            <w:left w:val="none" w:sz="0" w:space="0" w:color="auto"/>
            <w:bottom w:val="none" w:sz="0" w:space="0" w:color="auto"/>
            <w:right w:val="none" w:sz="0" w:space="0" w:color="auto"/>
          </w:divBdr>
        </w:div>
        <w:div w:id="457572999">
          <w:marLeft w:val="480"/>
          <w:marRight w:val="0"/>
          <w:marTop w:val="0"/>
          <w:marBottom w:val="0"/>
          <w:divBdr>
            <w:top w:val="none" w:sz="0" w:space="0" w:color="auto"/>
            <w:left w:val="none" w:sz="0" w:space="0" w:color="auto"/>
            <w:bottom w:val="none" w:sz="0" w:space="0" w:color="auto"/>
            <w:right w:val="none" w:sz="0" w:space="0" w:color="auto"/>
          </w:divBdr>
        </w:div>
        <w:div w:id="149373771">
          <w:marLeft w:val="480"/>
          <w:marRight w:val="0"/>
          <w:marTop w:val="0"/>
          <w:marBottom w:val="0"/>
          <w:divBdr>
            <w:top w:val="none" w:sz="0" w:space="0" w:color="auto"/>
            <w:left w:val="none" w:sz="0" w:space="0" w:color="auto"/>
            <w:bottom w:val="none" w:sz="0" w:space="0" w:color="auto"/>
            <w:right w:val="none" w:sz="0" w:space="0" w:color="auto"/>
          </w:divBdr>
        </w:div>
        <w:div w:id="794102962">
          <w:marLeft w:val="480"/>
          <w:marRight w:val="0"/>
          <w:marTop w:val="0"/>
          <w:marBottom w:val="0"/>
          <w:divBdr>
            <w:top w:val="none" w:sz="0" w:space="0" w:color="auto"/>
            <w:left w:val="none" w:sz="0" w:space="0" w:color="auto"/>
            <w:bottom w:val="none" w:sz="0" w:space="0" w:color="auto"/>
            <w:right w:val="none" w:sz="0" w:space="0" w:color="auto"/>
          </w:divBdr>
        </w:div>
        <w:div w:id="567156721">
          <w:marLeft w:val="480"/>
          <w:marRight w:val="0"/>
          <w:marTop w:val="0"/>
          <w:marBottom w:val="0"/>
          <w:divBdr>
            <w:top w:val="none" w:sz="0" w:space="0" w:color="auto"/>
            <w:left w:val="none" w:sz="0" w:space="0" w:color="auto"/>
            <w:bottom w:val="none" w:sz="0" w:space="0" w:color="auto"/>
            <w:right w:val="none" w:sz="0" w:space="0" w:color="auto"/>
          </w:divBdr>
        </w:div>
        <w:div w:id="1930460670">
          <w:marLeft w:val="480"/>
          <w:marRight w:val="0"/>
          <w:marTop w:val="0"/>
          <w:marBottom w:val="0"/>
          <w:divBdr>
            <w:top w:val="none" w:sz="0" w:space="0" w:color="auto"/>
            <w:left w:val="none" w:sz="0" w:space="0" w:color="auto"/>
            <w:bottom w:val="none" w:sz="0" w:space="0" w:color="auto"/>
            <w:right w:val="none" w:sz="0" w:space="0" w:color="auto"/>
          </w:divBdr>
        </w:div>
        <w:div w:id="954410633">
          <w:marLeft w:val="480"/>
          <w:marRight w:val="0"/>
          <w:marTop w:val="0"/>
          <w:marBottom w:val="0"/>
          <w:divBdr>
            <w:top w:val="none" w:sz="0" w:space="0" w:color="auto"/>
            <w:left w:val="none" w:sz="0" w:space="0" w:color="auto"/>
            <w:bottom w:val="none" w:sz="0" w:space="0" w:color="auto"/>
            <w:right w:val="none" w:sz="0" w:space="0" w:color="auto"/>
          </w:divBdr>
        </w:div>
        <w:div w:id="1687828236">
          <w:marLeft w:val="480"/>
          <w:marRight w:val="0"/>
          <w:marTop w:val="0"/>
          <w:marBottom w:val="0"/>
          <w:divBdr>
            <w:top w:val="none" w:sz="0" w:space="0" w:color="auto"/>
            <w:left w:val="none" w:sz="0" w:space="0" w:color="auto"/>
            <w:bottom w:val="none" w:sz="0" w:space="0" w:color="auto"/>
            <w:right w:val="none" w:sz="0" w:space="0" w:color="auto"/>
          </w:divBdr>
        </w:div>
        <w:div w:id="1528367100">
          <w:marLeft w:val="480"/>
          <w:marRight w:val="0"/>
          <w:marTop w:val="0"/>
          <w:marBottom w:val="0"/>
          <w:divBdr>
            <w:top w:val="none" w:sz="0" w:space="0" w:color="auto"/>
            <w:left w:val="none" w:sz="0" w:space="0" w:color="auto"/>
            <w:bottom w:val="none" w:sz="0" w:space="0" w:color="auto"/>
            <w:right w:val="none" w:sz="0" w:space="0" w:color="auto"/>
          </w:divBdr>
        </w:div>
        <w:div w:id="1554803605">
          <w:marLeft w:val="480"/>
          <w:marRight w:val="0"/>
          <w:marTop w:val="0"/>
          <w:marBottom w:val="0"/>
          <w:divBdr>
            <w:top w:val="none" w:sz="0" w:space="0" w:color="auto"/>
            <w:left w:val="none" w:sz="0" w:space="0" w:color="auto"/>
            <w:bottom w:val="none" w:sz="0" w:space="0" w:color="auto"/>
            <w:right w:val="none" w:sz="0" w:space="0" w:color="auto"/>
          </w:divBdr>
        </w:div>
        <w:div w:id="1764955676">
          <w:marLeft w:val="480"/>
          <w:marRight w:val="0"/>
          <w:marTop w:val="0"/>
          <w:marBottom w:val="0"/>
          <w:divBdr>
            <w:top w:val="none" w:sz="0" w:space="0" w:color="auto"/>
            <w:left w:val="none" w:sz="0" w:space="0" w:color="auto"/>
            <w:bottom w:val="none" w:sz="0" w:space="0" w:color="auto"/>
            <w:right w:val="none" w:sz="0" w:space="0" w:color="auto"/>
          </w:divBdr>
        </w:div>
        <w:div w:id="972324402">
          <w:marLeft w:val="480"/>
          <w:marRight w:val="0"/>
          <w:marTop w:val="0"/>
          <w:marBottom w:val="0"/>
          <w:divBdr>
            <w:top w:val="none" w:sz="0" w:space="0" w:color="auto"/>
            <w:left w:val="none" w:sz="0" w:space="0" w:color="auto"/>
            <w:bottom w:val="none" w:sz="0" w:space="0" w:color="auto"/>
            <w:right w:val="none" w:sz="0" w:space="0" w:color="auto"/>
          </w:divBdr>
        </w:div>
      </w:divsChild>
    </w:div>
    <w:div w:id="1946383612">
      <w:bodyDiv w:val="1"/>
      <w:marLeft w:val="0"/>
      <w:marRight w:val="0"/>
      <w:marTop w:val="0"/>
      <w:marBottom w:val="0"/>
      <w:divBdr>
        <w:top w:val="none" w:sz="0" w:space="0" w:color="auto"/>
        <w:left w:val="none" w:sz="0" w:space="0" w:color="auto"/>
        <w:bottom w:val="none" w:sz="0" w:space="0" w:color="auto"/>
        <w:right w:val="none" w:sz="0" w:space="0" w:color="auto"/>
      </w:divBdr>
    </w:div>
    <w:div w:id="1946883592">
      <w:bodyDiv w:val="1"/>
      <w:marLeft w:val="0"/>
      <w:marRight w:val="0"/>
      <w:marTop w:val="0"/>
      <w:marBottom w:val="0"/>
      <w:divBdr>
        <w:top w:val="none" w:sz="0" w:space="0" w:color="auto"/>
        <w:left w:val="none" w:sz="0" w:space="0" w:color="auto"/>
        <w:bottom w:val="none" w:sz="0" w:space="0" w:color="auto"/>
        <w:right w:val="none" w:sz="0" w:space="0" w:color="auto"/>
      </w:divBdr>
    </w:div>
    <w:div w:id="1949121619">
      <w:bodyDiv w:val="1"/>
      <w:marLeft w:val="0"/>
      <w:marRight w:val="0"/>
      <w:marTop w:val="0"/>
      <w:marBottom w:val="0"/>
      <w:divBdr>
        <w:top w:val="none" w:sz="0" w:space="0" w:color="auto"/>
        <w:left w:val="none" w:sz="0" w:space="0" w:color="auto"/>
        <w:bottom w:val="none" w:sz="0" w:space="0" w:color="auto"/>
        <w:right w:val="none" w:sz="0" w:space="0" w:color="auto"/>
      </w:divBdr>
    </w:div>
    <w:div w:id="1949969353">
      <w:bodyDiv w:val="1"/>
      <w:marLeft w:val="0"/>
      <w:marRight w:val="0"/>
      <w:marTop w:val="0"/>
      <w:marBottom w:val="0"/>
      <w:divBdr>
        <w:top w:val="none" w:sz="0" w:space="0" w:color="auto"/>
        <w:left w:val="none" w:sz="0" w:space="0" w:color="auto"/>
        <w:bottom w:val="none" w:sz="0" w:space="0" w:color="auto"/>
        <w:right w:val="none" w:sz="0" w:space="0" w:color="auto"/>
      </w:divBdr>
    </w:div>
    <w:div w:id="1952320922">
      <w:bodyDiv w:val="1"/>
      <w:marLeft w:val="0"/>
      <w:marRight w:val="0"/>
      <w:marTop w:val="0"/>
      <w:marBottom w:val="0"/>
      <w:divBdr>
        <w:top w:val="none" w:sz="0" w:space="0" w:color="auto"/>
        <w:left w:val="none" w:sz="0" w:space="0" w:color="auto"/>
        <w:bottom w:val="none" w:sz="0" w:space="0" w:color="auto"/>
        <w:right w:val="none" w:sz="0" w:space="0" w:color="auto"/>
      </w:divBdr>
    </w:div>
    <w:div w:id="1953199151">
      <w:bodyDiv w:val="1"/>
      <w:marLeft w:val="0"/>
      <w:marRight w:val="0"/>
      <w:marTop w:val="0"/>
      <w:marBottom w:val="0"/>
      <w:divBdr>
        <w:top w:val="none" w:sz="0" w:space="0" w:color="auto"/>
        <w:left w:val="none" w:sz="0" w:space="0" w:color="auto"/>
        <w:bottom w:val="none" w:sz="0" w:space="0" w:color="auto"/>
        <w:right w:val="none" w:sz="0" w:space="0" w:color="auto"/>
      </w:divBdr>
    </w:div>
    <w:div w:id="1959296166">
      <w:bodyDiv w:val="1"/>
      <w:marLeft w:val="0"/>
      <w:marRight w:val="0"/>
      <w:marTop w:val="0"/>
      <w:marBottom w:val="0"/>
      <w:divBdr>
        <w:top w:val="none" w:sz="0" w:space="0" w:color="auto"/>
        <w:left w:val="none" w:sz="0" w:space="0" w:color="auto"/>
        <w:bottom w:val="none" w:sz="0" w:space="0" w:color="auto"/>
        <w:right w:val="none" w:sz="0" w:space="0" w:color="auto"/>
      </w:divBdr>
      <w:divsChild>
        <w:div w:id="137382200">
          <w:marLeft w:val="480"/>
          <w:marRight w:val="0"/>
          <w:marTop w:val="0"/>
          <w:marBottom w:val="0"/>
          <w:divBdr>
            <w:top w:val="none" w:sz="0" w:space="0" w:color="auto"/>
            <w:left w:val="none" w:sz="0" w:space="0" w:color="auto"/>
            <w:bottom w:val="none" w:sz="0" w:space="0" w:color="auto"/>
            <w:right w:val="none" w:sz="0" w:space="0" w:color="auto"/>
          </w:divBdr>
        </w:div>
        <w:div w:id="2020234651">
          <w:marLeft w:val="480"/>
          <w:marRight w:val="0"/>
          <w:marTop w:val="0"/>
          <w:marBottom w:val="0"/>
          <w:divBdr>
            <w:top w:val="none" w:sz="0" w:space="0" w:color="auto"/>
            <w:left w:val="none" w:sz="0" w:space="0" w:color="auto"/>
            <w:bottom w:val="none" w:sz="0" w:space="0" w:color="auto"/>
            <w:right w:val="none" w:sz="0" w:space="0" w:color="auto"/>
          </w:divBdr>
        </w:div>
        <w:div w:id="821234410">
          <w:marLeft w:val="480"/>
          <w:marRight w:val="0"/>
          <w:marTop w:val="0"/>
          <w:marBottom w:val="0"/>
          <w:divBdr>
            <w:top w:val="none" w:sz="0" w:space="0" w:color="auto"/>
            <w:left w:val="none" w:sz="0" w:space="0" w:color="auto"/>
            <w:bottom w:val="none" w:sz="0" w:space="0" w:color="auto"/>
            <w:right w:val="none" w:sz="0" w:space="0" w:color="auto"/>
          </w:divBdr>
        </w:div>
        <w:div w:id="759524408">
          <w:marLeft w:val="480"/>
          <w:marRight w:val="0"/>
          <w:marTop w:val="0"/>
          <w:marBottom w:val="0"/>
          <w:divBdr>
            <w:top w:val="none" w:sz="0" w:space="0" w:color="auto"/>
            <w:left w:val="none" w:sz="0" w:space="0" w:color="auto"/>
            <w:bottom w:val="none" w:sz="0" w:space="0" w:color="auto"/>
            <w:right w:val="none" w:sz="0" w:space="0" w:color="auto"/>
          </w:divBdr>
        </w:div>
        <w:div w:id="918101243">
          <w:marLeft w:val="480"/>
          <w:marRight w:val="0"/>
          <w:marTop w:val="0"/>
          <w:marBottom w:val="0"/>
          <w:divBdr>
            <w:top w:val="none" w:sz="0" w:space="0" w:color="auto"/>
            <w:left w:val="none" w:sz="0" w:space="0" w:color="auto"/>
            <w:bottom w:val="none" w:sz="0" w:space="0" w:color="auto"/>
            <w:right w:val="none" w:sz="0" w:space="0" w:color="auto"/>
          </w:divBdr>
        </w:div>
        <w:div w:id="1347905129">
          <w:marLeft w:val="480"/>
          <w:marRight w:val="0"/>
          <w:marTop w:val="0"/>
          <w:marBottom w:val="0"/>
          <w:divBdr>
            <w:top w:val="none" w:sz="0" w:space="0" w:color="auto"/>
            <w:left w:val="none" w:sz="0" w:space="0" w:color="auto"/>
            <w:bottom w:val="none" w:sz="0" w:space="0" w:color="auto"/>
            <w:right w:val="none" w:sz="0" w:space="0" w:color="auto"/>
          </w:divBdr>
        </w:div>
        <w:div w:id="2015302194">
          <w:marLeft w:val="480"/>
          <w:marRight w:val="0"/>
          <w:marTop w:val="0"/>
          <w:marBottom w:val="0"/>
          <w:divBdr>
            <w:top w:val="none" w:sz="0" w:space="0" w:color="auto"/>
            <w:left w:val="none" w:sz="0" w:space="0" w:color="auto"/>
            <w:bottom w:val="none" w:sz="0" w:space="0" w:color="auto"/>
            <w:right w:val="none" w:sz="0" w:space="0" w:color="auto"/>
          </w:divBdr>
        </w:div>
        <w:div w:id="549877570">
          <w:marLeft w:val="480"/>
          <w:marRight w:val="0"/>
          <w:marTop w:val="0"/>
          <w:marBottom w:val="0"/>
          <w:divBdr>
            <w:top w:val="none" w:sz="0" w:space="0" w:color="auto"/>
            <w:left w:val="none" w:sz="0" w:space="0" w:color="auto"/>
            <w:bottom w:val="none" w:sz="0" w:space="0" w:color="auto"/>
            <w:right w:val="none" w:sz="0" w:space="0" w:color="auto"/>
          </w:divBdr>
        </w:div>
        <w:div w:id="1377388518">
          <w:marLeft w:val="480"/>
          <w:marRight w:val="0"/>
          <w:marTop w:val="0"/>
          <w:marBottom w:val="0"/>
          <w:divBdr>
            <w:top w:val="none" w:sz="0" w:space="0" w:color="auto"/>
            <w:left w:val="none" w:sz="0" w:space="0" w:color="auto"/>
            <w:bottom w:val="none" w:sz="0" w:space="0" w:color="auto"/>
            <w:right w:val="none" w:sz="0" w:space="0" w:color="auto"/>
          </w:divBdr>
        </w:div>
        <w:div w:id="1680351631">
          <w:marLeft w:val="480"/>
          <w:marRight w:val="0"/>
          <w:marTop w:val="0"/>
          <w:marBottom w:val="0"/>
          <w:divBdr>
            <w:top w:val="none" w:sz="0" w:space="0" w:color="auto"/>
            <w:left w:val="none" w:sz="0" w:space="0" w:color="auto"/>
            <w:bottom w:val="none" w:sz="0" w:space="0" w:color="auto"/>
            <w:right w:val="none" w:sz="0" w:space="0" w:color="auto"/>
          </w:divBdr>
        </w:div>
        <w:div w:id="2026244537">
          <w:marLeft w:val="480"/>
          <w:marRight w:val="0"/>
          <w:marTop w:val="0"/>
          <w:marBottom w:val="0"/>
          <w:divBdr>
            <w:top w:val="none" w:sz="0" w:space="0" w:color="auto"/>
            <w:left w:val="none" w:sz="0" w:space="0" w:color="auto"/>
            <w:bottom w:val="none" w:sz="0" w:space="0" w:color="auto"/>
            <w:right w:val="none" w:sz="0" w:space="0" w:color="auto"/>
          </w:divBdr>
        </w:div>
        <w:div w:id="124543423">
          <w:marLeft w:val="480"/>
          <w:marRight w:val="0"/>
          <w:marTop w:val="0"/>
          <w:marBottom w:val="0"/>
          <w:divBdr>
            <w:top w:val="none" w:sz="0" w:space="0" w:color="auto"/>
            <w:left w:val="none" w:sz="0" w:space="0" w:color="auto"/>
            <w:bottom w:val="none" w:sz="0" w:space="0" w:color="auto"/>
            <w:right w:val="none" w:sz="0" w:space="0" w:color="auto"/>
          </w:divBdr>
        </w:div>
        <w:div w:id="2130465669">
          <w:marLeft w:val="480"/>
          <w:marRight w:val="0"/>
          <w:marTop w:val="0"/>
          <w:marBottom w:val="0"/>
          <w:divBdr>
            <w:top w:val="none" w:sz="0" w:space="0" w:color="auto"/>
            <w:left w:val="none" w:sz="0" w:space="0" w:color="auto"/>
            <w:bottom w:val="none" w:sz="0" w:space="0" w:color="auto"/>
            <w:right w:val="none" w:sz="0" w:space="0" w:color="auto"/>
          </w:divBdr>
        </w:div>
        <w:div w:id="733506372">
          <w:marLeft w:val="480"/>
          <w:marRight w:val="0"/>
          <w:marTop w:val="0"/>
          <w:marBottom w:val="0"/>
          <w:divBdr>
            <w:top w:val="none" w:sz="0" w:space="0" w:color="auto"/>
            <w:left w:val="none" w:sz="0" w:space="0" w:color="auto"/>
            <w:bottom w:val="none" w:sz="0" w:space="0" w:color="auto"/>
            <w:right w:val="none" w:sz="0" w:space="0" w:color="auto"/>
          </w:divBdr>
        </w:div>
        <w:div w:id="1155414046">
          <w:marLeft w:val="480"/>
          <w:marRight w:val="0"/>
          <w:marTop w:val="0"/>
          <w:marBottom w:val="0"/>
          <w:divBdr>
            <w:top w:val="none" w:sz="0" w:space="0" w:color="auto"/>
            <w:left w:val="none" w:sz="0" w:space="0" w:color="auto"/>
            <w:bottom w:val="none" w:sz="0" w:space="0" w:color="auto"/>
            <w:right w:val="none" w:sz="0" w:space="0" w:color="auto"/>
          </w:divBdr>
        </w:div>
        <w:div w:id="1876960731">
          <w:marLeft w:val="480"/>
          <w:marRight w:val="0"/>
          <w:marTop w:val="0"/>
          <w:marBottom w:val="0"/>
          <w:divBdr>
            <w:top w:val="none" w:sz="0" w:space="0" w:color="auto"/>
            <w:left w:val="none" w:sz="0" w:space="0" w:color="auto"/>
            <w:bottom w:val="none" w:sz="0" w:space="0" w:color="auto"/>
            <w:right w:val="none" w:sz="0" w:space="0" w:color="auto"/>
          </w:divBdr>
        </w:div>
        <w:div w:id="1417555492">
          <w:marLeft w:val="480"/>
          <w:marRight w:val="0"/>
          <w:marTop w:val="0"/>
          <w:marBottom w:val="0"/>
          <w:divBdr>
            <w:top w:val="none" w:sz="0" w:space="0" w:color="auto"/>
            <w:left w:val="none" w:sz="0" w:space="0" w:color="auto"/>
            <w:bottom w:val="none" w:sz="0" w:space="0" w:color="auto"/>
            <w:right w:val="none" w:sz="0" w:space="0" w:color="auto"/>
          </w:divBdr>
        </w:div>
        <w:div w:id="938412243">
          <w:marLeft w:val="480"/>
          <w:marRight w:val="0"/>
          <w:marTop w:val="0"/>
          <w:marBottom w:val="0"/>
          <w:divBdr>
            <w:top w:val="none" w:sz="0" w:space="0" w:color="auto"/>
            <w:left w:val="none" w:sz="0" w:space="0" w:color="auto"/>
            <w:bottom w:val="none" w:sz="0" w:space="0" w:color="auto"/>
            <w:right w:val="none" w:sz="0" w:space="0" w:color="auto"/>
          </w:divBdr>
        </w:div>
        <w:div w:id="195849755">
          <w:marLeft w:val="480"/>
          <w:marRight w:val="0"/>
          <w:marTop w:val="0"/>
          <w:marBottom w:val="0"/>
          <w:divBdr>
            <w:top w:val="none" w:sz="0" w:space="0" w:color="auto"/>
            <w:left w:val="none" w:sz="0" w:space="0" w:color="auto"/>
            <w:bottom w:val="none" w:sz="0" w:space="0" w:color="auto"/>
            <w:right w:val="none" w:sz="0" w:space="0" w:color="auto"/>
          </w:divBdr>
        </w:div>
        <w:div w:id="558782691">
          <w:marLeft w:val="480"/>
          <w:marRight w:val="0"/>
          <w:marTop w:val="0"/>
          <w:marBottom w:val="0"/>
          <w:divBdr>
            <w:top w:val="none" w:sz="0" w:space="0" w:color="auto"/>
            <w:left w:val="none" w:sz="0" w:space="0" w:color="auto"/>
            <w:bottom w:val="none" w:sz="0" w:space="0" w:color="auto"/>
            <w:right w:val="none" w:sz="0" w:space="0" w:color="auto"/>
          </w:divBdr>
        </w:div>
        <w:div w:id="354697812">
          <w:marLeft w:val="480"/>
          <w:marRight w:val="0"/>
          <w:marTop w:val="0"/>
          <w:marBottom w:val="0"/>
          <w:divBdr>
            <w:top w:val="none" w:sz="0" w:space="0" w:color="auto"/>
            <w:left w:val="none" w:sz="0" w:space="0" w:color="auto"/>
            <w:bottom w:val="none" w:sz="0" w:space="0" w:color="auto"/>
            <w:right w:val="none" w:sz="0" w:space="0" w:color="auto"/>
          </w:divBdr>
        </w:div>
        <w:div w:id="666134480">
          <w:marLeft w:val="480"/>
          <w:marRight w:val="0"/>
          <w:marTop w:val="0"/>
          <w:marBottom w:val="0"/>
          <w:divBdr>
            <w:top w:val="none" w:sz="0" w:space="0" w:color="auto"/>
            <w:left w:val="none" w:sz="0" w:space="0" w:color="auto"/>
            <w:bottom w:val="none" w:sz="0" w:space="0" w:color="auto"/>
            <w:right w:val="none" w:sz="0" w:space="0" w:color="auto"/>
          </w:divBdr>
        </w:div>
        <w:div w:id="787893733">
          <w:marLeft w:val="480"/>
          <w:marRight w:val="0"/>
          <w:marTop w:val="0"/>
          <w:marBottom w:val="0"/>
          <w:divBdr>
            <w:top w:val="none" w:sz="0" w:space="0" w:color="auto"/>
            <w:left w:val="none" w:sz="0" w:space="0" w:color="auto"/>
            <w:bottom w:val="none" w:sz="0" w:space="0" w:color="auto"/>
            <w:right w:val="none" w:sz="0" w:space="0" w:color="auto"/>
          </w:divBdr>
        </w:div>
        <w:div w:id="1712998447">
          <w:marLeft w:val="480"/>
          <w:marRight w:val="0"/>
          <w:marTop w:val="0"/>
          <w:marBottom w:val="0"/>
          <w:divBdr>
            <w:top w:val="none" w:sz="0" w:space="0" w:color="auto"/>
            <w:left w:val="none" w:sz="0" w:space="0" w:color="auto"/>
            <w:bottom w:val="none" w:sz="0" w:space="0" w:color="auto"/>
            <w:right w:val="none" w:sz="0" w:space="0" w:color="auto"/>
          </w:divBdr>
        </w:div>
        <w:div w:id="1261449651">
          <w:marLeft w:val="480"/>
          <w:marRight w:val="0"/>
          <w:marTop w:val="0"/>
          <w:marBottom w:val="0"/>
          <w:divBdr>
            <w:top w:val="none" w:sz="0" w:space="0" w:color="auto"/>
            <w:left w:val="none" w:sz="0" w:space="0" w:color="auto"/>
            <w:bottom w:val="none" w:sz="0" w:space="0" w:color="auto"/>
            <w:right w:val="none" w:sz="0" w:space="0" w:color="auto"/>
          </w:divBdr>
        </w:div>
        <w:div w:id="1130901551">
          <w:marLeft w:val="480"/>
          <w:marRight w:val="0"/>
          <w:marTop w:val="0"/>
          <w:marBottom w:val="0"/>
          <w:divBdr>
            <w:top w:val="none" w:sz="0" w:space="0" w:color="auto"/>
            <w:left w:val="none" w:sz="0" w:space="0" w:color="auto"/>
            <w:bottom w:val="none" w:sz="0" w:space="0" w:color="auto"/>
            <w:right w:val="none" w:sz="0" w:space="0" w:color="auto"/>
          </w:divBdr>
        </w:div>
        <w:div w:id="435760367">
          <w:marLeft w:val="480"/>
          <w:marRight w:val="0"/>
          <w:marTop w:val="0"/>
          <w:marBottom w:val="0"/>
          <w:divBdr>
            <w:top w:val="none" w:sz="0" w:space="0" w:color="auto"/>
            <w:left w:val="none" w:sz="0" w:space="0" w:color="auto"/>
            <w:bottom w:val="none" w:sz="0" w:space="0" w:color="auto"/>
            <w:right w:val="none" w:sz="0" w:space="0" w:color="auto"/>
          </w:divBdr>
        </w:div>
        <w:div w:id="1346129046">
          <w:marLeft w:val="480"/>
          <w:marRight w:val="0"/>
          <w:marTop w:val="0"/>
          <w:marBottom w:val="0"/>
          <w:divBdr>
            <w:top w:val="none" w:sz="0" w:space="0" w:color="auto"/>
            <w:left w:val="none" w:sz="0" w:space="0" w:color="auto"/>
            <w:bottom w:val="none" w:sz="0" w:space="0" w:color="auto"/>
            <w:right w:val="none" w:sz="0" w:space="0" w:color="auto"/>
          </w:divBdr>
        </w:div>
        <w:div w:id="1058742707">
          <w:marLeft w:val="480"/>
          <w:marRight w:val="0"/>
          <w:marTop w:val="0"/>
          <w:marBottom w:val="0"/>
          <w:divBdr>
            <w:top w:val="none" w:sz="0" w:space="0" w:color="auto"/>
            <w:left w:val="none" w:sz="0" w:space="0" w:color="auto"/>
            <w:bottom w:val="none" w:sz="0" w:space="0" w:color="auto"/>
            <w:right w:val="none" w:sz="0" w:space="0" w:color="auto"/>
          </w:divBdr>
        </w:div>
        <w:div w:id="1963487764">
          <w:marLeft w:val="480"/>
          <w:marRight w:val="0"/>
          <w:marTop w:val="0"/>
          <w:marBottom w:val="0"/>
          <w:divBdr>
            <w:top w:val="none" w:sz="0" w:space="0" w:color="auto"/>
            <w:left w:val="none" w:sz="0" w:space="0" w:color="auto"/>
            <w:bottom w:val="none" w:sz="0" w:space="0" w:color="auto"/>
            <w:right w:val="none" w:sz="0" w:space="0" w:color="auto"/>
          </w:divBdr>
        </w:div>
        <w:div w:id="279384995">
          <w:marLeft w:val="480"/>
          <w:marRight w:val="0"/>
          <w:marTop w:val="0"/>
          <w:marBottom w:val="0"/>
          <w:divBdr>
            <w:top w:val="none" w:sz="0" w:space="0" w:color="auto"/>
            <w:left w:val="none" w:sz="0" w:space="0" w:color="auto"/>
            <w:bottom w:val="none" w:sz="0" w:space="0" w:color="auto"/>
            <w:right w:val="none" w:sz="0" w:space="0" w:color="auto"/>
          </w:divBdr>
        </w:div>
      </w:divsChild>
    </w:div>
    <w:div w:id="1961833450">
      <w:bodyDiv w:val="1"/>
      <w:marLeft w:val="0"/>
      <w:marRight w:val="0"/>
      <w:marTop w:val="0"/>
      <w:marBottom w:val="0"/>
      <w:divBdr>
        <w:top w:val="none" w:sz="0" w:space="0" w:color="auto"/>
        <w:left w:val="none" w:sz="0" w:space="0" w:color="auto"/>
        <w:bottom w:val="none" w:sz="0" w:space="0" w:color="auto"/>
        <w:right w:val="none" w:sz="0" w:space="0" w:color="auto"/>
      </w:divBdr>
    </w:div>
    <w:div w:id="1962375652">
      <w:bodyDiv w:val="1"/>
      <w:marLeft w:val="0"/>
      <w:marRight w:val="0"/>
      <w:marTop w:val="0"/>
      <w:marBottom w:val="0"/>
      <w:divBdr>
        <w:top w:val="none" w:sz="0" w:space="0" w:color="auto"/>
        <w:left w:val="none" w:sz="0" w:space="0" w:color="auto"/>
        <w:bottom w:val="none" w:sz="0" w:space="0" w:color="auto"/>
        <w:right w:val="none" w:sz="0" w:space="0" w:color="auto"/>
      </w:divBdr>
    </w:div>
    <w:div w:id="1966081163">
      <w:bodyDiv w:val="1"/>
      <w:marLeft w:val="0"/>
      <w:marRight w:val="0"/>
      <w:marTop w:val="0"/>
      <w:marBottom w:val="0"/>
      <w:divBdr>
        <w:top w:val="none" w:sz="0" w:space="0" w:color="auto"/>
        <w:left w:val="none" w:sz="0" w:space="0" w:color="auto"/>
        <w:bottom w:val="none" w:sz="0" w:space="0" w:color="auto"/>
        <w:right w:val="none" w:sz="0" w:space="0" w:color="auto"/>
      </w:divBdr>
      <w:divsChild>
        <w:div w:id="582572701">
          <w:marLeft w:val="480"/>
          <w:marRight w:val="0"/>
          <w:marTop w:val="0"/>
          <w:marBottom w:val="0"/>
          <w:divBdr>
            <w:top w:val="none" w:sz="0" w:space="0" w:color="auto"/>
            <w:left w:val="none" w:sz="0" w:space="0" w:color="auto"/>
            <w:bottom w:val="none" w:sz="0" w:space="0" w:color="auto"/>
            <w:right w:val="none" w:sz="0" w:space="0" w:color="auto"/>
          </w:divBdr>
        </w:div>
        <w:div w:id="1484081944">
          <w:marLeft w:val="480"/>
          <w:marRight w:val="0"/>
          <w:marTop w:val="0"/>
          <w:marBottom w:val="0"/>
          <w:divBdr>
            <w:top w:val="none" w:sz="0" w:space="0" w:color="auto"/>
            <w:left w:val="none" w:sz="0" w:space="0" w:color="auto"/>
            <w:bottom w:val="none" w:sz="0" w:space="0" w:color="auto"/>
            <w:right w:val="none" w:sz="0" w:space="0" w:color="auto"/>
          </w:divBdr>
        </w:div>
        <w:div w:id="2060780557">
          <w:marLeft w:val="480"/>
          <w:marRight w:val="0"/>
          <w:marTop w:val="0"/>
          <w:marBottom w:val="0"/>
          <w:divBdr>
            <w:top w:val="none" w:sz="0" w:space="0" w:color="auto"/>
            <w:left w:val="none" w:sz="0" w:space="0" w:color="auto"/>
            <w:bottom w:val="none" w:sz="0" w:space="0" w:color="auto"/>
            <w:right w:val="none" w:sz="0" w:space="0" w:color="auto"/>
          </w:divBdr>
        </w:div>
        <w:div w:id="1579362087">
          <w:marLeft w:val="480"/>
          <w:marRight w:val="0"/>
          <w:marTop w:val="0"/>
          <w:marBottom w:val="0"/>
          <w:divBdr>
            <w:top w:val="none" w:sz="0" w:space="0" w:color="auto"/>
            <w:left w:val="none" w:sz="0" w:space="0" w:color="auto"/>
            <w:bottom w:val="none" w:sz="0" w:space="0" w:color="auto"/>
            <w:right w:val="none" w:sz="0" w:space="0" w:color="auto"/>
          </w:divBdr>
        </w:div>
        <w:div w:id="247077176">
          <w:marLeft w:val="480"/>
          <w:marRight w:val="0"/>
          <w:marTop w:val="0"/>
          <w:marBottom w:val="0"/>
          <w:divBdr>
            <w:top w:val="none" w:sz="0" w:space="0" w:color="auto"/>
            <w:left w:val="none" w:sz="0" w:space="0" w:color="auto"/>
            <w:bottom w:val="none" w:sz="0" w:space="0" w:color="auto"/>
            <w:right w:val="none" w:sz="0" w:space="0" w:color="auto"/>
          </w:divBdr>
        </w:div>
        <w:div w:id="196360291">
          <w:marLeft w:val="480"/>
          <w:marRight w:val="0"/>
          <w:marTop w:val="0"/>
          <w:marBottom w:val="0"/>
          <w:divBdr>
            <w:top w:val="none" w:sz="0" w:space="0" w:color="auto"/>
            <w:left w:val="none" w:sz="0" w:space="0" w:color="auto"/>
            <w:bottom w:val="none" w:sz="0" w:space="0" w:color="auto"/>
            <w:right w:val="none" w:sz="0" w:space="0" w:color="auto"/>
          </w:divBdr>
        </w:div>
        <w:div w:id="1411734359">
          <w:marLeft w:val="480"/>
          <w:marRight w:val="0"/>
          <w:marTop w:val="0"/>
          <w:marBottom w:val="0"/>
          <w:divBdr>
            <w:top w:val="none" w:sz="0" w:space="0" w:color="auto"/>
            <w:left w:val="none" w:sz="0" w:space="0" w:color="auto"/>
            <w:bottom w:val="none" w:sz="0" w:space="0" w:color="auto"/>
            <w:right w:val="none" w:sz="0" w:space="0" w:color="auto"/>
          </w:divBdr>
        </w:div>
        <w:div w:id="740831872">
          <w:marLeft w:val="480"/>
          <w:marRight w:val="0"/>
          <w:marTop w:val="0"/>
          <w:marBottom w:val="0"/>
          <w:divBdr>
            <w:top w:val="none" w:sz="0" w:space="0" w:color="auto"/>
            <w:left w:val="none" w:sz="0" w:space="0" w:color="auto"/>
            <w:bottom w:val="none" w:sz="0" w:space="0" w:color="auto"/>
            <w:right w:val="none" w:sz="0" w:space="0" w:color="auto"/>
          </w:divBdr>
        </w:div>
        <w:div w:id="1760179260">
          <w:marLeft w:val="480"/>
          <w:marRight w:val="0"/>
          <w:marTop w:val="0"/>
          <w:marBottom w:val="0"/>
          <w:divBdr>
            <w:top w:val="none" w:sz="0" w:space="0" w:color="auto"/>
            <w:left w:val="none" w:sz="0" w:space="0" w:color="auto"/>
            <w:bottom w:val="none" w:sz="0" w:space="0" w:color="auto"/>
            <w:right w:val="none" w:sz="0" w:space="0" w:color="auto"/>
          </w:divBdr>
        </w:div>
        <w:div w:id="2004967102">
          <w:marLeft w:val="480"/>
          <w:marRight w:val="0"/>
          <w:marTop w:val="0"/>
          <w:marBottom w:val="0"/>
          <w:divBdr>
            <w:top w:val="none" w:sz="0" w:space="0" w:color="auto"/>
            <w:left w:val="none" w:sz="0" w:space="0" w:color="auto"/>
            <w:bottom w:val="none" w:sz="0" w:space="0" w:color="auto"/>
            <w:right w:val="none" w:sz="0" w:space="0" w:color="auto"/>
          </w:divBdr>
        </w:div>
        <w:div w:id="1259172335">
          <w:marLeft w:val="480"/>
          <w:marRight w:val="0"/>
          <w:marTop w:val="0"/>
          <w:marBottom w:val="0"/>
          <w:divBdr>
            <w:top w:val="none" w:sz="0" w:space="0" w:color="auto"/>
            <w:left w:val="none" w:sz="0" w:space="0" w:color="auto"/>
            <w:bottom w:val="none" w:sz="0" w:space="0" w:color="auto"/>
            <w:right w:val="none" w:sz="0" w:space="0" w:color="auto"/>
          </w:divBdr>
        </w:div>
        <w:div w:id="51201736">
          <w:marLeft w:val="480"/>
          <w:marRight w:val="0"/>
          <w:marTop w:val="0"/>
          <w:marBottom w:val="0"/>
          <w:divBdr>
            <w:top w:val="none" w:sz="0" w:space="0" w:color="auto"/>
            <w:left w:val="none" w:sz="0" w:space="0" w:color="auto"/>
            <w:bottom w:val="none" w:sz="0" w:space="0" w:color="auto"/>
            <w:right w:val="none" w:sz="0" w:space="0" w:color="auto"/>
          </w:divBdr>
        </w:div>
        <w:div w:id="102847468">
          <w:marLeft w:val="480"/>
          <w:marRight w:val="0"/>
          <w:marTop w:val="0"/>
          <w:marBottom w:val="0"/>
          <w:divBdr>
            <w:top w:val="none" w:sz="0" w:space="0" w:color="auto"/>
            <w:left w:val="none" w:sz="0" w:space="0" w:color="auto"/>
            <w:bottom w:val="none" w:sz="0" w:space="0" w:color="auto"/>
            <w:right w:val="none" w:sz="0" w:space="0" w:color="auto"/>
          </w:divBdr>
        </w:div>
        <w:div w:id="617879395">
          <w:marLeft w:val="480"/>
          <w:marRight w:val="0"/>
          <w:marTop w:val="0"/>
          <w:marBottom w:val="0"/>
          <w:divBdr>
            <w:top w:val="none" w:sz="0" w:space="0" w:color="auto"/>
            <w:left w:val="none" w:sz="0" w:space="0" w:color="auto"/>
            <w:bottom w:val="none" w:sz="0" w:space="0" w:color="auto"/>
            <w:right w:val="none" w:sz="0" w:space="0" w:color="auto"/>
          </w:divBdr>
        </w:div>
        <w:div w:id="1284190838">
          <w:marLeft w:val="480"/>
          <w:marRight w:val="0"/>
          <w:marTop w:val="0"/>
          <w:marBottom w:val="0"/>
          <w:divBdr>
            <w:top w:val="none" w:sz="0" w:space="0" w:color="auto"/>
            <w:left w:val="none" w:sz="0" w:space="0" w:color="auto"/>
            <w:bottom w:val="none" w:sz="0" w:space="0" w:color="auto"/>
            <w:right w:val="none" w:sz="0" w:space="0" w:color="auto"/>
          </w:divBdr>
        </w:div>
        <w:div w:id="1849978106">
          <w:marLeft w:val="480"/>
          <w:marRight w:val="0"/>
          <w:marTop w:val="0"/>
          <w:marBottom w:val="0"/>
          <w:divBdr>
            <w:top w:val="none" w:sz="0" w:space="0" w:color="auto"/>
            <w:left w:val="none" w:sz="0" w:space="0" w:color="auto"/>
            <w:bottom w:val="none" w:sz="0" w:space="0" w:color="auto"/>
            <w:right w:val="none" w:sz="0" w:space="0" w:color="auto"/>
          </w:divBdr>
        </w:div>
        <w:div w:id="1263608442">
          <w:marLeft w:val="480"/>
          <w:marRight w:val="0"/>
          <w:marTop w:val="0"/>
          <w:marBottom w:val="0"/>
          <w:divBdr>
            <w:top w:val="none" w:sz="0" w:space="0" w:color="auto"/>
            <w:left w:val="none" w:sz="0" w:space="0" w:color="auto"/>
            <w:bottom w:val="none" w:sz="0" w:space="0" w:color="auto"/>
            <w:right w:val="none" w:sz="0" w:space="0" w:color="auto"/>
          </w:divBdr>
        </w:div>
        <w:div w:id="1190139270">
          <w:marLeft w:val="480"/>
          <w:marRight w:val="0"/>
          <w:marTop w:val="0"/>
          <w:marBottom w:val="0"/>
          <w:divBdr>
            <w:top w:val="none" w:sz="0" w:space="0" w:color="auto"/>
            <w:left w:val="none" w:sz="0" w:space="0" w:color="auto"/>
            <w:bottom w:val="none" w:sz="0" w:space="0" w:color="auto"/>
            <w:right w:val="none" w:sz="0" w:space="0" w:color="auto"/>
          </w:divBdr>
        </w:div>
        <w:div w:id="915357108">
          <w:marLeft w:val="480"/>
          <w:marRight w:val="0"/>
          <w:marTop w:val="0"/>
          <w:marBottom w:val="0"/>
          <w:divBdr>
            <w:top w:val="none" w:sz="0" w:space="0" w:color="auto"/>
            <w:left w:val="none" w:sz="0" w:space="0" w:color="auto"/>
            <w:bottom w:val="none" w:sz="0" w:space="0" w:color="auto"/>
            <w:right w:val="none" w:sz="0" w:space="0" w:color="auto"/>
          </w:divBdr>
        </w:div>
        <w:div w:id="1117681655">
          <w:marLeft w:val="480"/>
          <w:marRight w:val="0"/>
          <w:marTop w:val="0"/>
          <w:marBottom w:val="0"/>
          <w:divBdr>
            <w:top w:val="none" w:sz="0" w:space="0" w:color="auto"/>
            <w:left w:val="none" w:sz="0" w:space="0" w:color="auto"/>
            <w:bottom w:val="none" w:sz="0" w:space="0" w:color="auto"/>
            <w:right w:val="none" w:sz="0" w:space="0" w:color="auto"/>
          </w:divBdr>
        </w:div>
        <w:div w:id="1754888527">
          <w:marLeft w:val="480"/>
          <w:marRight w:val="0"/>
          <w:marTop w:val="0"/>
          <w:marBottom w:val="0"/>
          <w:divBdr>
            <w:top w:val="none" w:sz="0" w:space="0" w:color="auto"/>
            <w:left w:val="none" w:sz="0" w:space="0" w:color="auto"/>
            <w:bottom w:val="none" w:sz="0" w:space="0" w:color="auto"/>
            <w:right w:val="none" w:sz="0" w:space="0" w:color="auto"/>
          </w:divBdr>
        </w:div>
        <w:div w:id="1696535480">
          <w:marLeft w:val="480"/>
          <w:marRight w:val="0"/>
          <w:marTop w:val="0"/>
          <w:marBottom w:val="0"/>
          <w:divBdr>
            <w:top w:val="none" w:sz="0" w:space="0" w:color="auto"/>
            <w:left w:val="none" w:sz="0" w:space="0" w:color="auto"/>
            <w:bottom w:val="none" w:sz="0" w:space="0" w:color="auto"/>
            <w:right w:val="none" w:sz="0" w:space="0" w:color="auto"/>
          </w:divBdr>
        </w:div>
        <w:div w:id="2131510544">
          <w:marLeft w:val="480"/>
          <w:marRight w:val="0"/>
          <w:marTop w:val="0"/>
          <w:marBottom w:val="0"/>
          <w:divBdr>
            <w:top w:val="none" w:sz="0" w:space="0" w:color="auto"/>
            <w:left w:val="none" w:sz="0" w:space="0" w:color="auto"/>
            <w:bottom w:val="none" w:sz="0" w:space="0" w:color="auto"/>
            <w:right w:val="none" w:sz="0" w:space="0" w:color="auto"/>
          </w:divBdr>
        </w:div>
        <w:div w:id="36397933">
          <w:marLeft w:val="480"/>
          <w:marRight w:val="0"/>
          <w:marTop w:val="0"/>
          <w:marBottom w:val="0"/>
          <w:divBdr>
            <w:top w:val="none" w:sz="0" w:space="0" w:color="auto"/>
            <w:left w:val="none" w:sz="0" w:space="0" w:color="auto"/>
            <w:bottom w:val="none" w:sz="0" w:space="0" w:color="auto"/>
            <w:right w:val="none" w:sz="0" w:space="0" w:color="auto"/>
          </w:divBdr>
        </w:div>
        <w:div w:id="1815028883">
          <w:marLeft w:val="480"/>
          <w:marRight w:val="0"/>
          <w:marTop w:val="0"/>
          <w:marBottom w:val="0"/>
          <w:divBdr>
            <w:top w:val="none" w:sz="0" w:space="0" w:color="auto"/>
            <w:left w:val="none" w:sz="0" w:space="0" w:color="auto"/>
            <w:bottom w:val="none" w:sz="0" w:space="0" w:color="auto"/>
            <w:right w:val="none" w:sz="0" w:space="0" w:color="auto"/>
          </w:divBdr>
        </w:div>
        <w:div w:id="484051352">
          <w:marLeft w:val="480"/>
          <w:marRight w:val="0"/>
          <w:marTop w:val="0"/>
          <w:marBottom w:val="0"/>
          <w:divBdr>
            <w:top w:val="none" w:sz="0" w:space="0" w:color="auto"/>
            <w:left w:val="none" w:sz="0" w:space="0" w:color="auto"/>
            <w:bottom w:val="none" w:sz="0" w:space="0" w:color="auto"/>
            <w:right w:val="none" w:sz="0" w:space="0" w:color="auto"/>
          </w:divBdr>
        </w:div>
        <w:div w:id="649603944">
          <w:marLeft w:val="480"/>
          <w:marRight w:val="0"/>
          <w:marTop w:val="0"/>
          <w:marBottom w:val="0"/>
          <w:divBdr>
            <w:top w:val="none" w:sz="0" w:space="0" w:color="auto"/>
            <w:left w:val="none" w:sz="0" w:space="0" w:color="auto"/>
            <w:bottom w:val="none" w:sz="0" w:space="0" w:color="auto"/>
            <w:right w:val="none" w:sz="0" w:space="0" w:color="auto"/>
          </w:divBdr>
        </w:div>
        <w:div w:id="1236745162">
          <w:marLeft w:val="480"/>
          <w:marRight w:val="0"/>
          <w:marTop w:val="0"/>
          <w:marBottom w:val="0"/>
          <w:divBdr>
            <w:top w:val="none" w:sz="0" w:space="0" w:color="auto"/>
            <w:left w:val="none" w:sz="0" w:space="0" w:color="auto"/>
            <w:bottom w:val="none" w:sz="0" w:space="0" w:color="auto"/>
            <w:right w:val="none" w:sz="0" w:space="0" w:color="auto"/>
          </w:divBdr>
        </w:div>
        <w:div w:id="1426153868">
          <w:marLeft w:val="480"/>
          <w:marRight w:val="0"/>
          <w:marTop w:val="0"/>
          <w:marBottom w:val="0"/>
          <w:divBdr>
            <w:top w:val="none" w:sz="0" w:space="0" w:color="auto"/>
            <w:left w:val="none" w:sz="0" w:space="0" w:color="auto"/>
            <w:bottom w:val="none" w:sz="0" w:space="0" w:color="auto"/>
            <w:right w:val="none" w:sz="0" w:space="0" w:color="auto"/>
          </w:divBdr>
        </w:div>
        <w:div w:id="1392999547">
          <w:marLeft w:val="480"/>
          <w:marRight w:val="0"/>
          <w:marTop w:val="0"/>
          <w:marBottom w:val="0"/>
          <w:divBdr>
            <w:top w:val="none" w:sz="0" w:space="0" w:color="auto"/>
            <w:left w:val="none" w:sz="0" w:space="0" w:color="auto"/>
            <w:bottom w:val="none" w:sz="0" w:space="0" w:color="auto"/>
            <w:right w:val="none" w:sz="0" w:space="0" w:color="auto"/>
          </w:divBdr>
        </w:div>
        <w:div w:id="376583606">
          <w:marLeft w:val="480"/>
          <w:marRight w:val="0"/>
          <w:marTop w:val="0"/>
          <w:marBottom w:val="0"/>
          <w:divBdr>
            <w:top w:val="none" w:sz="0" w:space="0" w:color="auto"/>
            <w:left w:val="none" w:sz="0" w:space="0" w:color="auto"/>
            <w:bottom w:val="none" w:sz="0" w:space="0" w:color="auto"/>
            <w:right w:val="none" w:sz="0" w:space="0" w:color="auto"/>
          </w:divBdr>
        </w:div>
        <w:div w:id="673611753">
          <w:marLeft w:val="480"/>
          <w:marRight w:val="0"/>
          <w:marTop w:val="0"/>
          <w:marBottom w:val="0"/>
          <w:divBdr>
            <w:top w:val="none" w:sz="0" w:space="0" w:color="auto"/>
            <w:left w:val="none" w:sz="0" w:space="0" w:color="auto"/>
            <w:bottom w:val="none" w:sz="0" w:space="0" w:color="auto"/>
            <w:right w:val="none" w:sz="0" w:space="0" w:color="auto"/>
          </w:divBdr>
        </w:div>
        <w:div w:id="877081346">
          <w:marLeft w:val="480"/>
          <w:marRight w:val="0"/>
          <w:marTop w:val="0"/>
          <w:marBottom w:val="0"/>
          <w:divBdr>
            <w:top w:val="none" w:sz="0" w:space="0" w:color="auto"/>
            <w:left w:val="none" w:sz="0" w:space="0" w:color="auto"/>
            <w:bottom w:val="none" w:sz="0" w:space="0" w:color="auto"/>
            <w:right w:val="none" w:sz="0" w:space="0" w:color="auto"/>
          </w:divBdr>
        </w:div>
        <w:div w:id="1977250415">
          <w:marLeft w:val="480"/>
          <w:marRight w:val="0"/>
          <w:marTop w:val="0"/>
          <w:marBottom w:val="0"/>
          <w:divBdr>
            <w:top w:val="none" w:sz="0" w:space="0" w:color="auto"/>
            <w:left w:val="none" w:sz="0" w:space="0" w:color="auto"/>
            <w:bottom w:val="none" w:sz="0" w:space="0" w:color="auto"/>
            <w:right w:val="none" w:sz="0" w:space="0" w:color="auto"/>
          </w:divBdr>
        </w:div>
        <w:div w:id="993487171">
          <w:marLeft w:val="480"/>
          <w:marRight w:val="0"/>
          <w:marTop w:val="0"/>
          <w:marBottom w:val="0"/>
          <w:divBdr>
            <w:top w:val="none" w:sz="0" w:space="0" w:color="auto"/>
            <w:left w:val="none" w:sz="0" w:space="0" w:color="auto"/>
            <w:bottom w:val="none" w:sz="0" w:space="0" w:color="auto"/>
            <w:right w:val="none" w:sz="0" w:space="0" w:color="auto"/>
          </w:divBdr>
        </w:div>
        <w:div w:id="1272398416">
          <w:marLeft w:val="480"/>
          <w:marRight w:val="0"/>
          <w:marTop w:val="0"/>
          <w:marBottom w:val="0"/>
          <w:divBdr>
            <w:top w:val="none" w:sz="0" w:space="0" w:color="auto"/>
            <w:left w:val="none" w:sz="0" w:space="0" w:color="auto"/>
            <w:bottom w:val="none" w:sz="0" w:space="0" w:color="auto"/>
            <w:right w:val="none" w:sz="0" w:space="0" w:color="auto"/>
          </w:divBdr>
        </w:div>
        <w:div w:id="610825116">
          <w:marLeft w:val="480"/>
          <w:marRight w:val="0"/>
          <w:marTop w:val="0"/>
          <w:marBottom w:val="0"/>
          <w:divBdr>
            <w:top w:val="none" w:sz="0" w:space="0" w:color="auto"/>
            <w:left w:val="none" w:sz="0" w:space="0" w:color="auto"/>
            <w:bottom w:val="none" w:sz="0" w:space="0" w:color="auto"/>
            <w:right w:val="none" w:sz="0" w:space="0" w:color="auto"/>
          </w:divBdr>
        </w:div>
        <w:div w:id="1632402589">
          <w:marLeft w:val="480"/>
          <w:marRight w:val="0"/>
          <w:marTop w:val="0"/>
          <w:marBottom w:val="0"/>
          <w:divBdr>
            <w:top w:val="none" w:sz="0" w:space="0" w:color="auto"/>
            <w:left w:val="none" w:sz="0" w:space="0" w:color="auto"/>
            <w:bottom w:val="none" w:sz="0" w:space="0" w:color="auto"/>
            <w:right w:val="none" w:sz="0" w:space="0" w:color="auto"/>
          </w:divBdr>
        </w:div>
        <w:div w:id="901991234">
          <w:marLeft w:val="480"/>
          <w:marRight w:val="0"/>
          <w:marTop w:val="0"/>
          <w:marBottom w:val="0"/>
          <w:divBdr>
            <w:top w:val="none" w:sz="0" w:space="0" w:color="auto"/>
            <w:left w:val="none" w:sz="0" w:space="0" w:color="auto"/>
            <w:bottom w:val="none" w:sz="0" w:space="0" w:color="auto"/>
            <w:right w:val="none" w:sz="0" w:space="0" w:color="auto"/>
          </w:divBdr>
        </w:div>
        <w:div w:id="1176773049">
          <w:marLeft w:val="480"/>
          <w:marRight w:val="0"/>
          <w:marTop w:val="0"/>
          <w:marBottom w:val="0"/>
          <w:divBdr>
            <w:top w:val="none" w:sz="0" w:space="0" w:color="auto"/>
            <w:left w:val="none" w:sz="0" w:space="0" w:color="auto"/>
            <w:bottom w:val="none" w:sz="0" w:space="0" w:color="auto"/>
            <w:right w:val="none" w:sz="0" w:space="0" w:color="auto"/>
          </w:divBdr>
        </w:div>
        <w:div w:id="1057164656">
          <w:marLeft w:val="480"/>
          <w:marRight w:val="0"/>
          <w:marTop w:val="0"/>
          <w:marBottom w:val="0"/>
          <w:divBdr>
            <w:top w:val="none" w:sz="0" w:space="0" w:color="auto"/>
            <w:left w:val="none" w:sz="0" w:space="0" w:color="auto"/>
            <w:bottom w:val="none" w:sz="0" w:space="0" w:color="auto"/>
            <w:right w:val="none" w:sz="0" w:space="0" w:color="auto"/>
          </w:divBdr>
        </w:div>
        <w:div w:id="56710139">
          <w:marLeft w:val="480"/>
          <w:marRight w:val="0"/>
          <w:marTop w:val="0"/>
          <w:marBottom w:val="0"/>
          <w:divBdr>
            <w:top w:val="none" w:sz="0" w:space="0" w:color="auto"/>
            <w:left w:val="none" w:sz="0" w:space="0" w:color="auto"/>
            <w:bottom w:val="none" w:sz="0" w:space="0" w:color="auto"/>
            <w:right w:val="none" w:sz="0" w:space="0" w:color="auto"/>
          </w:divBdr>
        </w:div>
        <w:div w:id="1783449491">
          <w:marLeft w:val="480"/>
          <w:marRight w:val="0"/>
          <w:marTop w:val="0"/>
          <w:marBottom w:val="0"/>
          <w:divBdr>
            <w:top w:val="none" w:sz="0" w:space="0" w:color="auto"/>
            <w:left w:val="none" w:sz="0" w:space="0" w:color="auto"/>
            <w:bottom w:val="none" w:sz="0" w:space="0" w:color="auto"/>
            <w:right w:val="none" w:sz="0" w:space="0" w:color="auto"/>
          </w:divBdr>
        </w:div>
        <w:div w:id="1693805102">
          <w:marLeft w:val="480"/>
          <w:marRight w:val="0"/>
          <w:marTop w:val="0"/>
          <w:marBottom w:val="0"/>
          <w:divBdr>
            <w:top w:val="none" w:sz="0" w:space="0" w:color="auto"/>
            <w:left w:val="none" w:sz="0" w:space="0" w:color="auto"/>
            <w:bottom w:val="none" w:sz="0" w:space="0" w:color="auto"/>
            <w:right w:val="none" w:sz="0" w:space="0" w:color="auto"/>
          </w:divBdr>
        </w:div>
        <w:div w:id="488205739">
          <w:marLeft w:val="480"/>
          <w:marRight w:val="0"/>
          <w:marTop w:val="0"/>
          <w:marBottom w:val="0"/>
          <w:divBdr>
            <w:top w:val="none" w:sz="0" w:space="0" w:color="auto"/>
            <w:left w:val="none" w:sz="0" w:space="0" w:color="auto"/>
            <w:bottom w:val="none" w:sz="0" w:space="0" w:color="auto"/>
            <w:right w:val="none" w:sz="0" w:space="0" w:color="auto"/>
          </w:divBdr>
        </w:div>
        <w:div w:id="1732970026">
          <w:marLeft w:val="480"/>
          <w:marRight w:val="0"/>
          <w:marTop w:val="0"/>
          <w:marBottom w:val="0"/>
          <w:divBdr>
            <w:top w:val="none" w:sz="0" w:space="0" w:color="auto"/>
            <w:left w:val="none" w:sz="0" w:space="0" w:color="auto"/>
            <w:bottom w:val="none" w:sz="0" w:space="0" w:color="auto"/>
            <w:right w:val="none" w:sz="0" w:space="0" w:color="auto"/>
          </w:divBdr>
        </w:div>
        <w:div w:id="8024928">
          <w:marLeft w:val="480"/>
          <w:marRight w:val="0"/>
          <w:marTop w:val="0"/>
          <w:marBottom w:val="0"/>
          <w:divBdr>
            <w:top w:val="none" w:sz="0" w:space="0" w:color="auto"/>
            <w:left w:val="none" w:sz="0" w:space="0" w:color="auto"/>
            <w:bottom w:val="none" w:sz="0" w:space="0" w:color="auto"/>
            <w:right w:val="none" w:sz="0" w:space="0" w:color="auto"/>
          </w:divBdr>
        </w:div>
        <w:div w:id="1732994649">
          <w:marLeft w:val="480"/>
          <w:marRight w:val="0"/>
          <w:marTop w:val="0"/>
          <w:marBottom w:val="0"/>
          <w:divBdr>
            <w:top w:val="none" w:sz="0" w:space="0" w:color="auto"/>
            <w:left w:val="none" w:sz="0" w:space="0" w:color="auto"/>
            <w:bottom w:val="none" w:sz="0" w:space="0" w:color="auto"/>
            <w:right w:val="none" w:sz="0" w:space="0" w:color="auto"/>
          </w:divBdr>
        </w:div>
        <w:div w:id="407387960">
          <w:marLeft w:val="480"/>
          <w:marRight w:val="0"/>
          <w:marTop w:val="0"/>
          <w:marBottom w:val="0"/>
          <w:divBdr>
            <w:top w:val="none" w:sz="0" w:space="0" w:color="auto"/>
            <w:left w:val="none" w:sz="0" w:space="0" w:color="auto"/>
            <w:bottom w:val="none" w:sz="0" w:space="0" w:color="auto"/>
            <w:right w:val="none" w:sz="0" w:space="0" w:color="auto"/>
          </w:divBdr>
        </w:div>
        <w:div w:id="1627270958">
          <w:marLeft w:val="480"/>
          <w:marRight w:val="0"/>
          <w:marTop w:val="0"/>
          <w:marBottom w:val="0"/>
          <w:divBdr>
            <w:top w:val="none" w:sz="0" w:space="0" w:color="auto"/>
            <w:left w:val="none" w:sz="0" w:space="0" w:color="auto"/>
            <w:bottom w:val="none" w:sz="0" w:space="0" w:color="auto"/>
            <w:right w:val="none" w:sz="0" w:space="0" w:color="auto"/>
          </w:divBdr>
        </w:div>
        <w:div w:id="158424407">
          <w:marLeft w:val="480"/>
          <w:marRight w:val="0"/>
          <w:marTop w:val="0"/>
          <w:marBottom w:val="0"/>
          <w:divBdr>
            <w:top w:val="none" w:sz="0" w:space="0" w:color="auto"/>
            <w:left w:val="none" w:sz="0" w:space="0" w:color="auto"/>
            <w:bottom w:val="none" w:sz="0" w:space="0" w:color="auto"/>
            <w:right w:val="none" w:sz="0" w:space="0" w:color="auto"/>
          </w:divBdr>
        </w:div>
        <w:div w:id="1886061394">
          <w:marLeft w:val="480"/>
          <w:marRight w:val="0"/>
          <w:marTop w:val="0"/>
          <w:marBottom w:val="0"/>
          <w:divBdr>
            <w:top w:val="none" w:sz="0" w:space="0" w:color="auto"/>
            <w:left w:val="none" w:sz="0" w:space="0" w:color="auto"/>
            <w:bottom w:val="none" w:sz="0" w:space="0" w:color="auto"/>
            <w:right w:val="none" w:sz="0" w:space="0" w:color="auto"/>
          </w:divBdr>
        </w:div>
      </w:divsChild>
    </w:div>
    <w:div w:id="1966547055">
      <w:bodyDiv w:val="1"/>
      <w:marLeft w:val="0"/>
      <w:marRight w:val="0"/>
      <w:marTop w:val="0"/>
      <w:marBottom w:val="0"/>
      <w:divBdr>
        <w:top w:val="none" w:sz="0" w:space="0" w:color="auto"/>
        <w:left w:val="none" w:sz="0" w:space="0" w:color="auto"/>
        <w:bottom w:val="none" w:sz="0" w:space="0" w:color="auto"/>
        <w:right w:val="none" w:sz="0" w:space="0" w:color="auto"/>
      </w:divBdr>
      <w:divsChild>
        <w:div w:id="2077236735">
          <w:marLeft w:val="480"/>
          <w:marRight w:val="0"/>
          <w:marTop w:val="0"/>
          <w:marBottom w:val="0"/>
          <w:divBdr>
            <w:top w:val="none" w:sz="0" w:space="0" w:color="auto"/>
            <w:left w:val="none" w:sz="0" w:space="0" w:color="auto"/>
            <w:bottom w:val="none" w:sz="0" w:space="0" w:color="auto"/>
            <w:right w:val="none" w:sz="0" w:space="0" w:color="auto"/>
          </w:divBdr>
        </w:div>
        <w:div w:id="1231191248">
          <w:marLeft w:val="480"/>
          <w:marRight w:val="0"/>
          <w:marTop w:val="0"/>
          <w:marBottom w:val="0"/>
          <w:divBdr>
            <w:top w:val="none" w:sz="0" w:space="0" w:color="auto"/>
            <w:left w:val="none" w:sz="0" w:space="0" w:color="auto"/>
            <w:bottom w:val="none" w:sz="0" w:space="0" w:color="auto"/>
            <w:right w:val="none" w:sz="0" w:space="0" w:color="auto"/>
          </w:divBdr>
        </w:div>
        <w:div w:id="1862358713">
          <w:marLeft w:val="480"/>
          <w:marRight w:val="0"/>
          <w:marTop w:val="0"/>
          <w:marBottom w:val="0"/>
          <w:divBdr>
            <w:top w:val="none" w:sz="0" w:space="0" w:color="auto"/>
            <w:left w:val="none" w:sz="0" w:space="0" w:color="auto"/>
            <w:bottom w:val="none" w:sz="0" w:space="0" w:color="auto"/>
            <w:right w:val="none" w:sz="0" w:space="0" w:color="auto"/>
          </w:divBdr>
        </w:div>
        <w:div w:id="207182627">
          <w:marLeft w:val="480"/>
          <w:marRight w:val="0"/>
          <w:marTop w:val="0"/>
          <w:marBottom w:val="0"/>
          <w:divBdr>
            <w:top w:val="none" w:sz="0" w:space="0" w:color="auto"/>
            <w:left w:val="none" w:sz="0" w:space="0" w:color="auto"/>
            <w:bottom w:val="none" w:sz="0" w:space="0" w:color="auto"/>
            <w:right w:val="none" w:sz="0" w:space="0" w:color="auto"/>
          </w:divBdr>
        </w:div>
        <w:div w:id="1870219233">
          <w:marLeft w:val="480"/>
          <w:marRight w:val="0"/>
          <w:marTop w:val="0"/>
          <w:marBottom w:val="0"/>
          <w:divBdr>
            <w:top w:val="none" w:sz="0" w:space="0" w:color="auto"/>
            <w:left w:val="none" w:sz="0" w:space="0" w:color="auto"/>
            <w:bottom w:val="none" w:sz="0" w:space="0" w:color="auto"/>
            <w:right w:val="none" w:sz="0" w:space="0" w:color="auto"/>
          </w:divBdr>
        </w:div>
        <w:div w:id="541748571">
          <w:marLeft w:val="480"/>
          <w:marRight w:val="0"/>
          <w:marTop w:val="0"/>
          <w:marBottom w:val="0"/>
          <w:divBdr>
            <w:top w:val="none" w:sz="0" w:space="0" w:color="auto"/>
            <w:left w:val="none" w:sz="0" w:space="0" w:color="auto"/>
            <w:bottom w:val="none" w:sz="0" w:space="0" w:color="auto"/>
            <w:right w:val="none" w:sz="0" w:space="0" w:color="auto"/>
          </w:divBdr>
        </w:div>
        <w:div w:id="1938979708">
          <w:marLeft w:val="480"/>
          <w:marRight w:val="0"/>
          <w:marTop w:val="0"/>
          <w:marBottom w:val="0"/>
          <w:divBdr>
            <w:top w:val="none" w:sz="0" w:space="0" w:color="auto"/>
            <w:left w:val="none" w:sz="0" w:space="0" w:color="auto"/>
            <w:bottom w:val="none" w:sz="0" w:space="0" w:color="auto"/>
            <w:right w:val="none" w:sz="0" w:space="0" w:color="auto"/>
          </w:divBdr>
        </w:div>
        <w:div w:id="1739593517">
          <w:marLeft w:val="480"/>
          <w:marRight w:val="0"/>
          <w:marTop w:val="0"/>
          <w:marBottom w:val="0"/>
          <w:divBdr>
            <w:top w:val="none" w:sz="0" w:space="0" w:color="auto"/>
            <w:left w:val="none" w:sz="0" w:space="0" w:color="auto"/>
            <w:bottom w:val="none" w:sz="0" w:space="0" w:color="auto"/>
            <w:right w:val="none" w:sz="0" w:space="0" w:color="auto"/>
          </w:divBdr>
        </w:div>
        <w:div w:id="677345612">
          <w:marLeft w:val="480"/>
          <w:marRight w:val="0"/>
          <w:marTop w:val="0"/>
          <w:marBottom w:val="0"/>
          <w:divBdr>
            <w:top w:val="none" w:sz="0" w:space="0" w:color="auto"/>
            <w:left w:val="none" w:sz="0" w:space="0" w:color="auto"/>
            <w:bottom w:val="none" w:sz="0" w:space="0" w:color="auto"/>
            <w:right w:val="none" w:sz="0" w:space="0" w:color="auto"/>
          </w:divBdr>
        </w:div>
        <w:div w:id="223877899">
          <w:marLeft w:val="480"/>
          <w:marRight w:val="0"/>
          <w:marTop w:val="0"/>
          <w:marBottom w:val="0"/>
          <w:divBdr>
            <w:top w:val="none" w:sz="0" w:space="0" w:color="auto"/>
            <w:left w:val="none" w:sz="0" w:space="0" w:color="auto"/>
            <w:bottom w:val="none" w:sz="0" w:space="0" w:color="auto"/>
            <w:right w:val="none" w:sz="0" w:space="0" w:color="auto"/>
          </w:divBdr>
        </w:div>
        <w:div w:id="129829569">
          <w:marLeft w:val="480"/>
          <w:marRight w:val="0"/>
          <w:marTop w:val="0"/>
          <w:marBottom w:val="0"/>
          <w:divBdr>
            <w:top w:val="none" w:sz="0" w:space="0" w:color="auto"/>
            <w:left w:val="none" w:sz="0" w:space="0" w:color="auto"/>
            <w:bottom w:val="none" w:sz="0" w:space="0" w:color="auto"/>
            <w:right w:val="none" w:sz="0" w:space="0" w:color="auto"/>
          </w:divBdr>
        </w:div>
        <w:div w:id="123088929">
          <w:marLeft w:val="480"/>
          <w:marRight w:val="0"/>
          <w:marTop w:val="0"/>
          <w:marBottom w:val="0"/>
          <w:divBdr>
            <w:top w:val="none" w:sz="0" w:space="0" w:color="auto"/>
            <w:left w:val="none" w:sz="0" w:space="0" w:color="auto"/>
            <w:bottom w:val="none" w:sz="0" w:space="0" w:color="auto"/>
            <w:right w:val="none" w:sz="0" w:space="0" w:color="auto"/>
          </w:divBdr>
        </w:div>
        <w:div w:id="2007702753">
          <w:marLeft w:val="480"/>
          <w:marRight w:val="0"/>
          <w:marTop w:val="0"/>
          <w:marBottom w:val="0"/>
          <w:divBdr>
            <w:top w:val="none" w:sz="0" w:space="0" w:color="auto"/>
            <w:left w:val="none" w:sz="0" w:space="0" w:color="auto"/>
            <w:bottom w:val="none" w:sz="0" w:space="0" w:color="auto"/>
            <w:right w:val="none" w:sz="0" w:space="0" w:color="auto"/>
          </w:divBdr>
        </w:div>
        <w:div w:id="1959792147">
          <w:marLeft w:val="480"/>
          <w:marRight w:val="0"/>
          <w:marTop w:val="0"/>
          <w:marBottom w:val="0"/>
          <w:divBdr>
            <w:top w:val="none" w:sz="0" w:space="0" w:color="auto"/>
            <w:left w:val="none" w:sz="0" w:space="0" w:color="auto"/>
            <w:bottom w:val="none" w:sz="0" w:space="0" w:color="auto"/>
            <w:right w:val="none" w:sz="0" w:space="0" w:color="auto"/>
          </w:divBdr>
        </w:div>
      </w:divsChild>
    </w:div>
    <w:div w:id="1972592472">
      <w:bodyDiv w:val="1"/>
      <w:marLeft w:val="0"/>
      <w:marRight w:val="0"/>
      <w:marTop w:val="0"/>
      <w:marBottom w:val="0"/>
      <w:divBdr>
        <w:top w:val="none" w:sz="0" w:space="0" w:color="auto"/>
        <w:left w:val="none" w:sz="0" w:space="0" w:color="auto"/>
        <w:bottom w:val="none" w:sz="0" w:space="0" w:color="auto"/>
        <w:right w:val="none" w:sz="0" w:space="0" w:color="auto"/>
      </w:divBdr>
    </w:div>
    <w:div w:id="1975671261">
      <w:bodyDiv w:val="1"/>
      <w:marLeft w:val="0"/>
      <w:marRight w:val="0"/>
      <w:marTop w:val="0"/>
      <w:marBottom w:val="0"/>
      <w:divBdr>
        <w:top w:val="none" w:sz="0" w:space="0" w:color="auto"/>
        <w:left w:val="none" w:sz="0" w:space="0" w:color="auto"/>
        <w:bottom w:val="none" w:sz="0" w:space="0" w:color="auto"/>
        <w:right w:val="none" w:sz="0" w:space="0" w:color="auto"/>
      </w:divBdr>
    </w:div>
    <w:div w:id="1977640593">
      <w:bodyDiv w:val="1"/>
      <w:marLeft w:val="0"/>
      <w:marRight w:val="0"/>
      <w:marTop w:val="0"/>
      <w:marBottom w:val="0"/>
      <w:divBdr>
        <w:top w:val="none" w:sz="0" w:space="0" w:color="auto"/>
        <w:left w:val="none" w:sz="0" w:space="0" w:color="auto"/>
        <w:bottom w:val="none" w:sz="0" w:space="0" w:color="auto"/>
        <w:right w:val="none" w:sz="0" w:space="0" w:color="auto"/>
      </w:divBdr>
      <w:divsChild>
        <w:div w:id="160241643">
          <w:marLeft w:val="480"/>
          <w:marRight w:val="0"/>
          <w:marTop w:val="0"/>
          <w:marBottom w:val="0"/>
          <w:divBdr>
            <w:top w:val="none" w:sz="0" w:space="0" w:color="auto"/>
            <w:left w:val="none" w:sz="0" w:space="0" w:color="auto"/>
            <w:bottom w:val="none" w:sz="0" w:space="0" w:color="auto"/>
            <w:right w:val="none" w:sz="0" w:space="0" w:color="auto"/>
          </w:divBdr>
        </w:div>
        <w:div w:id="649284906">
          <w:marLeft w:val="480"/>
          <w:marRight w:val="0"/>
          <w:marTop w:val="0"/>
          <w:marBottom w:val="0"/>
          <w:divBdr>
            <w:top w:val="none" w:sz="0" w:space="0" w:color="auto"/>
            <w:left w:val="none" w:sz="0" w:space="0" w:color="auto"/>
            <w:bottom w:val="none" w:sz="0" w:space="0" w:color="auto"/>
            <w:right w:val="none" w:sz="0" w:space="0" w:color="auto"/>
          </w:divBdr>
        </w:div>
        <w:div w:id="1941403502">
          <w:marLeft w:val="480"/>
          <w:marRight w:val="0"/>
          <w:marTop w:val="0"/>
          <w:marBottom w:val="0"/>
          <w:divBdr>
            <w:top w:val="none" w:sz="0" w:space="0" w:color="auto"/>
            <w:left w:val="none" w:sz="0" w:space="0" w:color="auto"/>
            <w:bottom w:val="none" w:sz="0" w:space="0" w:color="auto"/>
            <w:right w:val="none" w:sz="0" w:space="0" w:color="auto"/>
          </w:divBdr>
        </w:div>
        <w:div w:id="1487429008">
          <w:marLeft w:val="480"/>
          <w:marRight w:val="0"/>
          <w:marTop w:val="0"/>
          <w:marBottom w:val="0"/>
          <w:divBdr>
            <w:top w:val="none" w:sz="0" w:space="0" w:color="auto"/>
            <w:left w:val="none" w:sz="0" w:space="0" w:color="auto"/>
            <w:bottom w:val="none" w:sz="0" w:space="0" w:color="auto"/>
            <w:right w:val="none" w:sz="0" w:space="0" w:color="auto"/>
          </w:divBdr>
        </w:div>
        <w:div w:id="1934824817">
          <w:marLeft w:val="480"/>
          <w:marRight w:val="0"/>
          <w:marTop w:val="0"/>
          <w:marBottom w:val="0"/>
          <w:divBdr>
            <w:top w:val="none" w:sz="0" w:space="0" w:color="auto"/>
            <w:left w:val="none" w:sz="0" w:space="0" w:color="auto"/>
            <w:bottom w:val="none" w:sz="0" w:space="0" w:color="auto"/>
            <w:right w:val="none" w:sz="0" w:space="0" w:color="auto"/>
          </w:divBdr>
        </w:div>
        <w:div w:id="560101205">
          <w:marLeft w:val="480"/>
          <w:marRight w:val="0"/>
          <w:marTop w:val="0"/>
          <w:marBottom w:val="0"/>
          <w:divBdr>
            <w:top w:val="none" w:sz="0" w:space="0" w:color="auto"/>
            <w:left w:val="none" w:sz="0" w:space="0" w:color="auto"/>
            <w:bottom w:val="none" w:sz="0" w:space="0" w:color="auto"/>
            <w:right w:val="none" w:sz="0" w:space="0" w:color="auto"/>
          </w:divBdr>
        </w:div>
        <w:div w:id="313728618">
          <w:marLeft w:val="480"/>
          <w:marRight w:val="0"/>
          <w:marTop w:val="0"/>
          <w:marBottom w:val="0"/>
          <w:divBdr>
            <w:top w:val="none" w:sz="0" w:space="0" w:color="auto"/>
            <w:left w:val="none" w:sz="0" w:space="0" w:color="auto"/>
            <w:bottom w:val="none" w:sz="0" w:space="0" w:color="auto"/>
            <w:right w:val="none" w:sz="0" w:space="0" w:color="auto"/>
          </w:divBdr>
        </w:div>
        <w:div w:id="1491412090">
          <w:marLeft w:val="480"/>
          <w:marRight w:val="0"/>
          <w:marTop w:val="0"/>
          <w:marBottom w:val="0"/>
          <w:divBdr>
            <w:top w:val="none" w:sz="0" w:space="0" w:color="auto"/>
            <w:left w:val="none" w:sz="0" w:space="0" w:color="auto"/>
            <w:bottom w:val="none" w:sz="0" w:space="0" w:color="auto"/>
            <w:right w:val="none" w:sz="0" w:space="0" w:color="auto"/>
          </w:divBdr>
        </w:div>
        <w:div w:id="1883705842">
          <w:marLeft w:val="480"/>
          <w:marRight w:val="0"/>
          <w:marTop w:val="0"/>
          <w:marBottom w:val="0"/>
          <w:divBdr>
            <w:top w:val="none" w:sz="0" w:space="0" w:color="auto"/>
            <w:left w:val="none" w:sz="0" w:space="0" w:color="auto"/>
            <w:bottom w:val="none" w:sz="0" w:space="0" w:color="auto"/>
            <w:right w:val="none" w:sz="0" w:space="0" w:color="auto"/>
          </w:divBdr>
        </w:div>
        <w:div w:id="1908102227">
          <w:marLeft w:val="480"/>
          <w:marRight w:val="0"/>
          <w:marTop w:val="0"/>
          <w:marBottom w:val="0"/>
          <w:divBdr>
            <w:top w:val="none" w:sz="0" w:space="0" w:color="auto"/>
            <w:left w:val="none" w:sz="0" w:space="0" w:color="auto"/>
            <w:bottom w:val="none" w:sz="0" w:space="0" w:color="auto"/>
            <w:right w:val="none" w:sz="0" w:space="0" w:color="auto"/>
          </w:divBdr>
        </w:div>
        <w:div w:id="366029963">
          <w:marLeft w:val="480"/>
          <w:marRight w:val="0"/>
          <w:marTop w:val="0"/>
          <w:marBottom w:val="0"/>
          <w:divBdr>
            <w:top w:val="none" w:sz="0" w:space="0" w:color="auto"/>
            <w:left w:val="none" w:sz="0" w:space="0" w:color="auto"/>
            <w:bottom w:val="none" w:sz="0" w:space="0" w:color="auto"/>
            <w:right w:val="none" w:sz="0" w:space="0" w:color="auto"/>
          </w:divBdr>
        </w:div>
        <w:div w:id="1886404123">
          <w:marLeft w:val="480"/>
          <w:marRight w:val="0"/>
          <w:marTop w:val="0"/>
          <w:marBottom w:val="0"/>
          <w:divBdr>
            <w:top w:val="none" w:sz="0" w:space="0" w:color="auto"/>
            <w:left w:val="none" w:sz="0" w:space="0" w:color="auto"/>
            <w:bottom w:val="none" w:sz="0" w:space="0" w:color="auto"/>
            <w:right w:val="none" w:sz="0" w:space="0" w:color="auto"/>
          </w:divBdr>
        </w:div>
        <w:div w:id="437678952">
          <w:marLeft w:val="480"/>
          <w:marRight w:val="0"/>
          <w:marTop w:val="0"/>
          <w:marBottom w:val="0"/>
          <w:divBdr>
            <w:top w:val="none" w:sz="0" w:space="0" w:color="auto"/>
            <w:left w:val="none" w:sz="0" w:space="0" w:color="auto"/>
            <w:bottom w:val="none" w:sz="0" w:space="0" w:color="auto"/>
            <w:right w:val="none" w:sz="0" w:space="0" w:color="auto"/>
          </w:divBdr>
        </w:div>
        <w:div w:id="2049143892">
          <w:marLeft w:val="480"/>
          <w:marRight w:val="0"/>
          <w:marTop w:val="0"/>
          <w:marBottom w:val="0"/>
          <w:divBdr>
            <w:top w:val="none" w:sz="0" w:space="0" w:color="auto"/>
            <w:left w:val="none" w:sz="0" w:space="0" w:color="auto"/>
            <w:bottom w:val="none" w:sz="0" w:space="0" w:color="auto"/>
            <w:right w:val="none" w:sz="0" w:space="0" w:color="auto"/>
          </w:divBdr>
        </w:div>
        <w:div w:id="1603680288">
          <w:marLeft w:val="480"/>
          <w:marRight w:val="0"/>
          <w:marTop w:val="0"/>
          <w:marBottom w:val="0"/>
          <w:divBdr>
            <w:top w:val="none" w:sz="0" w:space="0" w:color="auto"/>
            <w:left w:val="none" w:sz="0" w:space="0" w:color="auto"/>
            <w:bottom w:val="none" w:sz="0" w:space="0" w:color="auto"/>
            <w:right w:val="none" w:sz="0" w:space="0" w:color="auto"/>
          </w:divBdr>
        </w:div>
        <w:div w:id="1221556125">
          <w:marLeft w:val="480"/>
          <w:marRight w:val="0"/>
          <w:marTop w:val="0"/>
          <w:marBottom w:val="0"/>
          <w:divBdr>
            <w:top w:val="none" w:sz="0" w:space="0" w:color="auto"/>
            <w:left w:val="none" w:sz="0" w:space="0" w:color="auto"/>
            <w:bottom w:val="none" w:sz="0" w:space="0" w:color="auto"/>
            <w:right w:val="none" w:sz="0" w:space="0" w:color="auto"/>
          </w:divBdr>
        </w:div>
        <w:div w:id="1963921137">
          <w:marLeft w:val="480"/>
          <w:marRight w:val="0"/>
          <w:marTop w:val="0"/>
          <w:marBottom w:val="0"/>
          <w:divBdr>
            <w:top w:val="none" w:sz="0" w:space="0" w:color="auto"/>
            <w:left w:val="none" w:sz="0" w:space="0" w:color="auto"/>
            <w:bottom w:val="none" w:sz="0" w:space="0" w:color="auto"/>
            <w:right w:val="none" w:sz="0" w:space="0" w:color="auto"/>
          </w:divBdr>
        </w:div>
        <w:div w:id="1312753709">
          <w:marLeft w:val="480"/>
          <w:marRight w:val="0"/>
          <w:marTop w:val="0"/>
          <w:marBottom w:val="0"/>
          <w:divBdr>
            <w:top w:val="none" w:sz="0" w:space="0" w:color="auto"/>
            <w:left w:val="none" w:sz="0" w:space="0" w:color="auto"/>
            <w:bottom w:val="none" w:sz="0" w:space="0" w:color="auto"/>
            <w:right w:val="none" w:sz="0" w:space="0" w:color="auto"/>
          </w:divBdr>
        </w:div>
        <w:div w:id="748427888">
          <w:marLeft w:val="480"/>
          <w:marRight w:val="0"/>
          <w:marTop w:val="0"/>
          <w:marBottom w:val="0"/>
          <w:divBdr>
            <w:top w:val="none" w:sz="0" w:space="0" w:color="auto"/>
            <w:left w:val="none" w:sz="0" w:space="0" w:color="auto"/>
            <w:bottom w:val="none" w:sz="0" w:space="0" w:color="auto"/>
            <w:right w:val="none" w:sz="0" w:space="0" w:color="auto"/>
          </w:divBdr>
        </w:div>
        <w:div w:id="1469324484">
          <w:marLeft w:val="480"/>
          <w:marRight w:val="0"/>
          <w:marTop w:val="0"/>
          <w:marBottom w:val="0"/>
          <w:divBdr>
            <w:top w:val="none" w:sz="0" w:space="0" w:color="auto"/>
            <w:left w:val="none" w:sz="0" w:space="0" w:color="auto"/>
            <w:bottom w:val="none" w:sz="0" w:space="0" w:color="auto"/>
            <w:right w:val="none" w:sz="0" w:space="0" w:color="auto"/>
          </w:divBdr>
        </w:div>
        <w:div w:id="710571826">
          <w:marLeft w:val="480"/>
          <w:marRight w:val="0"/>
          <w:marTop w:val="0"/>
          <w:marBottom w:val="0"/>
          <w:divBdr>
            <w:top w:val="none" w:sz="0" w:space="0" w:color="auto"/>
            <w:left w:val="none" w:sz="0" w:space="0" w:color="auto"/>
            <w:bottom w:val="none" w:sz="0" w:space="0" w:color="auto"/>
            <w:right w:val="none" w:sz="0" w:space="0" w:color="auto"/>
          </w:divBdr>
        </w:div>
        <w:div w:id="1714571711">
          <w:marLeft w:val="480"/>
          <w:marRight w:val="0"/>
          <w:marTop w:val="0"/>
          <w:marBottom w:val="0"/>
          <w:divBdr>
            <w:top w:val="none" w:sz="0" w:space="0" w:color="auto"/>
            <w:left w:val="none" w:sz="0" w:space="0" w:color="auto"/>
            <w:bottom w:val="none" w:sz="0" w:space="0" w:color="auto"/>
            <w:right w:val="none" w:sz="0" w:space="0" w:color="auto"/>
          </w:divBdr>
        </w:div>
        <w:div w:id="937566317">
          <w:marLeft w:val="480"/>
          <w:marRight w:val="0"/>
          <w:marTop w:val="0"/>
          <w:marBottom w:val="0"/>
          <w:divBdr>
            <w:top w:val="none" w:sz="0" w:space="0" w:color="auto"/>
            <w:left w:val="none" w:sz="0" w:space="0" w:color="auto"/>
            <w:bottom w:val="none" w:sz="0" w:space="0" w:color="auto"/>
            <w:right w:val="none" w:sz="0" w:space="0" w:color="auto"/>
          </w:divBdr>
        </w:div>
        <w:div w:id="1989742843">
          <w:marLeft w:val="480"/>
          <w:marRight w:val="0"/>
          <w:marTop w:val="0"/>
          <w:marBottom w:val="0"/>
          <w:divBdr>
            <w:top w:val="none" w:sz="0" w:space="0" w:color="auto"/>
            <w:left w:val="none" w:sz="0" w:space="0" w:color="auto"/>
            <w:bottom w:val="none" w:sz="0" w:space="0" w:color="auto"/>
            <w:right w:val="none" w:sz="0" w:space="0" w:color="auto"/>
          </w:divBdr>
        </w:div>
        <w:div w:id="2121752083">
          <w:marLeft w:val="480"/>
          <w:marRight w:val="0"/>
          <w:marTop w:val="0"/>
          <w:marBottom w:val="0"/>
          <w:divBdr>
            <w:top w:val="none" w:sz="0" w:space="0" w:color="auto"/>
            <w:left w:val="none" w:sz="0" w:space="0" w:color="auto"/>
            <w:bottom w:val="none" w:sz="0" w:space="0" w:color="auto"/>
            <w:right w:val="none" w:sz="0" w:space="0" w:color="auto"/>
          </w:divBdr>
        </w:div>
        <w:div w:id="780876922">
          <w:marLeft w:val="480"/>
          <w:marRight w:val="0"/>
          <w:marTop w:val="0"/>
          <w:marBottom w:val="0"/>
          <w:divBdr>
            <w:top w:val="none" w:sz="0" w:space="0" w:color="auto"/>
            <w:left w:val="none" w:sz="0" w:space="0" w:color="auto"/>
            <w:bottom w:val="none" w:sz="0" w:space="0" w:color="auto"/>
            <w:right w:val="none" w:sz="0" w:space="0" w:color="auto"/>
          </w:divBdr>
        </w:div>
        <w:div w:id="1026365059">
          <w:marLeft w:val="480"/>
          <w:marRight w:val="0"/>
          <w:marTop w:val="0"/>
          <w:marBottom w:val="0"/>
          <w:divBdr>
            <w:top w:val="none" w:sz="0" w:space="0" w:color="auto"/>
            <w:left w:val="none" w:sz="0" w:space="0" w:color="auto"/>
            <w:bottom w:val="none" w:sz="0" w:space="0" w:color="auto"/>
            <w:right w:val="none" w:sz="0" w:space="0" w:color="auto"/>
          </w:divBdr>
        </w:div>
        <w:div w:id="527255865">
          <w:marLeft w:val="480"/>
          <w:marRight w:val="0"/>
          <w:marTop w:val="0"/>
          <w:marBottom w:val="0"/>
          <w:divBdr>
            <w:top w:val="none" w:sz="0" w:space="0" w:color="auto"/>
            <w:left w:val="none" w:sz="0" w:space="0" w:color="auto"/>
            <w:bottom w:val="none" w:sz="0" w:space="0" w:color="auto"/>
            <w:right w:val="none" w:sz="0" w:space="0" w:color="auto"/>
          </w:divBdr>
        </w:div>
        <w:div w:id="493112614">
          <w:marLeft w:val="480"/>
          <w:marRight w:val="0"/>
          <w:marTop w:val="0"/>
          <w:marBottom w:val="0"/>
          <w:divBdr>
            <w:top w:val="none" w:sz="0" w:space="0" w:color="auto"/>
            <w:left w:val="none" w:sz="0" w:space="0" w:color="auto"/>
            <w:bottom w:val="none" w:sz="0" w:space="0" w:color="auto"/>
            <w:right w:val="none" w:sz="0" w:space="0" w:color="auto"/>
          </w:divBdr>
        </w:div>
        <w:div w:id="981885676">
          <w:marLeft w:val="480"/>
          <w:marRight w:val="0"/>
          <w:marTop w:val="0"/>
          <w:marBottom w:val="0"/>
          <w:divBdr>
            <w:top w:val="none" w:sz="0" w:space="0" w:color="auto"/>
            <w:left w:val="none" w:sz="0" w:space="0" w:color="auto"/>
            <w:bottom w:val="none" w:sz="0" w:space="0" w:color="auto"/>
            <w:right w:val="none" w:sz="0" w:space="0" w:color="auto"/>
          </w:divBdr>
        </w:div>
        <w:div w:id="786195338">
          <w:marLeft w:val="480"/>
          <w:marRight w:val="0"/>
          <w:marTop w:val="0"/>
          <w:marBottom w:val="0"/>
          <w:divBdr>
            <w:top w:val="none" w:sz="0" w:space="0" w:color="auto"/>
            <w:left w:val="none" w:sz="0" w:space="0" w:color="auto"/>
            <w:bottom w:val="none" w:sz="0" w:space="0" w:color="auto"/>
            <w:right w:val="none" w:sz="0" w:space="0" w:color="auto"/>
          </w:divBdr>
        </w:div>
        <w:div w:id="1037703523">
          <w:marLeft w:val="480"/>
          <w:marRight w:val="0"/>
          <w:marTop w:val="0"/>
          <w:marBottom w:val="0"/>
          <w:divBdr>
            <w:top w:val="none" w:sz="0" w:space="0" w:color="auto"/>
            <w:left w:val="none" w:sz="0" w:space="0" w:color="auto"/>
            <w:bottom w:val="none" w:sz="0" w:space="0" w:color="auto"/>
            <w:right w:val="none" w:sz="0" w:space="0" w:color="auto"/>
          </w:divBdr>
        </w:div>
        <w:div w:id="188497123">
          <w:marLeft w:val="480"/>
          <w:marRight w:val="0"/>
          <w:marTop w:val="0"/>
          <w:marBottom w:val="0"/>
          <w:divBdr>
            <w:top w:val="none" w:sz="0" w:space="0" w:color="auto"/>
            <w:left w:val="none" w:sz="0" w:space="0" w:color="auto"/>
            <w:bottom w:val="none" w:sz="0" w:space="0" w:color="auto"/>
            <w:right w:val="none" w:sz="0" w:space="0" w:color="auto"/>
          </w:divBdr>
        </w:div>
        <w:div w:id="1653605125">
          <w:marLeft w:val="480"/>
          <w:marRight w:val="0"/>
          <w:marTop w:val="0"/>
          <w:marBottom w:val="0"/>
          <w:divBdr>
            <w:top w:val="none" w:sz="0" w:space="0" w:color="auto"/>
            <w:left w:val="none" w:sz="0" w:space="0" w:color="auto"/>
            <w:bottom w:val="none" w:sz="0" w:space="0" w:color="auto"/>
            <w:right w:val="none" w:sz="0" w:space="0" w:color="auto"/>
          </w:divBdr>
        </w:div>
        <w:div w:id="1588685375">
          <w:marLeft w:val="480"/>
          <w:marRight w:val="0"/>
          <w:marTop w:val="0"/>
          <w:marBottom w:val="0"/>
          <w:divBdr>
            <w:top w:val="none" w:sz="0" w:space="0" w:color="auto"/>
            <w:left w:val="none" w:sz="0" w:space="0" w:color="auto"/>
            <w:bottom w:val="none" w:sz="0" w:space="0" w:color="auto"/>
            <w:right w:val="none" w:sz="0" w:space="0" w:color="auto"/>
          </w:divBdr>
        </w:div>
        <w:div w:id="365064556">
          <w:marLeft w:val="480"/>
          <w:marRight w:val="0"/>
          <w:marTop w:val="0"/>
          <w:marBottom w:val="0"/>
          <w:divBdr>
            <w:top w:val="none" w:sz="0" w:space="0" w:color="auto"/>
            <w:left w:val="none" w:sz="0" w:space="0" w:color="auto"/>
            <w:bottom w:val="none" w:sz="0" w:space="0" w:color="auto"/>
            <w:right w:val="none" w:sz="0" w:space="0" w:color="auto"/>
          </w:divBdr>
        </w:div>
        <w:div w:id="1609317219">
          <w:marLeft w:val="480"/>
          <w:marRight w:val="0"/>
          <w:marTop w:val="0"/>
          <w:marBottom w:val="0"/>
          <w:divBdr>
            <w:top w:val="none" w:sz="0" w:space="0" w:color="auto"/>
            <w:left w:val="none" w:sz="0" w:space="0" w:color="auto"/>
            <w:bottom w:val="none" w:sz="0" w:space="0" w:color="auto"/>
            <w:right w:val="none" w:sz="0" w:space="0" w:color="auto"/>
          </w:divBdr>
        </w:div>
        <w:div w:id="1579098489">
          <w:marLeft w:val="480"/>
          <w:marRight w:val="0"/>
          <w:marTop w:val="0"/>
          <w:marBottom w:val="0"/>
          <w:divBdr>
            <w:top w:val="none" w:sz="0" w:space="0" w:color="auto"/>
            <w:left w:val="none" w:sz="0" w:space="0" w:color="auto"/>
            <w:bottom w:val="none" w:sz="0" w:space="0" w:color="auto"/>
            <w:right w:val="none" w:sz="0" w:space="0" w:color="auto"/>
          </w:divBdr>
        </w:div>
        <w:div w:id="1091513127">
          <w:marLeft w:val="480"/>
          <w:marRight w:val="0"/>
          <w:marTop w:val="0"/>
          <w:marBottom w:val="0"/>
          <w:divBdr>
            <w:top w:val="none" w:sz="0" w:space="0" w:color="auto"/>
            <w:left w:val="none" w:sz="0" w:space="0" w:color="auto"/>
            <w:bottom w:val="none" w:sz="0" w:space="0" w:color="auto"/>
            <w:right w:val="none" w:sz="0" w:space="0" w:color="auto"/>
          </w:divBdr>
        </w:div>
        <w:div w:id="139924773">
          <w:marLeft w:val="480"/>
          <w:marRight w:val="0"/>
          <w:marTop w:val="0"/>
          <w:marBottom w:val="0"/>
          <w:divBdr>
            <w:top w:val="none" w:sz="0" w:space="0" w:color="auto"/>
            <w:left w:val="none" w:sz="0" w:space="0" w:color="auto"/>
            <w:bottom w:val="none" w:sz="0" w:space="0" w:color="auto"/>
            <w:right w:val="none" w:sz="0" w:space="0" w:color="auto"/>
          </w:divBdr>
        </w:div>
        <w:div w:id="1133865640">
          <w:marLeft w:val="480"/>
          <w:marRight w:val="0"/>
          <w:marTop w:val="0"/>
          <w:marBottom w:val="0"/>
          <w:divBdr>
            <w:top w:val="none" w:sz="0" w:space="0" w:color="auto"/>
            <w:left w:val="none" w:sz="0" w:space="0" w:color="auto"/>
            <w:bottom w:val="none" w:sz="0" w:space="0" w:color="auto"/>
            <w:right w:val="none" w:sz="0" w:space="0" w:color="auto"/>
          </w:divBdr>
        </w:div>
        <w:div w:id="1286690388">
          <w:marLeft w:val="480"/>
          <w:marRight w:val="0"/>
          <w:marTop w:val="0"/>
          <w:marBottom w:val="0"/>
          <w:divBdr>
            <w:top w:val="none" w:sz="0" w:space="0" w:color="auto"/>
            <w:left w:val="none" w:sz="0" w:space="0" w:color="auto"/>
            <w:bottom w:val="none" w:sz="0" w:space="0" w:color="auto"/>
            <w:right w:val="none" w:sz="0" w:space="0" w:color="auto"/>
          </w:divBdr>
        </w:div>
        <w:div w:id="142088854">
          <w:marLeft w:val="480"/>
          <w:marRight w:val="0"/>
          <w:marTop w:val="0"/>
          <w:marBottom w:val="0"/>
          <w:divBdr>
            <w:top w:val="none" w:sz="0" w:space="0" w:color="auto"/>
            <w:left w:val="none" w:sz="0" w:space="0" w:color="auto"/>
            <w:bottom w:val="none" w:sz="0" w:space="0" w:color="auto"/>
            <w:right w:val="none" w:sz="0" w:space="0" w:color="auto"/>
          </w:divBdr>
        </w:div>
        <w:div w:id="133375342">
          <w:marLeft w:val="480"/>
          <w:marRight w:val="0"/>
          <w:marTop w:val="0"/>
          <w:marBottom w:val="0"/>
          <w:divBdr>
            <w:top w:val="none" w:sz="0" w:space="0" w:color="auto"/>
            <w:left w:val="none" w:sz="0" w:space="0" w:color="auto"/>
            <w:bottom w:val="none" w:sz="0" w:space="0" w:color="auto"/>
            <w:right w:val="none" w:sz="0" w:space="0" w:color="auto"/>
          </w:divBdr>
        </w:div>
        <w:div w:id="2143426994">
          <w:marLeft w:val="480"/>
          <w:marRight w:val="0"/>
          <w:marTop w:val="0"/>
          <w:marBottom w:val="0"/>
          <w:divBdr>
            <w:top w:val="none" w:sz="0" w:space="0" w:color="auto"/>
            <w:left w:val="none" w:sz="0" w:space="0" w:color="auto"/>
            <w:bottom w:val="none" w:sz="0" w:space="0" w:color="auto"/>
            <w:right w:val="none" w:sz="0" w:space="0" w:color="auto"/>
          </w:divBdr>
        </w:div>
        <w:div w:id="1377926218">
          <w:marLeft w:val="480"/>
          <w:marRight w:val="0"/>
          <w:marTop w:val="0"/>
          <w:marBottom w:val="0"/>
          <w:divBdr>
            <w:top w:val="none" w:sz="0" w:space="0" w:color="auto"/>
            <w:left w:val="none" w:sz="0" w:space="0" w:color="auto"/>
            <w:bottom w:val="none" w:sz="0" w:space="0" w:color="auto"/>
            <w:right w:val="none" w:sz="0" w:space="0" w:color="auto"/>
          </w:divBdr>
        </w:div>
        <w:div w:id="1286279189">
          <w:marLeft w:val="480"/>
          <w:marRight w:val="0"/>
          <w:marTop w:val="0"/>
          <w:marBottom w:val="0"/>
          <w:divBdr>
            <w:top w:val="none" w:sz="0" w:space="0" w:color="auto"/>
            <w:left w:val="none" w:sz="0" w:space="0" w:color="auto"/>
            <w:bottom w:val="none" w:sz="0" w:space="0" w:color="auto"/>
            <w:right w:val="none" w:sz="0" w:space="0" w:color="auto"/>
          </w:divBdr>
        </w:div>
        <w:div w:id="2007970948">
          <w:marLeft w:val="480"/>
          <w:marRight w:val="0"/>
          <w:marTop w:val="0"/>
          <w:marBottom w:val="0"/>
          <w:divBdr>
            <w:top w:val="none" w:sz="0" w:space="0" w:color="auto"/>
            <w:left w:val="none" w:sz="0" w:space="0" w:color="auto"/>
            <w:bottom w:val="none" w:sz="0" w:space="0" w:color="auto"/>
            <w:right w:val="none" w:sz="0" w:space="0" w:color="auto"/>
          </w:divBdr>
        </w:div>
        <w:div w:id="851533857">
          <w:marLeft w:val="480"/>
          <w:marRight w:val="0"/>
          <w:marTop w:val="0"/>
          <w:marBottom w:val="0"/>
          <w:divBdr>
            <w:top w:val="none" w:sz="0" w:space="0" w:color="auto"/>
            <w:left w:val="none" w:sz="0" w:space="0" w:color="auto"/>
            <w:bottom w:val="none" w:sz="0" w:space="0" w:color="auto"/>
            <w:right w:val="none" w:sz="0" w:space="0" w:color="auto"/>
          </w:divBdr>
        </w:div>
        <w:div w:id="42020587">
          <w:marLeft w:val="480"/>
          <w:marRight w:val="0"/>
          <w:marTop w:val="0"/>
          <w:marBottom w:val="0"/>
          <w:divBdr>
            <w:top w:val="none" w:sz="0" w:space="0" w:color="auto"/>
            <w:left w:val="none" w:sz="0" w:space="0" w:color="auto"/>
            <w:bottom w:val="none" w:sz="0" w:space="0" w:color="auto"/>
            <w:right w:val="none" w:sz="0" w:space="0" w:color="auto"/>
          </w:divBdr>
        </w:div>
        <w:div w:id="330110093">
          <w:marLeft w:val="480"/>
          <w:marRight w:val="0"/>
          <w:marTop w:val="0"/>
          <w:marBottom w:val="0"/>
          <w:divBdr>
            <w:top w:val="none" w:sz="0" w:space="0" w:color="auto"/>
            <w:left w:val="none" w:sz="0" w:space="0" w:color="auto"/>
            <w:bottom w:val="none" w:sz="0" w:space="0" w:color="auto"/>
            <w:right w:val="none" w:sz="0" w:space="0" w:color="auto"/>
          </w:divBdr>
        </w:div>
        <w:div w:id="1776361013">
          <w:marLeft w:val="480"/>
          <w:marRight w:val="0"/>
          <w:marTop w:val="0"/>
          <w:marBottom w:val="0"/>
          <w:divBdr>
            <w:top w:val="none" w:sz="0" w:space="0" w:color="auto"/>
            <w:left w:val="none" w:sz="0" w:space="0" w:color="auto"/>
            <w:bottom w:val="none" w:sz="0" w:space="0" w:color="auto"/>
            <w:right w:val="none" w:sz="0" w:space="0" w:color="auto"/>
          </w:divBdr>
        </w:div>
        <w:div w:id="1847211348">
          <w:marLeft w:val="480"/>
          <w:marRight w:val="0"/>
          <w:marTop w:val="0"/>
          <w:marBottom w:val="0"/>
          <w:divBdr>
            <w:top w:val="none" w:sz="0" w:space="0" w:color="auto"/>
            <w:left w:val="none" w:sz="0" w:space="0" w:color="auto"/>
            <w:bottom w:val="none" w:sz="0" w:space="0" w:color="auto"/>
            <w:right w:val="none" w:sz="0" w:space="0" w:color="auto"/>
          </w:divBdr>
        </w:div>
        <w:div w:id="1653024695">
          <w:marLeft w:val="480"/>
          <w:marRight w:val="0"/>
          <w:marTop w:val="0"/>
          <w:marBottom w:val="0"/>
          <w:divBdr>
            <w:top w:val="none" w:sz="0" w:space="0" w:color="auto"/>
            <w:left w:val="none" w:sz="0" w:space="0" w:color="auto"/>
            <w:bottom w:val="none" w:sz="0" w:space="0" w:color="auto"/>
            <w:right w:val="none" w:sz="0" w:space="0" w:color="auto"/>
          </w:divBdr>
        </w:div>
        <w:div w:id="1039008450">
          <w:marLeft w:val="480"/>
          <w:marRight w:val="0"/>
          <w:marTop w:val="0"/>
          <w:marBottom w:val="0"/>
          <w:divBdr>
            <w:top w:val="none" w:sz="0" w:space="0" w:color="auto"/>
            <w:left w:val="none" w:sz="0" w:space="0" w:color="auto"/>
            <w:bottom w:val="none" w:sz="0" w:space="0" w:color="auto"/>
            <w:right w:val="none" w:sz="0" w:space="0" w:color="auto"/>
          </w:divBdr>
        </w:div>
        <w:div w:id="1252735007">
          <w:marLeft w:val="480"/>
          <w:marRight w:val="0"/>
          <w:marTop w:val="0"/>
          <w:marBottom w:val="0"/>
          <w:divBdr>
            <w:top w:val="none" w:sz="0" w:space="0" w:color="auto"/>
            <w:left w:val="none" w:sz="0" w:space="0" w:color="auto"/>
            <w:bottom w:val="none" w:sz="0" w:space="0" w:color="auto"/>
            <w:right w:val="none" w:sz="0" w:space="0" w:color="auto"/>
          </w:divBdr>
        </w:div>
        <w:div w:id="281618378">
          <w:marLeft w:val="480"/>
          <w:marRight w:val="0"/>
          <w:marTop w:val="0"/>
          <w:marBottom w:val="0"/>
          <w:divBdr>
            <w:top w:val="none" w:sz="0" w:space="0" w:color="auto"/>
            <w:left w:val="none" w:sz="0" w:space="0" w:color="auto"/>
            <w:bottom w:val="none" w:sz="0" w:space="0" w:color="auto"/>
            <w:right w:val="none" w:sz="0" w:space="0" w:color="auto"/>
          </w:divBdr>
        </w:div>
        <w:div w:id="1949120601">
          <w:marLeft w:val="480"/>
          <w:marRight w:val="0"/>
          <w:marTop w:val="0"/>
          <w:marBottom w:val="0"/>
          <w:divBdr>
            <w:top w:val="none" w:sz="0" w:space="0" w:color="auto"/>
            <w:left w:val="none" w:sz="0" w:space="0" w:color="auto"/>
            <w:bottom w:val="none" w:sz="0" w:space="0" w:color="auto"/>
            <w:right w:val="none" w:sz="0" w:space="0" w:color="auto"/>
          </w:divBdr>
        </w:div>
        <w:div w:id="1496142131">
          <w:marLeft w:val="480"/>
          <w:marRight w:val="0"/>
          <w:marTop w:val="0"/>
          <w:marBottom w:val="0"/>
          <w:divBdr>
            <w:top w:val="none" w:sz="0" w:space="0" w:color="auto"/>
            <w:left w:val="none" w:sz="0" w:space="0" w:color="auto"/>
            <w:bottom w:val="none" w:sz="0" w:space="0" w:color="auto"/>
            <w:right w:val="none" w:sz="0" w:space="0" w:color="auto"/>
          </w:divBdr>
        </w:div>
        <w:div w:id="971834344">
          <w:marLeft w:val="480"/>
          <w:marRight w:val="0"/>
          <w:marTop w:val="0"/>
          <w:marBottom w:val="0"/>
          <w:divBdr>
            <w:top w:val="none" w:sz="0" w:space="0" w:color="auto"/>
            <w:left w:val="none" w:sz="0" w:space="0" w:color="auto"/>
            <w:bottom w:val="none" w:sz="0" w:space="0" w:color="auto"/>
            <w:right w:val="none" w:sz="0" w:space="0" w:color="auto"/>
          </w:divBdr>
        </w:div>
      </w:divsChild>
    </w:div>
    <w:div w:id="1978340424">
      <w:bodyDiv w:val="1"/>
      <w:marLeft w:val="0"/>
      <w:marRight w:val="0"/>
      <w:marTop w:val="0"/>
      <w:marBottom w:val="0"/>
      <w:divBdr>
        <w:top w:val="none" w:sz="0" w:space="0" w:color="auto"/>
        <w:left w:val="none" w:sz="0" w:space="0" w:color="auto"/>
        <w:bottom w:val="none" w:sz="0" w:space="0" w:color="auto"/>
        <w:right w:val="none" w:sz="0" w:space="0" w:color="auto"/>
      </w:divBdr>
      <w:divsChild>
        <w:div w:id="1610502743">
          <w:marLeft w:val="480"/>
          <w:marRight w:val="0"/>
          <w:marTop w:val="0"/>
          <w:marBottom w:val="0"/>
          <w:divBdr>
            <w:top w:val="none" w:sz="0" w:space="0" w:color="auto"/>
            <w:left w:val="none" w:sz="0" w:space="0" w:color="auto"/>
            <w:bottom w:val="none" w:sz="0" w:space="0" w:color="auto"/>
            <w:right w:val="none" w:sz="0" w:space="0" w:color="auto"/>
          </w:divBdr>
        </w:div>
        <w:div w:id="1850868767">
          <w:marLeft w:val="480"/>
          <w:marRight w:val="0"/>
          <w:marTop w:val="0"/>
          <w:marBottom w:val="0"/>
          <w:divBdr>
            <w:top w:val="none" w:sz="0" w:space="0" w:color="auto"/>
            <w:left w:val="none" w:sz="0" w:space="0" w:color="auto"/>
            <w:bottom w:val="none" w:sz="0" w:space="0" w:color="auto"/>
            <w:right w:val="none" w:sz="0" w:space="0" w:color="auto"/>
          </w:divBdr>
        </w:div>
        <w:div w:id="518012395">
          <w:marLeft w:val="480"/>
          <w:marRight w:val="0"/>
          <w:marTop w:val="0"/>
          <w:marBottom w:val="0"/>
          <w:divBdr>
            <w:top w:val="none" w:sz="0" w:space="0" w:color="auto"/>
            <w:left w:val="none" w:sz="0" w:space="0" w:color="auto"/>
            <w:bottom w:val="none" w:sz="0" w:space="0" w:color="auto"/>
            <w:right w:val="none" w:sz="0" w:space="0" w:color="auto"/>
          </w:divBdr>
        </w:div>
        <w:div w:id="2018145773">
          <w:marLeft w:val="480"/>
          <w:marRight w:val="0"/>
          <w:marTop w:val="0"/>
          <w:marBottom w:val="0"/>
          <w:divBdr>
            <w:top w:val="none" w:sz="0" w:space="0" w:color="auto"/>
            <w:left w:val="none" w:sz="0" w:space="0" w:color="auto"/>
            <w:bottom w:val="none" w:sz="0" w:space="0" w:color="auto"/>
            <w:right w:val="none" w:sz="0" w:space="0" w:color="auto"/>
          </w:divBdr>
        </w:div>
        <w:div w:id="945962745">
          <w:marLeft w:val="480"/>
          <w:marRight w:val="0"/>
          <w:marTop w:val="0"/>
          <w:marBottom w:val="0"/>
          <w:divBdr>
            <w:top w:val="none" w:sz="0" w:space="0" w:color="auto"/>
            <w:left w:val="none" w:sz="0" w:space="0" w:color="auto"/>
            <w:bottom w:val="none" w:sz="0" w:space="0" w:color="auto"/>
            <w:right w:val="none" w:sz="0" w:space="0" w:color="auto"/>
          </w:divBdr>
        </w:div>
        <w:div w:id="1752432847">
          <w:marLeft w:val="480"/>
          <w:marRight w:val="0"/>
          <w:marTop w:val="0"/>
          <w:marBottom w:val="0"/>
          <w:divBdr>
            <w:top w:val="none" w:sz="0" w:space="0" w:color="auto"/>
            <w:left w:val="none" w:sz="0" w:space="0" w:color="auto"/>
            <w:bottom w:val="none" w:sz="0" w:space="0" w:color="auto"/>
            <w:right w:val="none" w:sz="0" w:space="0" w:color="auto"/>
          </w:divBdr>
        </w:div>
        <w:div w:id="163203242">
          <w:marLeft w:val="480"/>
          <w:marRight w:val="0"/>
          <w:marTop w:val="0"/>
          <w:marBottom w:val="0"/>
          <w:divBdr>
            <w:top w:val="none" w:sz="0" w:space="0" w:color="auto"/>
            <w:left w:val="none" w:sz="0" w:space="0" w:color="auto"/>
            <w:bottom w:val="none" w:sz="0" w:space="0" w:color="auto"/>
            <w:right w:val="none" w:sz="0" w:space="0" w:color="auto"/>
          </w:divBdr>
        </w:div>
        <w:div w:id="807822608">
          <w:marLeft w:val="480"/>
          <w:marRight w:val="0"/>
          <w:marTop w:val="0"/>
          <w:marBottom w:val="0"/>
          <w:divBdr>
            <w:top w:val="none" w:sz="0" w:space="0" w:color="auto"/>
            <w:left w:val="none" w:sz="0" w:space="0" w:color="auto"/>
            <w:bottom w:val="none" w:sz="0" w:space="0" w:color="auto"/>
            <w:right w:val="none" w:sz="0" w:space="0" w:color="auto"/>
          </w:divBdr>
        </w:div>
        <w:div w:id="960182823">
          <w:marLeft w:val="480"/>
          <w:marRight w:val="0"/>
          <w:marTop w:val="0"/>
          <w:marBottom w:val="0"/>
          <w:divBdr>
            <w:top w:val="none" w:sz="0" w:space="0" w:color="auto"/>
            <w:left w:val="none" w:sz="0" w:space="0" w:color="auto"/>
            <w:bottom w:val="none" w:sz="0" w:space="0" w:color="auto"/>
            <w:right w:val="none" w:sz="0" w:space="0" w:color="auto"/>
          </w:divBdr>
        </w:div>
        <w:div w:id="1942685430">
          <w:marLeft w:val="480"/>
          <w:marRight w:val="0"/>
          <w:marTop w:val="0"/>
          <w:marBottom w:val="0"/>
          <w:divBdr>
            <w:top w:val="none" w:sz="0" w:space="0" w:color="auto"/>
            <w:left w:val="none" w:sz="0" w:space="0" w:color="auto"/>
            <w:bottom w:val="none" w:sz="0" w:space="0" w:color="auto"/>
            <w:right w:val="none" w:sz="0" w:space="0" w:color="auto"/>
          </w:divBdr>
        </w:div>
        <w:div w:id="294529770">
          <w:marLeft w:val="480"/>
          <w:marRight w:val="0"/>
          <w:marTop w:val="0"/>
          <w:marBottom w:val="0"/>
          <w:divBdr>
            <w:top w:val="none" w:sz="0" w:space="0" w:color="auto"/>
            <w:left w:val="none" w:sz="0" w:space="0" w:color="auto"/>
            <w:bottom w:val="none" w:sz="0" w:space="0" w:color="auto"/>
            <w:right w:val="none" w:sz="0" w:space="0" w:color="auto"/>
          </w:divBdr>
        </w:div>
        <w:div w:id="1477452580">
          <w:marLeft w:val="480"/>
          <w:marRight w:val="0"/>
          <w:marTop w:val="0"/>
          <w:marBottom w:val="0"/>
          <w:divBdr>
            <w:top w:val="none" w:sz="0" w:space="0" w:color="auto"/>
            <w:left w:val="none" w:sz="0" w:space="0" w:color="auto"/>
            <w:bottom w:val="none" w:sz="0" w:space="0" w:color="auto"/>
            <w:right w:val="none" w:sz="0" w:space="0" w:color="auto"/>
          </w:divBdr>
        </w:div>
        <w:div w:id="950863141">
          <w:marLeft w:val="480"/>
          <w:marRight w:val="0"/>
          <w:marTop w:val="0"/>
          <w:marBottom w:val="0"/>
          <w:divBdr>
            <w:top w:val="none" w:sz="0" w:space="0" w:color="auto"/>
            <w:left w:val="none" w:sz="0" w:space="0" w:color="auto"/>
            <w:bottom w:val="none" w:sz="0" w:space="0" w:color="auto"/>
            <w:right w:val="none" w:sz="0" w:space="0" w:color="auto"/>
          </w:divBdr>
        </w:div>
        <w:div w:id="1646272681">
          <w:marLeft w:val="480"/>
          <w:marRight w:val="0"/>
          <w:marTop w:val="0"/>
          <w:marBottom w:val="0"/>
          <w:divBdr>
            <w:top w:val="none" w:sz="0" w:space="0" w:color="auto"/>
            <w:left w:val="none" w:sz="0" w:space="0" w:color="auto"/>
            <w:bottom w:val="none" w:sz="0" w:space="0" w:color="auto"/>
            <w:right w:val="none" w:sz="0" w:space="0" w:color="auto"/>
          </w:divBdr>
        </w:div>
        <w:div w:id="318459662">
          <w:marLeft w:val="480"/>
          <w:marRight w:val="0"/>
          <w:marTop w:val="0"/>
          <w:marBottom w:val="0"/>
          <w:divBdr>
            <w:top w:val="none" w:sz="0" w:space="0" w:color="auto"/>
            <w:left w:val="none" w:sz="0" w:space="0" w:color="auto"/>
            <w:bottom w:val="none" w:sz="0" w:space="0" w:color="auto"/>
            <w:right w:val="none" w:sz="0" w:space="0" w:color="auto"/>
          </w:divBdr>
        </w:div>
        <w:div w:id="1508599144">
          <w:marLeft w:val="480"/>
          <w:marRight w:val="0"/>
          <w:marTop w:val="0"/>
          <w:marBottom w:val="0"/>
          <w:divBdr>
            <w:top w:val="none" w:sz="0" w:space="0" w:color="auto"/>
            <w:left w:val="none" w:sz="0" w:space="0" w:color="auto"/>
            <w:bottom w:val="none" w:sz="0" w:space="0" w:color="auto"/>
            <w:right w:val="none" w:sz="0" w:space="0" w:color="auto"/>
          </w:divBdr>
        </w:div>
        <w:div w:id="1539783749">
          <w:marLeft w:val="480"/>
          <w:marRight w:val="0"/>
          <w:marTop w:val="0"/>
          <w:marBottom w:val="0"/>
          <w:divBdr>
            <w:top w:val="none" w:sz="0" w:space="0" w:color="auto"/>
            <w:left w:val="none" w:sz="0" w:space="0" w:color="auto"/>
            <w:bottom w:val="none" w:sz="0" w:space="0" w:color="auto"/>
            <w:right w:val="none" w:sz="0" w:space="0" w:color="auto"/>
          </w:divBdr>
        </w:div>
        <w:div w:id="1061101516">
          <w:marLeft w:val="480"/>
          <w:marRight w:val="0"/>
          <w:marTop w:val="0"/>
          <w:marBottom w:val="0"/>
          <w:divBdr>
            <w:top w:val="none" w:sz="0" w:space="0" w:color="auto"/>
            <w:left w:val="none" w:sz="0" w:space="0" w:color="auto"/>
            <w:bottom w:val="none" w:sz="0" w:space="0" w:color="auto"/>
            <w:right w:val="none" w:sz="0" w:space="0" w:color="auto"/>
          </w:divBdr>
        </w:div>
        <w:div w:id="1464693778">
          <w:marLeft w:val="480"/>
          <w:marRight w:val="0"/>
          <w:marTop w:val="0"/>
          <w:marBottom w:val="0"/>
          <w:divBdr>
            <w:top w:val="none" w:sz="0" w:space="0" w:color="auto"/>
            <w:left w:val="none" w:sz="0" w:space="0" w:color="auto"/>
            <w:bottom w:val="none" w:sz="0" w:space="0" w:color="auto"/>
            <w:right w:val="none" w:sz="0" w:space="0" w:color="auto"/>
          </w:divBdr>
        </w:div>
        <w:div w:id="1909149672">
          <w:marLeft w:val="480"/>
          <w:marRight w:val="0"/>
          <w:marTop w:val="0"/>
          <w:marBottom w:val="0"/>
          <w:divBdr>
            <w:top w:val="none" w:sz="0" w:space="0" w:color="auto"/>
            <w:left w:val="none" w:sz="0" w:space="0" w:color="auto"/>
            <w:bottom w:val="none" w:sz="0" w:space="0" w:color="auto"/>
            <w:right w:val="none" w:sz="0" w:space="0" w:color="auto"/>
          </w:divBdr>
        </w:div>
        <w:div w:id="569466287">
          <w:marLeft w:val="480"/>
          <w:marRight w:val="0"/>
          <w:marTop w:val="0"/>
          <w:marBottom w:val="0"/>
          <w:divBdr>
            <w:top w:val="none" w:sz="0" w:space="0" w:color="auto"/>
            <w:left w:val="none" w:sz="0" w:space="0" w:color="auto"/>
            <w:bottom w:val="none" w:sz="0" w:space="0" w:color="auto"/>
            <w:right w:val="none" w:sz="0" w:space="0" w:color="auto"/>
          </w:divBdr>
        </w:div>
        <w:div w:id="485559822">
          <w:marLeft w:val="480"/>
          <w:marRight w:val="0"/>
          <w:marTop w:val="0"/>
          <w:marBottom w:val="0"/>
          <w:divBdr>
            <w:top w:val="none" w:sz="0" w:space="0" w:color="auto"/>
            <w:left w:val="none" w:sz="0" w:space="0" w:color="auto"/>
            <w:bottom w:val="none" w:sz="0" w:space="0" w:color="auto"/>
            <w:right w:val="none" w:sz="0" w:space="0" w:color="auto"/>
          </w:divBdr>
        </w:div>
        <w:div w:id="1113136703">
          <w:marLeft w:val="480"/>
          <w:marRight w:val="0"/>
          <w:marTop w:val="0"/>
          <w:marBottom w:val="0"/>
          <w:divBdr>
            <w:top w:val="none" w:sz="0" w:space="0" w:color="auto"/>
            <w:left w:val="none" w:sz="0" w:space="0" w:color="auto"/>
            <w:bottom w:val="none" w:sz="0" w:space="0" w:color="auto"/>
            <w:right w:val="none" w:sz="0" w:space="0" w:color="auto"/>
          </w:divBdr>
        </w:div>
        <w:div w:id="1724329318">
          <w:marLeft w:val="480"/>
          <w:marRight w:val="0"/>
          <w:marTop w:val="0"/>
          <w:marBottom w:val="0"/>
          <w:divBdr>
            <w:top w:val="none" w:sz="0" w:space="0" w:color="auto"/>
            <w:left w:val="none" w:sz="0" w:space="0" w:color="auto"/>
            <w:bottom w:val="none" w:sz="0" w:space="0" w:color="auto"/>
            <w:right w:val="none" w:sz="0" w:space="0" w:color="auto"/>
          </w:divBdr>
        </w:div>
        <w:div w:id="1044135139">
          <w:marLeft w:val="480"/>
          <w:marRight w:val="0"/>
          <w:marTop w:val="0"/>
          <w:marBottom w:val="0"/>
          <w:divBdr>
            <w:top w:val="none" w:sz="0" w:space="0" w:color="auto"/>
            <w:left w:val="none" w:sz="0" w:space="0" w:color="auto"/>
            <w:bottom w:val="none" w:sz="0" w:space="0" w:color="auto"/>
            <w:right w:val="none" w:sz="0" w:space="0" w:color="auto"/>
          </w:divBdr>
        </w:div>
        <w:div w:id="1609924453">
          <w:marLeft w:val="480"/>
          <w:marRight w:val="0"/>
          <w:marTop w:val="0"/>
          <w:marBottom w:val="0"/>
          <w:divBdr>
            <w:top w:val="none" w:sz="0" w:space="0" w:color="auto"/>
            <w:left w:val="none" w:sz="0" w:space="0" w:color="auto"/>
            <w:bottom w:val="none" w:sz="0" w:space="0" w:color="auto"/>
            <w:right w:val="none" w:sz="0" w:space="0" w:color="auto"/>
          </w:divBdr>
        </w:div>
        <w:div w:id="72822436">
          <w:marLeft w:val="480"/>
          <w:marRight w:val="0"/>
          <w:marTop w:val="0"/>
          <w:marBottom w:val="0"/>
          <w:divBdr>
            <w:top w:val="none" w:sz="0" w:space="0" w:color="auto"/>
            <w:left w:val="none" w:sz="0" w:space="0" w:color="auto"/>
            <w:bottom w:val="none" w:sz="0" w:space="0" w:color="auto"/>
            <w:right w:val="none" w:sz="0" w:space="0" w:color="auto"/>
          </w:divBdr>
        </w:div>
        <w:div w:id="1288466637">
          <w:marLeft w:val="480"/>
          <w:marRight w:val="0"/>
          <w:marTop w:val="0"/>
          <w:marBottom w:val="0"/>
          <w:divBdr>
            <w:top w:val="none" w:sz="0" w:space="0" w:color="auto"/>
            <w:left w:val="none" w:sz="0" w:space="0" w:color="auto"/>
            <w:bottom w:val="none" w:sz="0" w:space="0" w:color="auto"/>
            <w:right w:val="none" w:sz="0" w:space="0" w:color="auto"/>
          </w:divBdr>
        </w:div>
        <w:div w:id="60293452">
          <w:marLeft w:val="480"/>
          <w:marRight w:val="0"/>
          <w:marTop w:val="0"/>
          <w:marBottom w:val="0"/>
          <w:divBdr>
            <w:top w:val="none" w:sz="0" w:space="0" w:color="auto"/>
            <w:left w:val="none" w:sz="0" w:space="0" w:color="auto"/>
            <w:bottom w:val="none" w:sz="0" w:space="0" w:color="auto"/>
            <w:right w:val="none" w:sz="0" w:space="0" w:color="auto"/>
          </w:divBdr>
        </w:div>
        <w:div w:id="1415055715">
          <w:marLeft w:val="480"/>
          <w:marRight w:val="0"/>
          <w:marTop w:val="0"/>
          <w:marBottom w:val="0"/>
          <w:divBdr>
            <w:top w:val="none" w:sz="0" w:space="0" w:color="auto"/>
            <w:left w:val="none" w:sz="0" w:space="0" w:color="auto"/>
            <w:bottom w:val="none" w:sz="0" w:space="0" w:color="auto"/>
            <w:right w:val="none" w:sz="0" w:space="0" w:color="auto"/>
          </w:divBdr>
        </w:div>
        <w:div w:id="842553751">
          <w:marLeft w:val="480"/>
          <w:marRight w:val="0"/>
          <w:marTop w:val="0"/>
          <w:marBottom w:val="0"/>
          <w:divBdr>
            <w:top w:val="none" w:sz="0" w:space="0" w:color="auto"/>
            <w:left w:val="none" w:sz="0" w:space="0" w:color="auto"/>
            <w:bottom w:val="none" w:sz="0" w:space="0" w:color="auto"/>
            <w:right w:val="none" w:sz="0" w:space="0" w:color="auto"/>
          </w:divBdr>
        </w:div>
        <w:div w:id="194780439">
          <w:marLeft w:val="480"/>
          <w:marRight w:val="0"/>
          <w:marTop w:val="0"/>
          <w:marBottom w:val="0"/>
          <w:divBdr>
            <w:top w:val="none" w:sz="0" w:space="0" w:color="auto"/>
            <w:left w:val="none" w:sz="0" w:space="0" w:color="auto"/>
            <w:bottom w:val="none" w:sz="0" w:space="0" w:color="auto"/>
            <w:right w:val="none" w:sz="0" w:space="0" w:color="auto"/>
          </w:divBdr>
        </w:div>
        <w:div w:id="386414698">
          <w:marLeft w:val="480"/>
          <w:marRight w:val="0"/>
          <w:marTop w:val="0"/>
          <w:marBottom w:val="0"/>
          <w:divBdr>
            <w:top w:val="none" w:sz="0" w:space="0" w:color="auto"/>
            <w:left w:val="none" w:sz="0" w:space="0" w:color="auto"/>
            <w:bottom w:val="none" w:sz="0" w:space="0" w:color="auto"/>
            <w:right w:val="none" w:sz="0" w:space="0" w:color="auto"/>
          </w:divBdr>
        </w:div>
        <w:div w:id="1440678480">
          <w:marLeft w:val="480"/>
          <w:marRight w:val="0"/>
          <w:marTop w:val="0"/>
          <w:marBottom w:val="0"/>
          <w:divBdr>
            <w:top w:val="none" w:sz="0" w:space="0" w:color="auto"/>
            <w:left w:val="none" w:sz="0" w:space="0" w:color="auto"/>
            <w:bottom w:val="none" w:sz="0" w:space="0" w:color="auto"/>
            <w:right w:val="none" w:sz="0" w:space="0" w:color="auto"/>
          </w:divBdr>
        </w:div>
        <w:div w:id="931817043">
          <w:marLeft w:val="480"/>
          <w:marRight w:val="0"/>
          <w:marTop w:val="0"/>
          <w:marBottom w:val="0"/>
          <w:divBdr>
            <w:top w:val="none" w:sz="0" w:space="0" w:color="auto"/>
            <w:left w:val="none" w:sz="0" w:space="0" w:color="auto"/>
            <w:bottom w:val="none" w:sz="0" w:space="0" w:color="auto"/>
            <w:right w:val="none" w:sz="0" w:space="0" w:color="auto"/>
          </w:divBdr>
        </w:div>
        <w:div w:id="920287524">
          <w:marLeft w:val="480"/>
          <w:marRight w:val="0"/>
          <w:marTop w:val="0"/>
          <w:marBottom w:val="0"/>
          <w:divBdr>
            <w:top w:val="none" w:sz="0" w:space="0" w:color="auto"/>
            <w:left w:val="none" w:sz="0" w:space="0" w:color="auto"/>
            <w:bottom w:val="none" w:sz="0" w:space="0" w:color="auto"/>
            <w:right w:val="none" w:sz="0" w:space="0" w:color="auto"/>
          </w:divBdr>
        </w:div>
        <w:div w:id="135073585">
          <w:marLeft w:val="480"/>
          <w:marRight w:val="0"/>
          <w:marTop w:val="0"/>
          <w:marBottom w:val="0"/>
          <w:divBdr>
            <w:top w:val="none" w:sz="0" w:space="0" w:color="auto"/>
            <w:left w:val="none" w:sz="0" w:space="0" w:color="auto"/>
            <w:bottom w:val="none" w:sz="0" w:space="0" w:color="auto"/>
            <w:right w:val="none" w:sz="0" w:space="0" w:color="auto"/>
          </w:divBdr>
        </w:div>
        <w:div w:id="1466120835">
          <w:marLeft w:val="480"/>
          <w:marRight w:val="0"/>
          <w:marTop w:val="0"/>
          <w:marBottom w:val="0"/>
          <w:divBdr>
            <w:top w:val="none" w:sz="0" w:space="0" w:color="auto"/>
            <w:left w:val="none" w:sz="0" w:space="0" w:color="auto"/>
            <w:bottom w:val="none" w:sz="0" w:space="0" w:color="auto"/>
            <w:right w:val="none" w:sz="0" w:space="0" w:color="auto"/>
          </w:divBdr>
        </w:div>
        <w:div w:id="1001853205">
          <w:marLeft w:val="480"/>
          <w:marRight w:val="0"/>
          <w:marTop w:val="0"/>
          <w:marBottom w:val="0"/>
          <w:divBdr>
            <w:top w:val="none" w:sz="0" w:space="0" w:color="auto"/>
            <w:left w:val="none" w:sz="0" w:space="0" w:color="auto"/>
            <w:bottom w:val="none" w:sz="0" w:space="0" w:color="auto"/>
            <w:right w:val="none" w:sz="0" w:space="0" w:color="auto"/>
          </w:divBdr>
        </w:div>
        <w:div w:id="1351445564">
          <w:marLeft w:val="480"/>
          <w:marRight w:val="0"/>
          <w:marTop w:val="0"/>
          <w:marBottom w:val="0"/>
          <w:divBdr>
            <w:top w:val="none" w:sz="0" w:space="0" w:color="auto"/>
            <w:left w:val="none" w:sz="0" w:space="0" w:color="auto"/>
            <w:bottom w:val="none" w:sz="0" w:space="0" w:color="auto"/>
            <w:right w:val="none" w:sz="0" w:space="0" w:color="auto"/>
          </w:divBdr>
        </w:div>
        <w:div w:id="1453740992">
          <w:marLeft w:val="480"/>
          <w:marRight w:val="0"/>
          <w:marTop w:val="0"/>
          <w:marBottom w:val="0"/>
          <w:divBdr>
            <w:top w:val="none" w:sz="0" w:space="0" w:color="auto"/>
            <w:left w:val="none" w:sz="0" w:space="0" w:color="auto"/>
            <w:bottom w:val="none" w:sz="0" w:space="0" w:color="auto"/>
            <w:right w:val="none" w:sz="0" w:space="0" w:color="auto"/>
          </w:divBdr>
        </w:div>
        <w:div w:id="527571398">
          <w:marLeft w:val="480"/>
          <w:marRight w:val="0"/>
          <w:marTop w:val="0"/>
          <w:marBottom w:val="0"/>
          <w:divBdr>
            <w:top w:val="none" w:sz="0" w:space="0" w:color="auto"/>
            <w:left w:val="none" w:sz="0" w:space="0" w:color="auto"/>
            <w:bottom w:val="none" w:sz="0" w:space="0" w:color="auto"/>
            <w:right w:val="none" w:sz="0" w:space="0" w:color="auto"/>
          </w:divBdr>
        </w:div>
        <w:div w:id="1584758744">
          <w:marLeft w:val="480"/>
          <w:marRight w:val="0"/>
          <w:marTop w:val="0"/>
          <w:marBottom w:val="0"/>
          <w:divBdr>
            <w:top w:val="none" w:sz="0" w:space="0" w:color="auto"/>
            <w:left w:val="none" w:sz="0" w:space="0" w:color="auto"/>
            <w:bottom w:val="none" w:sz="0" w:space="0" w:color="auto"/>
            <w:right w:val="none" w:sz="0" w:space="0" w:color="auto"/>
          </w:divBdr>
        </w:div>
        <w:div w:id="648557509">
          <w:marLeft w:val="480"/>
          <w:marRight w:val="0"/>
          <w:marTop w:val="0"/>
          <w:marBottom w:val="0"/>
          <w:divBdr>
            <w:top w:val="none" w:sz="0" w:space="0" w:color="auto"/>
            <w:left w:val="none" w:sz="0" w:space="0" w:color="auto"/>
            <w:bottom w:val="none" w:sz="0" w:space="0" w:color="auto"/>
            <w:right w:val="none" w:sz="0" w:space="0" w:color="auto"/>
          </w:divBdr>
        </w:div>
        <w:div w:id="307444687">
          <w:marLeft w:val="480"/>
          <w:marRight w:val="0"/>
          <w:marTop w:val="0"/>
          <w:marBottom w:val="0"/>
          <w:divBdr>
            <w:top w:val="none" w:sz="0" w:space="0" w:color="auto"/>
            <w:left w:val="none" w:sz="0" w:space="0" w:color="auto"/>
            <w:bottom w:val="none" w:sz="0" w:space="0" w:color="auto"/>
            <w:right w:val="none" w:sz="0" w:space="0" w:color="auto"/>
          </w:divBdr>
        </w:div>
        <w:div w:id="192424356">
          <w:marLeft w:val="480"/>
          <w:marRight w:val="0"/>
          <w:marTop w:val="0"/>
          <w:marBottom w:val="0"/>
          <w:divBdr>
            <w:top w:val="none" w:sz="0" w:space="0" w:color="auto"/>
            <w:left w:val="none" w:sz="0" w:space="0" w:color="auto"/>
            <w:bottom w:val="none" w:sz="0" w:space="0" w:color="auto"/>
            <w:right w:val="none" w:sz="0" w:space="0" w:color="auto"/>
          </w:divBdr>
        </w:div>
        <w:div w:id="233861517">
          <w:marLeft w:val="480"/>
          <w:marRight w:val="0"/>
          <w:marTop w:val="0"/>
          <w:marBottom w:val="0"/>
          <w:divBdr>
            <w:top w:val="none" w:sz="0" w:space="0" w:color="auto"/>
            <w:left w:val="none" w:sz="0" w:space="0" w:color="auto"/>
            <w:bottom w:val="none" w:sz="0" w:space="0" w:color="auto"/>
            <w:right w:val="none" w:sz="0" w:space="0" w:color="auto"/>
          </w:divBdr>
        </w:div>
        <w:div w:id="1737237740">
          <w:marLeft w:val="480"/>
          <w:marRight w:val="0"/>
          <w:marTop w:val="0"/>
          <w:marBottom w:val="0"/>
          <w:divBdr>
            <w:top w:val="none" w:sz="0" w:space="0" w:color="auto"/>
            <w:left w:val="none" w:sz="0" w:space="0" w:color="auto"/>
            <w:bottom w:val="none" w:sz="0" w:space="0" w:color="auto"/>
            <w:right w:val="none" w:sz="0" w:space="0" w:color="auto"/>
          </w:divBdr>
        </w:div>
      </w:divsChild>
    </w:div>
    <w:div w:id="1980454995">
      <w:bodyDiv w:val="1"/>
      <w:marLeft w:val="0"/>
      <w:marRight w:val="0"/>
      <w:marTop w:val="0"/>
      <w:marBottom w:val="0"/>
      <w:divBdr>
        <w:top w:val="none" w:sz="0" w:space="0" w:color="auto"/>
        <w:left w:val="none" w:sz="0" w:space="0" w:color="auto"/>
        <w:bottom w:val="none" w:sz="0" w:space="0" w:color="auto"/>
        <w:right w:val="none" w:sz="0" w:space="0" w:color="auto"/>
      </w:divBdr>
    </w:div>
    <w:div w:id="1980836999">
      <w:bodyDiv w:val="1"/>
      <w:marLeft w:val="0"/>
      <w:marRight w:val="0"/>
      <w:marTop w:val="0"/>
      <w:marBottom w:val="0"/>
      <w:divBdr>
        <w:top w:val="none" w:sz="0" w:space="0" w:color="auto"/>
        <w:left w:val="none" w:sz="0" w:space="0" w:color="auto"/>
        <w:bottom w:val="none" w:sz="0" w:space="0" w:color="auto"/>
        <w:right w:val="none" w:sz="0" w:space="0" w:color="auto"/>
      </w:divBdr>
    </w:div>
    <w:div w:id="1982883767">
      <w:bodyDiv w:val="1"/>
      <w:marLeft w:val="0"/>
      <w:marRight w:val="0"/>
      <w:marTop w:val="0"/>
      <w:marBottom w:val="0"/>
      <w:divBdr>
        <w:top w:val="none" w:sz="0" w:space="0" w:color="auto"/>
        <w:left w:val="none" w:sz="0" w:space="0" w:color="auto"/>
        <w:bottom w:val="none" w:sz="0" w:space="0" w:color="auto"/>
        <w:right w:val="none" w:sz="0" w:space="0" w:color="auto"/>
      </w:divBdr>
    </w:div>
    <w:div w:id="1984847567">
      <w:bodyDiv w:val="1"/>
      <w:marLeft w:val="0"/>
      <w:marRight w:val="0"/>
      <w:marTop w:val="0"/>
      <w:marBottom w:val="0"/>
      <w:divBdr>
        <w:top w:val="none" w:sz="0" w:space="0" w:color="auto"/>
        <w:left w:val="none" w:sz="0" w:space="0" w:color="auto"/>
        <w:bottom w:val="none" w:sz="0" w:space="0" w:color="auto"/>
        <w:right w:val="none" w:sz="0" w:space="0" w:color="auto"/>
      </w:divBdr>
    </w:div>
    <w:div w:id="1986155881">
      <w:bodyDiv w:val="1"/>
      <w:marLeft w:val="0"/>
      <w:marRight w:val="0"/>
      <w:marTop w:val="0"/>
      <w:marBottom w:val="0"/>
      <w:divBdr>
        <w:top w:val="none" w:sz="0" w:space="0" w:color="auto"/>
        <w:left w:val="none" w:sz="0" w:space="0" w:color="auto"/>
        <w:bottom w:val="none" w:sz="0" w:space="0" w:color="auto"/>
        <w:right w:val="none" w:sz="0" w:space="0" w:color="auto"/>
      </w:divBdr>
    </w:div>
    <w:div w:id="1988313797">
      <w:bodyDiv w:val="1"/>
      <w:marLeft w:val="0"/>
      <w:marRight w:val="0"/>
      <w:marTop w:val="0"/>
      <w:marBottom w:val="0"/>
      <w:divBdr>
        <w:top w:val="none" w:sz="0" w:space="0" w:color="auto"/>
        <w:left w:val="none" w:sz="0" w:space="0" w:color="auto"/>
        <w:bottom w:val="none" w:sz="0" w:space="0" w:color="auto"/>
        <w:right w:val="none" w:sz="0" w:space="0" w:color="auto"/>
      </w:divBdr>
    </w:div>
    <w:div w:id="1996226752">
      <w:bodyDiv w:val="1"/>
      <w:marLeft w:val="0"/>
      <w:marRight w:val="0"/>
      <w:marTop w:val="0"/>
      <w:marBottom w:val="0"/>
      <w:divBdr>
        <w:top w:val="none" w:sz="0" w:space="0" w:color="auto"/>
        <w:left w:val="none" w:sz="0" w:space="0" w:color="auto"/>
        <w:bottom w:val="none" w:sz="0" w:space="0" w:color="auto"/>
        <w:right w:val="none" w:sz="0" w:space="0" w:color="auto"/>
      </w:divBdr>
    </w:div>
    <w:div w:id="1996713739">
      <w:bodyDiv w:val="1"/>
      <w:marLeft w:val="0"/>
      <w:marRight w:val="0"/>
      <w:marTop w:val="0"/>
      <w:marBottom w:val="0"/>
      <w:divBdr>
        <w:top w:val="none" w:sz="0" w:space="0" w:color="auto"/>
        <w:left w:val="none" w:sz="0" w:space="0" w:color="auto"/>
        <w:bottom w:val="none" w:sz="0" w:space="0" w:color="auto"/>
        <w:right w:val="none" w:sz="0" w:space="0" w:color="auto"/>
      </w:divBdr>
      <w:divsChild>
        <w:div w:id="812599825">
          <w:marLeft w:val="480"/>
          <w:marRight w:val="0"/>
          <w:marTop w:val="0"/>
          <w:marBottom w:val="0"/>
          <w:divBdr>
            <w:top w:val="none" w:sz="0" w:space="0" w:color="auto"/>
            <w:left w:val="none" w:sz="0" w:space="0" w:color="auto"/>
            <w:bottom w:val="none" w:sz="0" w:space="0" w:color="auto"/>
            <w:right w:val="none" w:sz="0" w:space="0" w:color="auto"/>
          </w:divBdr>
        </w:div>
        <w:div w:id="11535498">
          <w:marLeft w:val="480"/>
          <w:marRight w:val="0"/>
          <w:marTop w:val="0"/>
          <w:marBottom w:val="0"/>
          <w:divBdr>
            <w:top w:val="none" w:sz="0" w:space="0" w:color="auto"/>
            <w:left w:val="none" w:sz="0" w:space="0" w:color="auto"/>
            <w:bottom w:val="none" w:sz="0" w:space="0" w:color="auto"/>
            <w:right w:val="none" w:sz="0" w:space="0" w:color="auto"/>
          </w:divBdr>
        </w:div>
        <w:div w:id="879442610">
          <w:marLeft w:val="480"/>
          <w:marRight w:val="0"/>
          <w:marTop w:val="0"/>
          <w:marBottom w:val="0"/>
          <w:divBdr>
            <w:top w:val="none" w:sz="0" w:space="0" w:color="auto"/>
            <w:left w:val="none" w:sz="0" w:space="0" w:color="auto"/>
            <w:bottom w:val="none" w:sz="0" w:space="0" w:color="auto"/>
            <w:right w:val="none" w:sz="0" w:space="0" w:color="auto"/>
          </w:divBdr>
        </w:div>
        <w:div w:id="1509563261">
          <w:marLeft w:val="480"/>
          <w:marRight w:val="0"/>
          <w:marTop w:val="0"/>
          <w:marBottom w:val="0"/>
          <w:divBdr>
            <w:top w:val="none" w:sz="0" w:space="0" w:color="auto"/>
            <w:left w:val="none" w:sz="0" w:space="0" w:color="auto"/>
            <w:bottom w:val="none" w:sz="0" w:space="0" w:color="auto"/>
            <w:right w:val="none" w:sz="0" w:space="0" w:color="auto"/>
          </w:divBdr>
        </w:div>
        <w:div w:id="413865458">
          <w:marLeft w:val="480"/>
          <w:marRight w:val="0"/>
          <w:marTop w:val="0"/>
          <w:marBottom w:val="0"/>
          <w:divBdr>
            <w:top w:val="none" w:sz="0" w:space="0" w:color="auto"/>
            <w:left w:val="none" w:sz="0" w:space="0" w:color="auto"/>
            <w:bottom w:val="none" w:sz="0" w:space="0" w:color="auto"/>
            <w:right w:val="none" w:sz="0" w:space="0" w:color="auto"/>
          </w:divBdr>
        </w:div>
        <w:div w:id="1942906437">
          <w:marLeft w:val="480"/>
          <w:marRight w:val="0"/>
          <w:marTop w:val="0"/>
          <w:marBottom w:val="0"/>
          <w:divBdr>
            <w:top w:val="none" w:sz="0" w:space="0" w:color="auto"/>
            <w:left w:val="none" w:sz="0" w:space="0" w:color="auto"/>
            <w:bottom w:val="none" w:sz="0" w:space="0" w:color="auto"/>
            <w:right w:val="none" w:sz="0" w:space="0" w:color="auto"/>
          </w:divBdr>
        </w:div>
        <w:div w:id="455223464">
          <w:marLeft w:val="480"/>
          <w:marRight w:val="0"/>
          <w:marTop w:val="0"/>
          <w:marBottom w:val="0"/>
          <w:divBdr>
            <w:top w:val="none" w:sz="0" w:space="0" w:color="auto"/>
            <w:left w:val="none" w:sz="0" w:space="0" w:color="auto"/>
            <w:bottom w:val="none" w:sz="0" w:space="0" w:color="auto"/>
            <w:right w:val="none" w:sz="0" w:space="0" w:color="auto"/>
          </w:divBdr>
        </w:div>
        <w:div w:id="962659070">
          <w:marLeft w:val="480"/>
          <w:marRight w:val="0"/>
          <w:marTop w:val="0"/>
          <w:marBottom w:val="0"/>
          <w:divBdr>
            <w:top w:val="none" w:sz="0" w:space="0" w:color="auto"/>
            <w:left w:val="none" w:sz="0" w:space="0" w:color="auto"/>
            <w:bottom w:val="none" w:sz="0" w:space="0" w:color="auto"/>
            <w:right w:val="none" w:sz="0" w:space="0" w:color="auto"/>
          </w:divBdr>
        </w:div>
        <w:div w:id="1359769157">
          <w:marLeft w:val="480"/>
          <w:marRight w:val="0"/>
          <w:marTop w:val="0"/>
          <w:marBottom w:val="0"/>
          <w:divBdr>
            <w:top w:val="none" w:sz="0" w:space="0" w:color="auto"/>
            <w:left w:val="none" w:sz="0" w:space="0" w:color="auto"/>
            <w:bottom w:val="none" w:sz="0" w:space="0" w:color="auto"/>
            <w:right w:val="none" w:sz="0" w:space="0" w:color="auto"/>
          </w:divBdr>
        </w:div>
        <w:div w:id="1805386807">
          <w:marLeft w:val="480"/>
          <w:marRight w:val="0"/>
          <w:marTop w:val="0"/>
          <w:marBottom w:val="0"/>
          <w:divBdr>
            <w:top w:val="none" w:sz="0" w:space="0" w:color="auto"/>
            <w:left w:val="none" w:sz="0" w:space="0" w:color="auto"/>
            <w:bottom w:val="none" w:sz="0" w:space="0" w:color="auto"/>
            <w:right w:val="none" w:sz="0" w:space="0" w:color="auto"/>
          </w:divBdr>
        </w:div>
        <w:div w:id="701133455">
          <w:marLeft w:val="480"/>
          <w:marRight w:val="0"/>
          <w:marTop w:val="0"/>
          <w:marBottom w:val="0"/>
          <w:divBdr>
            <w:top w:val="none" w:sz="0" w:space="0" w:color="auto"/>
            <w:left w:val="none" w:sz="0" w:space="0" w:color="auto"/>
            <w:bottom w:val="none" w:sz="0" w:space="0" w:color="auto"/>
            <w:right w:val="none" w:sz="0" w:space="0" w:color="auto"/>
          </w:divBdr>
        </w:div>
        <w:div w:id="111634655">
          <w:marLeft w:val="480"/>
          <w:marRight w:val="0"/>
          <w:marTop w:val="0"/>
          <w:marBottom w:val="0"/>
          <w:divBdr>
            <w:top w:val="none" w:sz="0" w:space="0" w:color="auto"/>
            <w:left w:val="none" w:sz="0" w:space="0" w:color="auto"/>
            <w:bottom w:val="none" w:sz="0" w:space="0" w:color="auto"/>
            <w:right w:val="none" w:sz="0" w:space="0" w:color="auto"/>
          </w:divBdr>
        </w:div>
        <w:div w:id="1791699660">
          <w:marLeft w:val="480"/>
          <w:marRight w:val="0"/>
          <w:marTop w:val="0"/>
          <w:marBottom w:val="0"/>
          <w:divBdr>
            <w:top w:val="none" w:sz="0" w:space="0" w:color="auto"/>
            <w:left w:val="none" w:sz="0" w:space="0" w:color="auto"/>
            <w:bottom w:val="none" w:sz="0" w:space="0" w:color="auto"/>
            <w:right w:val="none" w:sz="0" w:space="0" w:color="auto"/>
          </w:divBdr>
        </w:div>
        <w:div w:id="2033914255">
          <w:marLeft w:val="480"/>
          <w:marRight w:val="0"/>
          <w:marTop w:val="0"/>
          <w:marBottom w:val="0"/>
          <w:divBdr>
            <w:top w:val="none" w:sz="0" w:space="0" w:color="auto"/>
            <w:left w:val="none" w:sz="0" w:space="0" w:color="auto"/>
            <w:bottom w:val="none" w:sz="0" w:space="0" w:color="auto"/>
            <w:right w:val="none" w:sz="0" w:space="0" w:color="auto"/>
          </w:divBdr>
        </w:div>
        <w:div w:id="651102749">
          <w:marLeft w:val="480"/>
          <w:marRight w:val="0"/>
          <w:marTop w:val="0"/>
          <w:marBottom w:val="0"/>
          <w:divBdr>
            <w:top w:val="none" w:sz="0" w:space="0" w:color="auto"/>
            <w:left w:val="none" w:sz="0" w:space="0" w:color="auto"/>
            <w:bottom w:val="none" w:sz="0" w:space="0" w:color="auto"/>
            <w:right w:val="none" w:sz="0" w:space="0" w:color="auto"/>
          </w:divBdr>
        </w:div>
        <w:div w:id="204559377">
          <w:marLeft w:val="480"/>
          <w:marRight w:val="0"/>
          <w:marTop w:val="0"/>
          <w:marBottom w:val="0"/>
          <w:divBdr>
            <w:top w:val="none" w:sz="0" w:space="0" w:color="auto"/>
            <w:left w:val="none" w:sz="0" w:space="0" w:color="auto"/>
            <w:bottom w:val="none" w:sz="0" w:space="0" w:color="auto"/>
            <w:right w:val="none" w:sz="0" w:space="0" w:color="auto"/>
          </w:divBdr>
        </w:div>
        <w:div w:id="819805616">
          <w:marLeft w:val="480"/>
          <w:marRight w:val="0"/>
          <w:marTop w:val="0"/>
          <w:marBottom w:val="0"/>
          <w:divBdr>
            <w:top w:val="none" w:sz="0" w:space="0" w:color="auto"/>
            <w:left w:val="none" w:sz="0" w:space="0" w:color="auto"/>
            <w:bottom w:val="none" w:sz="0" w:space="0" w:color="auto"/>
            <w:right w:val="none" w:sz="0" w:space="0" w:color="auto"/>
          </w:divBdr>
        </w:div>
        <w:div w:id="337318365">
          <w:marLeft w:val="480"/>
          <w:marRight w:val="0"/>
          <w:marTop w:val="0"/>
          <w:marBottom w:val="0"/>
          <w:divBdr>
            <w:top w:val="none" w:sz="0" w:space="0" w:color="auto"/>
            <w:left w:val="none" w:sz="0" w:space="0" w:color="auto"/>
            <w:bottom w:val="none" w:sz="0" w:space="0" w:color="auto"/>
            <w:right w:val="none" w:sz="0" w:space="0" w:color="auto"/>
          </w:divBdr>
        </w:div>
        <w:div w:id="1720087565">
          <w:marLeft w:val="480"/>
          <w:marRight w:val="0"/>
          <w:marTop w:val="0"/>
          <w:marBottom w:val="0"/>
          <w:divBdr>
            <w:top w:val="none" w:sz="0" w:space="0" w:color="auto"/>
            <w:left w:val="none" w:sz="0" w:space="0" w:color="auto"/>
            <w:bottom w:val="none" w:sz="0" w:space="0" w:color="auto"/>
            <w:right w:val="none" w:sz="0" w:space="0" w:color="auto"/>
          </w:divBdr>
        </w:div>
        <w:div w:id="1041709438">
          <w:marLeft w:val="480"/>
          <w:marRight w:val="0"/>
          <w:marTop w:val="0"/>
          <w:marBottom w:val="0"/>
          <w:divBdr>
            <w:top w:val="none" w:sz="0" w:space="0" w:color="auto"/>
            <w:left w:val="none" w:sz="0" w:space="0" w:color="auto"/>
            <w:bottom w:val="none" w:sz="0" w:space="0" w:color="auto"/>
            <w:right w:val="none" w:sz="0" w:space="0" w:color="auto"/>
          </w:divBdr>
        </w:div>
        <w:div w:id="569735707">
          <w:marLeft w:val="480"/>
          <w:marRight w:val="0"/>
          <w:marTop w:val="0"/>
          <w:marBottom w:val="0"/>
          <w:divBdr>
            <w:top w:val="none" w:sz="0" w:space="0" w:color="auto"/>
            <w:left w:val="none" w:sz="0" w:space="0" w:color="auto"/>
            <w:bottom w:val="none" w:sz="0" w:space="0" w:color="auto"/>
            <w:right w:val="none" w:sz="0" w:space="0" w:color="auto"/>
          </w:divBdr>
        </w:div>
        <w:div w:id="230236074">
          <w:marLeft w:val="480"/>
          <w:marRight w:val="0"/>
          <w:marTop w:val="0"/>
          <w:marBottom w:val="0"/>
          <w:divBdr>
            <w:top w:val="none" w:sz="0" w:space="0" w:color="auto"/>
            <w:left w:val="none" w:sz="0" w:space="0" w:color="auto"/>
            <w:bottom w:val="none" w:sz="0" w:space="0" w:color="auto"/>
            <w:right w:val="none" w:sz="0" w:space="0" w:color="auto"/>
          </w:divBdr>
        </w:div>
        <w:div w:id="1389037661">
          <w:marLeft w:val="480"/>
          <w:marRight w:val="0"/>
          <w:marTop w:val="0"/>
          <w:marBottom w:val="0"/>
          <w:divBdr>
            <w:top w:val="none" w:sz="0" w:space="0" w:color="auto"/>
            <w:left w:val="none" w:sz="0" w:space="0" w:color="auto"/>
            <w:bottom w:val="none" w:sz="0" w:space="0" w:color="auto"/>
            <w:right w:val="none" w:sz="0" w:space="0" w:color="auto"/>
          </w:divBdr>
        </w:div>
        <w:div w:id="1550653837">
          <w:marLeft w:val="480"/>
          <w:marRight w:val="0"/>
          <w:marTop w:val="0"/>
          <w:marBottom w:val="0"/>
          <w:divBdr>
            <w:top w:val="none" w:sz="0" w:space="0" w:color="auto"/>
            <w:left w:val="none" w:sz="0" w:space="0" w:color="auto"/>
            <w:bottom w:val="none" w:sz="0" w:space="0" w:color="auto"/>
            <w:right w:val="none" w:sz="0" w:space="0" w:color="auto"/>
          </w:divBdr>
        </w:div>
        <w:div w:id="1223830813">
          <w:marLeft w:val="480"/>
          <w:marRight w:val="0"/>
          <w:marTop w:val="0"/>
          <w:marBottom w:val="0"/>
          <w:divBdr>
            <w:top w:val="none" w:sz="0" w:space="0" w:color="auto"/>
            <w:left w:val="none" w:sz="0" w:space="0" w:color="auto"/>
            <w:bottom w:val="none" w:sz="0" w:space="0" w:color="auto"/>
            <w:right w:val="none" w:sz="0" w:space="0" w:color="auto"/>
          </w:divBdr>
        </w:div>
        <w:div w:id="1505903548">
          <w:marLeft w:val="480"/>
          <w:marRight w:val="0"/>
          <w:marTop w:val="0"/>
          <w:marBottom w:val="0"/>
          <w:divBdr>
            <w:top w:val="none" w:sz="0" w:space="0" w:color="auto"/>
            <w:left w:val="none" w:sz="0" w:space="0" w:color="auto"/>
            <w:bottom w:val="none" w:sz="0" w:space="0" w:color="auto"/>
            <w:right w:val="none" w:sz="0" w:space="0" w:color="auto"/>
          </w:divBdr>
        </w:div>
        <w:div w:id="507796238">
          <w:marLeft w:val="480"/>
          <w:marRight w:val="0"/>
          <w:marTop w:val="0"/>
          <w:marBottom w:val="0"/>
          <w:divBdr>
            <w:top w:val="none" w:sz="0" w:space="0" w:color="auto"/>
            <w:left w:val="none" w:sz="0" w:space="0" w:color="auto"/>
            <w:bottom w:val="none" w:sz="0" w:space="0" w:color="auto"/>
            <w:right w:val="none" w:sz="0" w:space="0" w:color="auto"/>
          </w:divBdr>
        </w:div>
        <w:div w:id="1207177588">
          <w:marLeft w:val="480"/>
          <w:marRight w:val="0"/>
          <w:marTop w:val="0"/>
          <w:marBottom w:val="0"/>
          <w:divBdr>
            <w:top w:val="none" w:sz="0" w:space="0" w:color="auto"/>
            <w:left w:val="none" w:sz="0" w:space="0" w:color="auto"/>
            <w:bottom w:val="none" w:sz="0" w:space="0" w:color="auto"/>
            <w:right w:val="none" w:sz="0" w:space="0" w:color="auto"/>
          </w:divBdr>
        </w:div>
        <w:div w:id="792553706">
          <w:marLeft w:val="480"/>
          <w:marRight w:val="0"/>
          <w:marTop w:val="0"/>
          <w:marBottom w:val="0"/>
          <w:divBdr>
            <w:top w:val="none" w:sz="0" w:space="0" w:color="auto"/>
            <w:left w:val="none" w:sz="0" w:space="0" w:color="auto"/>
            <w:bottom w:val="none" w:sz="0" w:space="0" w:color="auto"/>
            <w:right w:val="none" w:sz="0" w:space="0" w:color="auto"/>
          </w:divBdr>
        </w:div>
        <w:div w:id="2095395080">
          <w:marLeft w:val="480"/>
          <w:marRight w:val="0"/>
          <w:marTop w:val="0"/>
          <w:marBottom w:val="0"/>
          <w:divBdr>
            <w:top w:val="none" w:sz="0" w:space="0" w:color="auto"/>
            <w:left w:val="none" w:sz="0" w:space="0" w:color="auto"/>
            <w:bottom w:val="none" w:sz="0" w:space="0" w:color="auto"/>
            <w:right w:val="none" w:sz="0" w:space="0" w:color="auto"/>
          </w:divBdr>
        </w:div>
        <w:div w:id="601189178">
          <w:marLeft w:val="480"/>
          <w:marRight w:val="0"/>
          <w:marTop w:val="0"/>
          <w:marBottom w:val="0"/>
          <w:divBdr>
            <w:top w:val="none" w:sz="0" w:space="0" w:color="auto"/>
            <w:left w:val="none" w:sz="0" w:space="0" w:color="auto"/>
            <w:bottom w:val="none" w:sz="0" w:space="0" w:color="auto"/>
            <w:right w:val="none" w:sz="0" w:space="0" w:color="auto"/>
          </w:divBdr>
        </w:div>
        <w:div w:id="782068662">
          <w:marLeft w:val="480"/>
          <w:marRight w:val="0"/>
          <w:marTop w:val="0"/>
          <w:marBottom w:val="0"/>
          <w:divBdr>
            <w:top w:val="none" w:sz="0" w:space="0" w:color="auto"/>
            <w:left w:val="none" w:sz="0" w:space="0" w:color="auto"/>
            <w:bottom w:val="none" w:sz="0" w:space="0" w:color="auto"/>
            <w:right w:val="none" w:sz="0" w:space="0" w:color="auto"/>
          </w:divBdr>
        </w:div>
        <w:div w:id="1359962738">
          <w:marLeft w:val="480"/>
          <w:marRight w:val="0"/>
          <w:marTop w:val="0"/>
          <w:marBottom w:val="0"/>
          <w:divBdr>
            <w:top w:val="none" w:sz="0" w:space="0" w:color="auto"/>
            <w:left w:val="none" w:sz="0" w:space="0" w:color="auto"/>
            <w:bottom w:val="none" w:sz="0" w:space="0" w:color="auto"/>
            <w:right w:val="none" w:sz="0" w:space="0" w:color="auto"/>
          </w:divBdr>
        </w:div>
        <w:div w:id="1295453795">
          <w:marLeft w:val="480"/>
          <w:marRight w:val="0"/>
          <w:marTop w:val="0"/>
          <w:marBottom w:val="0"/>
          <w:divBdr>
            <w:top w:val="none" w:sz="0" w:space="0" w:color="auto"/>
            <w:left w:val="none" w:sz="0" w:space="0" w:color="auto"/>
            <w:bottom w:val="none" w:sz="0" w:space="0" w:color="auto"/>
            <w:right w:val="none" w:sz="0" w:space="0" w:color="auto"/>
          </w:divBdr>
        </w:div>
        <w:div w:id="1893031185">
          <w:marLeft w:val="480"/>
          <w:marRight w:val="0"/>
          <w:marTop w:val="0"/>
          <w:marBottom w:val="0"/>
          <w:divBdr>
            <w:top w:val="none" w:sz="0" w:space="0" w:color="auto"/>
            <w:left w:val="none" w:sz="0" w:space="0" w:color="auto"/>
            <w:bottom w:val="none" w:sz="0" w:space="0" w:color="auto"/>
            <w:right w:val="none" w:sz="0" w:space="0" w:color="auto"/>
          </w:divBdr>
        </w:div>
      </w:divsChild>
    </w:div>
    <w:div w:id="1998341714">
      <w:bodyDiv w:val="1"/>
      <w:marLeft w:val="0"/>
      <w:marRight w:val="0"/>
      <w:marTop w:val="0"/>
      <w:marBottom w:val="0"/>
      <w:divBdr>
        <w:top w:val="none" w:sz="0" w:space="0" w:color="auto"/>
        <w:left w:val="none" w:sz="0" w:space="0" w:color="auto"/>
        <w:bottom w:val="none" w:sz="0" w:space="0" w:color="auto"/>
        <w:right w:val="none" w:sz="0" w:space="0" w:color="auto"/>
      </w:divBdr>
    </w:div>
    <w:div w:id="2000427257">
      <w:bodyDiv w:val="1"/>
      <w:marLeft w:val="0"/>
      <w:marRight w:val="0"/>
      <w:marTop w:val="0"/>
      <w:marBottom w:val="0"/>
      <w:divBdr>
        <w:top w:val="none" w:sz="0" w:space="0" w:color="auto"/>
        <w:left w:val="none" w:sz="0" w:space="0" w:color="auto"/>
        <w:bottom w:val="none" w:sz="0" w:space="0" w:color="auto"/>
        <w:right w:val="none" w:sz="0" w:space="0" w:color="auto"/>
      </w:divBdr>
    </w:div>
    <w:div w:id="2001620867">
      <w:bodyDiv w:val="1"/>
      <w:marLeft w:val="0"/>
      <w:marRight w:val="0"/>
      <w:marTop w:val="0"/>
      <w:marBottom w:val="0"/>
      <w:divBdr>
        <w:top w:val="none" w:sz="0" w:space="0" w:color="auto"/>
        <w:left w:val="none" w:sz="0" w:space="0" w:color="auto"/>
        <w:bottom w:val="none" w:sz="0" w:space="0" w:color="auto"/>
        <w:right w:val="none" w:sz="0" w:space="0" w:color="auto"/>
      </w:divBdr>
    </w:div>
    <w:div w:id="2006274010">
      <w:bodyDiv w:val="1"/>
      <w:marLeft w:val="0"/>
      <w:marRight w:val="0"/>
      <w:marTop w:val="0"/>
      <w:marBottom w:val="0"/>
      <w:divBdr>
        <w:top w:val="none" w:sz="0" w:space="0" w:color="auto"/>
        <w:left w:val="none" w:sz="0" w:space="0" w:color="auto"/>
        <w:bottom w:val="none" w:sz="0" w:space="0" w:color="auto"/>
        <w:right w:val="none" w:sz="0" w:space="0" w:color="auto"/>
      </w:divBdr>
    </w:div>
    <w:div w:id="2008753238">
      <w:bodyDiv w:val="1"/>
      <w:marLeft w:val="0"/>
      <w:marRight w:val="0"/>
      <w:marTop w:val="0"/>
      <w:marBottom w:val="0"/>
      <w:divBdr>
        <w:top w:val="none" w:sz="0" w:space="0" w:color="auto"/>
        <w:left w:val="none" w:sz="0" w:space="0" w:color="auto"/>
        <w:bottom w:val="none" w:sz="0" w:space="0" w:color="auto"/>
        <w:right w:val="none" w:sz="0" w:space="0" w:color="auto"/>
      </w:divBdr>
    </w:div>
    <w:div w:id="2009668613">
      <w:bodyDiv w:val="1"/>
      <w:marLeft w:val="0"/>
      <w:marRight w:val="0"/>
      <w:marTop w:val="0"/>
      <w:marBottom w:val="0"/>
      <w:divBdr>
        <w:top w:val="none" w:sz="0" w:space="0" w:color="auto"/>
        <w:left w:val="none" w:sz="0" w:space="0" w:color="auto"/>
        <w:bottom w:val="none" w:sz="0" w:space="0" w:color="auto"/>
        <w:right w:val="none" w:sz="0" w:space="0" w:color="auto"/>
      </w:divBdr>
    </w:div>
    <w:div w:id="2010790671">
      <w:bodyDiv w:val="1"/>
      <w:marLeft w:val="0"/>
      <w:marRight w:val="0"/>
      <w:marTop w:val="0"/>
      <w:marBottom w:val="0"/>
      <w:divBdr>
        <w:top w:val="none" w:sz="0" w:space="0" w:color="auto"/>
        <w:left w:val="none" w:sz="0" w:space="0" w:color="auto"/>
        <w:bottom w:val="none" w:sz="0" w:space="0" w:color="auto"/>
        <w:right w:val="none" w:sz="0" w:space="0" w:color="auto"/>
      </w:divBdr>
    </w:div>
    <w:div w:id="2011829711">
      <w:bodyDiv w:val="1"/>
      <w:marLeft w:val="0"/>
      <w:marRight w:val="0"/>
      <w:marTop w:val="0"/>
      <w:marBottom w:val="0"/>
      <w:divBdr>
        <w:top w:val="none" w:sz="0" w:space="0" w:color="auto"/>
        <w:left w:val="none" w:sz="0" w:space="0" w:color="auto"/>
        <w:bottom w:val="none" w:sz="0" w:space="0" w:color="auto"/>
        <w:right w:val="none" w:sz="0" w:space="0" w:color="auto"/>
      </w:divBdr>
    </w:div>
    <w:div w:id="2012373361">
      <w:bodyDiv w:val="1"/>
      <w:marLeft w:val="0"/>
      <w:marRight w:val="0"/>
      <w:marTop w:val="0"/>
      <w:marBottom w:val="0"/>
      <w:divBdr>
        <w:top w:val="none" w:sz="0" w:space="0" w:color="auto"/>
        <w:left w:val="none" w:sz="0" w:space="0" w:color="auto"/>
        <w:bottom w:val="none" w:sz="0" w:space="0" w:color="auto"/>
        <w:right w:val="none" w:sz="0" w:space="0" w:color="auto"/>
      </w:divBdr>
    </w:div>
    <w:div w:id="2012489313">
      <w:bodyDiv w:val="1"/>
      <w:marLeft w:val="0"/>
      <w:marRight w:val="0"/>
      <w:marTop w:val="0"/>
      <w:marBottom w:val="0"/>
      <w:divBdr>
        <w:top w:val="none" w:sz="0" w:space="0" w:color="auto"/>
        <w:left w:val="none" w:sz="0" w:space="0" w:color="auto"/>
        <w:bottom w:val="none" w:sz="0" w:space="0" w:color="auto"/>
        <w:right w:val="none" w:sz="0" w:space="0" w:color="auto"/>
      </w:divBdr>
    </w:div>
    <w:div w:id="2016182026">
      <w:bodyDiv w:val="1"/>
      <w:marLeft w:val="0"/>
      <w:marRight w:val="0"/>
      <w:marTop w:val="0"/>
      <w:marBottom w:val="0"/>
      <w:divBdr>
        <w:top w:val="none" w:sz="0" w:space="0" w:color="auto"/>
        <w:left w:val="none" w:sz="0" w:space="0" w:color="auto"/>
        <w:bottom w:val="none" w:sz="0" w:space="0" w:color="auto"/>
        <w:right w:val="none" w:sz="0" w:space="0" w:color="auto"/>
      </w:divBdr>
    </w:div>
    <w:div w:id="2016573772">
      <w:bodyDiv w:val="1"/>
      <w:marLeft w:val="0"/>
      <w:marRight w:val="0"/>
      <w:marTop w:val="0"/>
      <w:marBottom w:val="0"/>
      <w:divBdr>
        <w:top w:val="none" w:sz="0" w:space="0" w:color="auto"/>
        <w:left w:val="none" w:sz="0" w:space="0" w:color="auto"/>
        <w:bottom w:val="none" w:sz="0" w:space="0" w:color="auto"/>
        <w:right w:val="none" w:sz="0" w:space="0" w:color="auto"/>
      </w:divBdr>
    </w:div>
    <w:div w:id="2025668942">
      <w:bodyDiv w:val="1"/>
      <w:marLeft w:val="0"/>
      <w:marRight w:val="0"/>
      <w:marTop w:val="0"/>
      <w:marBottom w:val="0"/>
      <w:divBdr>
        <w:top w:val="none" w:sz="0" w:space="0" w:color="auto"/>
        <w:left w:val="none" w:sz="0" w:space="0" w:color="auto"/>
        <w:bottom w:val="none" w:sz="0" w:space="0" w:color="auto"/>
        <w:right w:val="none" w:sz="0" w:space="0" w:color="auto"/>
      </w:divBdr>
    </w:div>
    <w:div w:id="2029745312">
      <w:bodyDiv w:val="1"/>
      <w:marLeft w:val="0"/>
      <w:marRight w:val="0"/>
      <w:marTop w:val="0"/>
      <w:marBottom w:val="0"/>
      <w:divBdr>
        <w:top w:val="none" w:sz="0" w:space="0" w:color="auto"/>
        <w:left w:val="none" w:sz="0" w:space="0" w:color="auto"/>
        <w:bottom w:val="none" w:sz="0" w:space="0" w:color="auto"/>
        <w:right w:val="none" w:sz="0" w:space="0" w:color="auto"/>
      </w:divBdr>
      <w:divsChild>
        <w:div w:id="1519851243">
          <w:marLeft w:val="480"/>
          <w:marRight w:val="0"/>
          <w:marTop w:val="0"/>
          <w:marBottom w:val="0"/>
          <w:divBdr>
            <w:top w:val="none" w:sz="0" w:space="0" w:color="auto"/>
            <w:left w:val="none" w:sz="0" w:space="0" w:color="auto"/>
            <w:bottom w:val="none" w:sz="0" w:space="0" w:color="auto"/>
            <w:right w:val="none" w:sz="0" w:space="0" w:color="auto"/>
          </w:divBdr>
        </w:div>
        <w:div w:id="983630345">
          <w:marLeft w:val="480"/>
          <w:marRight w:val="0"/>
          <w:marTop w:val="0"/>
          <w:marBottom w:val="0"/>
          <w:divBdr>
            <w:top w:val="none" w:sz="0" w:space="0" w:color="auto"/>
            <w:left w:val="none" w:sz="0" w:space="0" w:color="auto"/>
            <w:bottom w:val="none" w:sz="0" w:space="0" w:color="auto"/>
            <w:right w:val="none" w:sz="0" w:space="0" w:color="auto"/>
          </w:divBdr>
        </w:div>
        <w:div w:id="264777819">
          <w:marLeft w:val="480"/>
          <w:marRight w:val="0"/>
          <w:marTop w:val="0"/>
          <w:marBottom w:val="0"/>
          <w:divBdr>
            <w:top w:val="none" w:sz="0" w:space="0" w:color="auto"/>
            <w:left w:val="none" w:sz="0" w:space="0" w:color="auto"/>
            <w:bottom w:val="none" w:sz="0" w:space="0" w:color="auto"/>
            <w:right w:val="none" w:sz="0" w:space="0" w:color="auto"/>
          </w:divBdr>
        </w:div>
        <w:div w:id="738479281">
          <w:marLeft w:val="480"/>
          <w:marRight w:val="0"/>
          <w:marTop w:val="0"/>
          <w:marBottom w:val="0"/>
          <w:divBdr>
            <w:top w:val="none" w:sz="0" w:space="0" w:color="auto"/>
            <w:left w:val="none" w:sz="0" w:space="0" w:color="auto"/>
            <w:bottom w:val="none" w:sz="0" w:space="0" w:color="auto"/>
            <w:right w:val="none" w:sz="0" w:space="0" w:color="auto"/>
          </w:divBdr>
        </w:div>
        <w:div w:id="1176112549">
          <w:marLeft w:val="480"/>
          <w:marRight w:val="0"/>
          <w:marTop w:val="0"/>
          <w:marBottom w:val="0"/>
          <w:divBdr>
            <w:top w:val="none" w:sz="0" w:space="0" w:color="auto"/>
            <w:left w:val="none" w:sz="0" w:space="0" w:color="auto"/>
            <w:bottom w:val="none" w:sz="0" w:space="0" w:color="auto"/>
            <w:right w:val="none" w:sz="0" w:space="0" w:color="auto"/>
          </w:divBdr>
        </w:div>
        <w:div w:id="2048796474">
          <w:marLeft w:val="480"/>
          <w:marRight w:val="0"/>
          <w:marTop w:val="0"/>
          <w:marBottom w:val="0"/>
          <w:divBdr>
            <w:top w:val="none" w:sz="0" w:space="0" w:color="auto"/>
            <w:left w:val="none" w:sz="0" w:space="0" w:color="auto"/>
            <w:bottom w:val="none" w:sz="0" w:space="0" w:color="auto"/>
            <w:right w:val="none" w:sz="0" w:space="0" w:color="auto"/>
          </w:divBdr>
        </w:div>
        <w:div w:id="2037151025">
          <w:marLeft w:val="480"/>
          <w:marRight w:val="0"/>
          <w:marTop w:val="0"/>
          <w:marBottom w:val="0"/>
          <w:divBdr>
            <w:top w:val="none" w:sz="0" w:space="0" w:color="auto"/>
            <w:left w:val="none" w:sz="0" w:space="0" w:color="auto"/>
            <w:bottom w:val="none" w:sz="0" w:space="0" w:color="auto"/>
            <w:right w:val="none" w:sz="0" w:space="0" w:color="auto"/>
          </w:divBdr>
        </w:div>
        <w:div w:id="167062160">
          <w:marLeft w:val="480"/>
          <w:marRight w:val="0"/>
          <w:marTop w:val="0"/>
          <w:marBottom w:val="0"/>
          <w:divBdr>
            <w:top w:val="none" w:sz="0" w:space="0" w:color="auto"/>
            <w:left w:val="none" w:sz="0" w:space="0" w:color="auto"/>
            <w:bottom w:val="none" w:sz="0" w:space="0" w:color="auto"/>
            <w:right w:val="none" w:sz="0" w:space="0" w:color="auto"/>
          </w:divBdr>
        </w:div>
        <w:div w:id="1791166296">
          <w:marLeft w:val="480"/>
          <w:marRight w:val="0"/>
          <w:marTop w:val="0"/>
          <w:marBottom w:val="0"/>
          <w:divBdr>
            <w:top w:val="none" w:sz="0" w:space="0" w:color="auto"/>
            <w:left w:val="none" w:sz="0" w:space="0" w:color="auto"/>
            <w:bottom w:val="none" w:sz="0" w:space="0" w:color="auto"/>
            <w:right w:val="none" w:sz="0" w:space="0" w:color="auto"/>
          </w:divBdr>
        </w:div>
        <w:div w:id="1407728231">
          <w:marLeft w:val="480"/>
          <w:marRight w:val="0"/>
          <w:marTop w:val="0"/>
          <w:marBottom w:val="0"/>
          <w:divBdr>
            <w:top w:val="none" w:sz="0" w:space="0" w:color="auto"/>
            <w:left w:val="none" w:sz="0" w:space="0" w:color="auto"/>
            <w:bottom w:val="none" w:sz="0" w:space="0" w:color="auto"/>
            <w:right w:val="none" w:sz="0" w:space="0" w:color="auto"/>
          </w:divBdr>
        </w:div>
        <w:div w:id="660156116">
          <w:marLeft w:val="480"/>
          <w:marRight w:val="0"/>
          <w:marTop w:val="0"/>
          <w:marBottom w:val="0"/>
          <w:divBdr>
            <w:top w:val="none" w:sz="0" w:space="0" w:color="auto"/>
            <w:left w:val="none" w:sz="0" w:space="0" w:color="auto"/>
            <w:bottom w:val="none" w:sz="0" w:space="0" w:color="auto"/>
            <w:right w:val="none" w:sz="0" w:space="0" w:color="auto"/>
          </w:divBdr>
        </w:div>
        <w:div w:id="296910754">
          <w:marLeft w:val="480"/>
          <w:marRight w:val="0"/>
          <w:marTop w:val="0"/>
          <w:marBottom w:val="0"/>
          <w:divBdr>
            <w:top w:val="none" w:sz="0" w:space="0" w:color="auto"/>
            <w:left w:val="none" w:sz="0" w:space="0" w:color="auto"/>
            <w:bottom w:val="none" w:sz="0" w:space="0" w:color="auto"/>
            <w:right w:val="none" w:sz="0" w:space="0" w:color="auto"/>
          </w:divBdr>
        </w:div>
        <w:div w:id="249850500">
          <w:marLeft w:val="480"/>
          <w:marRight w:val="0"/>
          <w:marTop w:val="0"/>
          <w:marBottom w:val="0"/>
          <w:divBdr>
            <w:top w:val="none" w:sz="0" w:space="0" w:color="auto"/>
            <w:left w:val="none" w:sz="0" w:space="0" w:color="auto"/>
            <w:bottom w:val="none" w:sz="0" w:space="0" w:color="auto"/>
            <w:right w:val="none" w:sz="0" w:space="0" w:color="auto"/>
          </w:divBdr>
        </w:div>
        <w:div w:id="1748959368">
          <w:marLeft w:val="480"/>
          <w:marRight w:val="0"/>
          <w:marTop w:val="0"/>
          <w:marBottom w:val="0"/>
          <w:divBdr>
            <w:top w:val="none" w:sz="0" w:space="0" w:color="auto"/>
            <w:left w:val="none" w:sz="0" w:space="0" w:color="auto"/>
            <w:bottom w:val="none" w:sz="0" w:space="0" w:color="auto"/>
            <w:right w:val="none" w:sz="0" w:space="0" w:color="auto"/>
          </w:divBdr>
        </w:div>
        <w:div w:id="1866283105">
          <w:marLeft w:val="480"/>
          <w:marRight w:val="0"/>
          <w:marTop w:val="0"/>
          <w:marBottom w:val="0"/>
          <w:divBdr>
            <w:top w:val="none" w:sz="0" w:space="0" w:color="auto"/>
            <w:left w:val="none" w:sz="0" w:space="0" w:color="auto"/>
            <w:bottom w:val="none" w:sz="0" w:space="0" w:color="auto"/>
            <w:right w:val="none" w:sz="0" w:space="0" w:color="auto"/>
          </w:divBdr>
        </w:div>
        <w:div w:id="2110154072">
          <w:marLeft w:val="480"/>
          <w:marRight w:val="0"/>
          <w:marTop w:val="0"/>
          <w:marBottom w:val="0"/>
          <w:divBdr>
            <w:top w:val="none" w:sz="0" w:space="0" w:color="auto"/>
            <w:left w:val="none" w:sz="0" w:space="0" w:color="auto"/>
            <w:bottom w:val="none" w:sz="0" w:space="0" w:color="auto"/>
            <w:right w:val="none" w:sz="0" w:space="0" w:color="auto"/>
          </w:divBdr>
        </w:div>
        <w:div w:id="2134588586">
          <w:marLeft w:val="480"/>
          <w:marRight w:val="0"/>
          <w:marTop w:val="0"/>
          <w:marBottom w:val="0"/>
          <w:divBdr>
            <w:top w:val="none" w:sz="0" w:space="0" w:color="auto"/>
            <w:left w:val="none" w:sz="0" w:space="0" w:color="auto"/>
            <w:bottom w:val="none" w:sz="0" w:space="0" w:color="auto"/>
            <w:right w:val="none" w:sz="0" w:space="0" w:color="auto"/>
          </w:divBdr>
        </w:div>
        <w:div w:id="1355182812">
          <w:marLeft w:val="480"/>
          <w:marRight w:val="0"/>
          <w:marTop w:val="0"/>
          <w:marBottom w:val="0"/>
          <w:divBdr>
            <w:top w:val="none" w:sz="0" w:space="0" w:color="auto"/>
            <w:left w:val="none" w:sz="0" w:space="0" w:color="auto"/>
            <w:bottom w:val="none" w:sz="0" w:space="0" w:color="auto"/>
            <w:right w:val="none" w:sz="0" w:space="0" w:color="auto"/>
          </w:divBdr>
        </w:div>
        <w:div w:id="315574776">
          <w:marLeft w:val="480"/>
          <w:marRight w:val="0"/>
          <w:marTop w:val="0"/>
          <w:marBottom w:val="0"/>
          <w:divBdr>
            <w:top w:val="none" w:sz="0" w:space="0" w:color="auto"/>
            <w:left w:val="none" w:sz="0" w:space="0" w:color="auto"/>
            <w:bottom w:val="none" w:sz="0" w:space="0" w:color="auto"/>
            <w:right w:val="none" w:sz="0" w:space="0" w:color="auto"/>
          </w:divBdr>
        </w:div>
        <w:div w:id="1000818606">
          <w:marLeft w:val="480"/>
          <w:marRight w:val="0"/>
          <w:marTop w:val="0"/>
          <w:marBottom w:val="0"/>
          <w:divBdr>
            <w:top w:val="none" w:sz="0" w:space="0" w:color="auto"/>
            <w:left w:val="none" w:sz="0" w:space="0" w:color="auto"/>
            <w:bottom w:val="none" w:sz="0" w:space="0" w:color="auto"/>
            <w:right w:val="none" w:sz="0" w:space="0" w:color="auto"/>
          </w:divBdr>
        </w:div>
        <w:div w:id="181483515">
          <w:marLeft w:val="480"/>
          <w:marRight w:val="0"/>
          <w:marTop w:val="0"/>
          <w:marBottom w:val="0"/>
          <w:divBdr>
            <w:top w:val="none" w:sz="0" w:space="0" w:color="auto"/>
            <w:left w:val="none" w:sz="0" w:space="0" w:color="auto"/>
            <w:bottom w:val="none" w:sz="0" w:space="0" w:color="auto"/>
            <w:right w:val="none" w:sz="0" w:space="0" w:color="auto"/>
          </w:divBdr>
        </w:div>
        <w:div w:id="711615849">
          <w:marLeft w:val="480"/>
          <w:marRight w:val="0"/>
          <w:marTop w:val="0"/>
          <w:marBottom w:val="0"/>
          <w:divBdr>
            <w:top w:val="none" w:sz="0" w:space="0" w:color="auto"/>
            <w:left w:val="none" w:sz="0" w:space="0" w:color="auto"/>
            <w:bottom w:val="none" w:sz="0" w:space="0" w:color="auto"/>
            <w:right w:val="none" w:sz="0" w:space="0" w:color="auto"/>
          </w:divBdr>
        </w:div>
        <w:div w:id="512191140">
          <w:marLeft w:val="480"/>
          <w:marRight w:val="0"/>
          <w:marTop w:val="0"/>
          <w:marBottom w:val="0"/>
          <w:divBdr>
            <w:top w:val="none" w:sz="0" w:space="0" w:color="auto"/>
            <w:left w:val="none" w:sz="0" w:space="0" w:color="auto"/>
            <w:bottom w:val="none" w:sz="0" w:space="0" w:color="auto"/>
            <w:right w:val="none" w:sz="0" w:space="0" w:color="auto"/>
          </w:divBdr>
        </w:div>
        <w:div w:id="898514371">
          <w:marLeft w:val="480"/>
          <w:marRight w:val="0"/>
          <w:marTop w:val="0"/>
          <w:marBottom w:val="0"/>
          <w:divBdr>
            <w:top w:val="none" w:sz="0" w:space="0" w:color="auto"/>
            <w:left w:val="none" w:sz="0" w:space="0" w:color="auto"/>
            <w:bottom w:val="none" w:sz="0" w:space="0" w:color="auto"/>
            <w:right w:val="none" w:sz="0" w:space="0" w:color="auto"/>
          </w:divBdr>
        </w:div>
        <w:div w:id="1987393794">
          <w:marLeft w:val="480"/>
          <w:marRight w:val="0"/>
          <w:marTop w:val="0"/>
          <w:marBottom w:val="0"/>
          <w:divBdr>
            <w:top w:val="none" w:sz="0" w:space="0" w:color="auto"/>
            <w:left w:val="none" w:sz="0" w:space="0" w:color="auto"/>
            <w:bottom w:val="none" w:sz="0" w:space="0" w:color="auto"/>
            <w:right w:val="none" w:sz="0" w:space="0" w:color="auto"/>
          </w:divBdr>
        </w:div>
        <w:div w:id="133563933">
          <w:marLeft w:val="480"/>
          <w:marRight w:val="0"/>
          <w:marTop w:val="0"/>
          <w:marBottom w:val="0"/>
          <w:divBdr>
            <w:top w:val="none" w:sz="0" w:space="0" w:color="auto"/>
            <w:left w:val="none" w:sz="0" w:space="0" w:color="auto"/>
            <w:bottom w:val="none" w:sz="0" w:space="0" w:color="auto"/>
            <w:right w:val="none" w:sz="0" w:space="0" w:color="auto"/>
          </w:divBdr>
        </w:div>
        <w:div w:id="287199783">
          <w:marLeft w:val="480"/>
          <w:marRight w:val="0"/>
          <w:marTop w:val="0"/>
          <w:marBottom w:val="0"/>
          <w:divBdr>
            <w:top w:val="none" w:sz="0" w:space="0" w:color="auto"/>
            <w:left w:val="none" w:sz="0" w:space="0" w:color="auto"/>
            <w:bottom w:val="none" w:sz="0" w:space="0" w:color="auto"/>
            <w:right w:val="none" w:sz="0" w:space="0" w:color="auto"/>
          </w:divBdr>
        </w:div>
        <w:div w:id="965936972">
          <w:marLeft w:val="480"/>
          <w:marRight w:val="0"/>
          <w:marTop w:val="0"/>
          <w:marBottom w:val="0"/>
          <w:divBdr>
            <w:top w:val="none" w:sz="0" w:space="0" w:color="auto"/>
            <w:left w:val="none" w:sz="0" w:space="0" w:color="auto"/>
            <w:bottom w:val="none" w:sz="0" w:space="0" w:color="auto"/>
            <w:right w:val="none" w:sz="0" w:space="0" w:color="auto"/>
          </w:divBdr>
        </w:div>
        <w:div w:id="2028871843">
          <w:marLeft w:val="480"/>
          <w:marRight w:val="0"/>
          <w:marTop w:val="0"/>
          <w:marBottom w:val="0"/>
          <w:divBdr>
            <w:top w:val="none" w:sz="0" w:space="0" w:color="auto"/>
            <w:left w:val="none" w:sz="0" w:space="0" w:color="auto"/>
            <w:bottom w:val="none" w:sz="0" w:space="0" w:color="auto"/>
            <w:right w:val="none" w:sz="0" w:space="0" w:color="auto"/>
          </w:divBdr>
        </w:div>
        <w:div w:id="373584340">
          <w:marLeft w:val="480"/>
          <w:marRight w:val="0"/>
          <w:marTop w:val="0"/>
          <w:marBottom w:val="0"/>
          <w:divBdr>
            <w:top w:val="none" w:sz="0" w:space="0" w:color="auto"/>
            <w:left w:val="none" w:sz="0" w:space="0" w:color="auto"/>
            <w:bottom w:val="none" w:sz="0" w:space="0" w:color="auto"/>
            <w:right w:val="none" w:sz="0" w:space="0" w:color="auto"/>
          </w:divBdr>
        </w:div>
        <w:div w:id="1956129101">
          <w:marLeft w:val="480"/>
          <w:marRight w:val="0"/>
          <w:marTop w:val="0"/>
          <w:marBottom w:val="0"/>
          <w:divBdr>
            <w:top w:val="none" w:sz="0" w:space="0" w:color="auto"/>
            <w:left w:val="none" w:sz="0" w:space="0" w:color="auto"/>
            <w:bottom w:val="none" w:sz="0" w:space="0" w:color="auto"/>
            <w:right w:val="none" w:sz="0" w:space="0" w:color="auto"/>
          </w:divBdr>
        </w:div>
        <w:div w:id="35664786">
          <w:marLeft w:val="480"/>
          <w:marRight w:val="0"/>
          <w:marTop w:val="0"/>
          <w:marBottom w:val="0"/>
          <w:divBdr>
            <w:top w:val="none" w:sz="0" w:space="0" w:color="auto"/>
            <w:left w:val="none" w:sz="0" w:space="0" w:color="auto"/>
            <w:bottom w:val="none" w:sz="0" w:space="0" w:color="auto"/>
            <w:right w:val="none" w:sz="0" w:space="0" w:color="auto"/>
          </w:divBdr>
        </w:div>
        <w:div w:id="1861623430">
          <w:marLeft w:val="480"/>
          <w:marRight w:val="0"/>
          <w:marTop w:val="0"/>
          <w:marBottom w:val="0"/>
          <w:divBdr>
            <w:top w:val="none" w:sz="0" w:space="0" w:color="auto"/>
            <w:left w:val="none" w:sz="0" w:space="0" w:color="auto"/>
            <w:bottom w:val="none" w:sz="0" w:space="0" w:color="auto"/>
            <w:right w:val="none" w:sz="0" w:space="0" w:color="auto"/>
          </w:divBdr>
        </w:div>
        <w:div w:id="423959819">
          <w:marLeft w:val="480"/>
          <w:marRight w:val="0"/>
          <w:marTop w:val="0"/>
          <w:marBottom w:val="0"/>
          <w:divBdr>
            <w:top w:val="none" w:sz="0" w:space="0" w:color="auto"/>
            <w:left w:val="none" w:sz="0" w:space="0" w:color="auto"/>
            <w:bottom w:val="none" w:sz="0" w:space="0" w:color="auto"/>
            <w:right w:val="none" w:sz="0" w:space="0" w:color="auto"/>
          </w:divBdr>
        </w:div>
        <w:div w:id="1322467349">
          <w:marLeft w:val="480"/>
          <w:marRight w:val="0"/>
          <w:marTop w:val="0"/>
          <w:marBottom w:val="0"/>
          <w:divBdr>
            <w:top w:val="none" w:sz="0" w:space="0" w:color="auto"/>
            <w:left w:val="none" w:sz="0" w:space="0" w:color="auto"/>
            <w:bottom w:val="none" w:sz="0" w:space="0" w:color="auto"/>
            <w:right w:val="none" w:sz="0" w:space="0" w:color="auto"/>
          </w:divBdr>
        </w:div>
        <w:div w:id="1865364854">
          <w:marLeft w:val="480"/>
          <w:marRight w:val="0"/>
          <w:marTop w:val="0"/>
          <w:marBottom w:val="0"/>
          <w:divBdr>
            <w:top w:val="none" w:sz="0" w:space="0" w:color="auto"/>
            <w:left w:val="none" w:sz="0" w:space="0" w:color="auto"/>
            <w:bottom w:val="none" w:sz="0" w:space="0" w:color="auto"/>
            <w:right w:val="none" w:sz="0" w:space="0" w:color="auto"/>
          </w:divBdr>
        </w:div>
        <w:div w:id="428547021">
          <w:marLeft w:val="480"/>
          <w:marRight w:val="0"/>
          <w:marTop w:val="0"/>
          <w:marBottom w:val="0"/>
          <w:divBdr>
            <w:top w:val="none" w:sz="0" w:space="0" w:color="auto"/>
            <w:left w:val="none" w:sz="0" w:space="0" w:color="auto"/>
            <w:bottom w:val="none" w:sz="0" w:space="0" w:color="auto"/>
            <w:right w:val="none" w:sz="0" w:space="0" w:color="auto"/>
          </w:divBdr>
        </w:div>
        <w:div w:id="540676643">
          <w:marLeft w:val="480"/>
          <w:marRight w:val="0"/>
          <w:marTop w:val="0"/>
          <w:marBottom w:val="0"/>
          <w:divBdr>
            <w:top w:val="none" w:sz="0" w:space="0" w:color="auto"/>
            <w:left w:val="none" w:sz="0" w:space="0" w:color="auto"/>
            <w:bottom w:val="none" w:sz="0" w:space="0" w:color="auto"/>
            <w:right w:val="none" w:sz="0" w:space="0" w:color="auto"/>
          </w:divBdr>
        </w:div>
        <w:div w:id="1698040685">
          <w:marLeft w:val="480"/>
          <w:marRight w:val="0"/>
          <w:marTop w:val="0"/>
          <w:marBottom w:val="0"/>
          <w:divBdr>
            <w:top w:val="none" w:sz="0" w:space="0" w:color="auto"/>
            <w:left w:val="none" w:sz="0" w:space="0" w:color="auto"/>
            <w:bottom w:val="none" w:sz="0" w:space="0" w:color="auto"/>
            <w:right w:val="none" w:sz="0" w:space="0" w:color="auto"/>
          </w:divBdr>
        </w:div>
        <w:div w:id="1362053608">
          <w:marLeft w:val="480"/>
          <w:marRight w:val="0"/>
          <w:marTop w:val="0"/>
          <w:marBottom w:val="0"/>
          <w:divBdr>
            <w:top w:val="none" w:sz="0" w:space="0" w:color="auto"/>
            <w:left w:val="none" w:sz="0" w:space="0" w:color="auto"/>
            <w:bottom w:val="none" w:sz="0" w:space="0" w:color="auto"/>
            <w:right w:val="none" w:sz="0" w:space="0" w:color="auto"/>
          </w:divBdr>
        </w:div>
        <w:div w:id="1641812671">
          <w:marLeft w:val="480"/>
          <w:marRight w:val="0"/>
          <w:marTop w:val="0"/>
          <w:marBottom w:val="0"/>
          <w:divBdr>
            <w:top w:val="none" w:sz="0" w:space="0" w:color="auto"/>
            <w:left w:val="none" w:sz="0" w:space="0" w:color="auto"/>
            <w:bottom w:val="none" w:sz="0" w:space="0" w:color="auto"/>
            <w:right w:val="none" w:sz="0" w:space="0" w:color="auto"/>
          </w:divBdr>
        </w:div>
        <w:div w:id="931744282">
          <w:marLeft w:val="480"/>
          <w:marRight w:val="0"/>
          <w:marTop w:val="0"/>
          <w:marBottom w:val="0"/>
          <w:divBdr>
            <w:top w:val="none" w:sz="0" w:space="0" w:color="auto"/>
            <w:left w:val="none" w:sz="0" w:space="0" w:color="auto"/>
            <w:bottom w:val="none" w:sz="0" w:space="0" w:color="auto"/>
            <w:right w:val="none" w:sz="0" w:space="0" w:color="auto"/>
          </w:divBdr>
        </w:div>
        <w:div w:id="1545093638">
          <w:marLeft w:val="480"/>
          <w:marRight w:val="0"/>
          <w:marTop w:val="0"/>
          <w:marBottom w:val="0"/>
          <w:divBdr>
            <w:top w:val="none" w:sz="0" w:space="0" w:color="auto"/>
            <w:left w:val="none" w:sz="0" w:space="0" w:color="auto"/>
            <w:bottom w:val="none" w:sz="0" w:space="0" w:color="auto"/>
            <w:right w:val="none" w:sz="0" w:space="0" w:color="auto"/>
          </w:divBdr>
        </w:div>
        <w:div w:id="2053335616">
          <w:marLeft w:val="480"/>
          <w:marRight w:val="0"/>
          <w:marTop w:val="0"/>
          <w:marBottom w:val="0"/>
          <w:divBdr>
            <w:top w:val="none" w:sz="0" w:space="0" w:color="auto"/>
            <w:left w:val="none" w:sz="0" w:space="0" w:color="auto"/>
            <w:bottom w:val="none" w:sz="0" w:space="0" w:color="auto"/>
            <w:right w:val="none" w:sz="0" w:space="0" w:color="auto"/>
          </w:divBdr>
        </w:div>
        <w:div w:id="1142968210">
          <w:marLeft w:val="480"/>
          <w:marRight w:val="0"/>
          <w:marTop w:val="0"/>
          <w:marBottom w:val="0"/>
          <w:divBdr>
            <w:top w:val="none" w:sz="0" w:space="0" w:color="auto"/>
            <w:left w:val="none" w:sz="0" w:space="0" w:color="auto"/>
            <w:bottom w:val="none" w:sz="0" w:space="0" w:color="auto"/>
            <w:right w:val="none" w:sz="0" w:space="0" w:color="auto"/>
          </w:divBdr>
        </w:div>
        <w:div w:id="613750443">
          <w:marLeft w:val="480"/>
          <w:marRight w:val="0"/>
          <w:marTop w:val="0"/>
          <w:marBottom w:val="0"/>
          <w:divBdr>
            <w:top w:val="none" w:sz="0" w:space="0" w:color="auto"/>
            <w:left w:val="none" w:sz="0" w:space="0" w:color="auto"/>
            <w:bottom w:val="none" w:sz="0" w:space="0" w:color="auto"/>
            <w:right w:val="none" w:sz="0" w:space="0" w:color="auto"/>
          </w:divBdr>
        </w:div>
        <w:div w:id="903487501">
          <w:marLeft w:val="480"/>
          <w:marRight w:val="0"/>
          <w:marTop w:val="0"/>
          <w:marBottom w:val="0"/>
          <w:divBdr>
            <w:top w:val="none" w:sz="0" w:space="0" w:color="auto"/>
            <w:left w:val="none" w:sz="0" w:space="0" w:color="auto"/>
            <w:bottom w:val="none" w:sz="0" w:space="0" w:color="auto"/>
            <w:right w:val="none" w:sz="0" w:space="0" w:color="auto"/>
          </w:divBdr>
        </w:div>
        <w:div w:id="505946359">
          <w:marLeft w:val="480"/>
          <w:marRight w:val="0"/>
          <w:marTop w:val="0"/>
          <w:marBottom w:val="0"/>
          <w:divBdr>
            <w:top w:val="none" w:sz="0" w:space="0" w:color="auto"/>
            <w:left w:val="none" w:sz="0" w:space="0" w:color="auto"/>
            <w:bottom w:val="none" w:sz="0" w:space="0" w:color="auto"/>
            <w:right w:val="none" w:sz="0" w:space="0" w:color="auto"/>
          </w:divBdr>
        </w:div>
        <w:div w:id="660888736">
          <w:marLeft w:val="480"/>
          <w:marRight w:val="0"/>
          <w:marTop w:val="0"/>
          <w:marBottom w:val="0"/>
          <w:divBdr>
            <w:top w:val="none" w:sz="0" w:space="0" w:color="auto"/>
            <w:left w:val="none" w:sz="0" w:space="0" w:color="auto"/>
            <w:bottom w:val="none" w:sz="0" w:space="0" w:color="auto"/>
            <w:right w:val="none" w:sz="0" w:space="0" w:color="auto"/>
          </w:divBdr>
        </w:div>
        <w:div w:id="143278648">
          <w:marLeft w:val="480"/>
          <w:marRight w:val="0"/>
          <w:marTop w:val="0"/>
          <w:marBottom w:val="0"/>
          <w:divBdr>
            <w:top w:val="none" w:sz="0" w:space="0" w:color="auto"/>
            <w:left w:val="none" w:sz="0" w:space="0" w:color="auto"/>
            <w:bottom w:val="none" w:sz="0" w:space="0" w:color="auto"/>
            <w:right w:val="none" w:sz="0" w:space="0" w:color="auto"/>
          </w:divBdr>
        </w:div>
        <w:div w:id="1776168882">
          <w:marLeft w:val="480"/>
          <w:marRight w:val="0"/>
          <w:marTop w:val="0"/>
          <w:marBottom w:val="0"/>
          <w:divBdr>
            <w:top w:val="none" w:sz="0" w:space="0" w:color="auto"/>
            <w:left w:val="none" w:sz="0" w:space="0" w:color="auto"/>
            <w:bottom w:val="none" w:sz="0" w:space="0" w:color="auto"/>
            <w:right w:val="none" w:sz="0" w:space="0" w:color="auto"/>
          </w:divBdr>
        </w:div>
        <w:div w:id="1206483226">
          <w:marLeft w:val="480"/>
          <w:marRight w:val="0"/>
          <w:marTop w:val="0"/>
          <w:marBottom w:val="0"/>
          <w:divBdr>
            <w:top w:val="none" w:sz="0" w:space="0" w:color="auto"/>
            <w:left w:val="none" w:sz="0" w:space="0" w:color="auto"/>
            <w:bottom w:val="none" w:sz="0" w:space="0" w:color="auto"/>
            <w:right w:val="none" w:sz="0" w:space="0" w:color="auto"/>
          </w:divBdr>
        </w:div>
        <w:div w:id="136801432">
          <w:marLeft w:val="480"/>
          <w:marRight w:val="0"/>
          <w:marTop w:val="0"/>
          <w:marBottom w:val="0"/>
          <w:divBdr>
            <w:top w:val="none" w:sz="0" w:space="0" w:color="auto"/>
            <w:left w:val="none" w:sz="0" w:space="0" w:color="auto"/>
            <w:bottom w:val="none" w:sz="0" w:space="0" w:color="auto"/>
            <w:right w:val="none" w:sz="0" w:space="0" w:color="auto"/>
          </w:divBdr>
        </w:div>
        <w:div w:id="493567280">
          <w:marLeft w:val="480"/>
          <w:marRight w:val="0"/>
          <w:marTop w:val="0"/>
          <w:marBottom w:val="0"/>
          <w:divBdr>
            <w:top w:val="none" w:sz="0" w:space="0" w:color="auto"/>
            <w:left w:val="none" w:sz="0" w:space="0" w:color="auto"/>
            <w:bottom w:val="none" w:sz="0" w:space="0" w:color="auto"/>
            <w:right w:val="none" w:sz="0" w:space="0" w:color="auto"/>
          </w:divBdr>
        </w:div>
        <w:div w:id="1825392511">
          <w:marLeft w:val="480"/>
          <w:marRight w:val="0"/>
          <w:marTop w:val="0"/>
          <w:marBottom w:val="0"/>
          <w:divBdr>
            <w:top w:val="none" w:sz="0" w:space="0" w:color="auto"/>
            <w:left w:val="none" w:sz="0" w:space="0" w:color="auto"/>
            <w:bottom w:val="none" w:sz="0" w:space="0" w:color="auto"/>
            <w:right w:val="none" w:sz="0" w:space="0" w:color="auto"/>
          </w:divBdr>
        </w:div>
        <w:div w:id="1741248871">
          <w:marLeft w:val="480"/>
          <w:marRight w:val="0"/>
          <w:marTop w:val="0"/>
          <w:marBottom w:val="0"/>
          <w:divBdr>
            <w:top w:val="none" w:sz="0" w:space="0" w:color="auto"/>
            <w:left w:val="none" w:sz="0" w:space="0" w:color="auto"/>
            <w:bottom w:val="none" w:sz="0" w:space="0" w:color="auto"/>
            <w:right w:val="none" w:sz="0" w:space="0" w:color="auto"/>
          </w:divBdr>
        </w:div>
        <w:div w:id="1546791590">
          <w:marLeft w:val="480"/>
          <w:marRight w:val="0"/>
          <w:marTop w:val="0"/>
          <w:marBottom w:val="0"/>
          <w:divBdr>
            <w:top w:val="none" w:sz="0" w:space="0" w:color="auto"/>
            <w:left w:val="none" w:sz="0" w:space="0" w:color="auto"/>
            <w:bottom w:val="none" w:sz="0" w:space="0" w:color="auto"/>
            <w:right w:val="none" w:sz="0" w:space="0" w:color="auto"/>
          </w:divBdr>
        </w:div>
        <w:div w:id="908882319">
          <w:marLeft w:val="480"/>
          <w:marRight w:val="0"/>
          <w:marTop w:val="0"/>
          <w:marBottom w:val="0"/>
          <w:divBdr>
            <w:top w:val="none" w:sz="0" w:space="0" w:color="auto"/>
            <w:left w:val="none" w:sz="0" w:space="0" w:color="auto"/>
            <w:bottom w:val="none" w:sz="0" w:space="0" w:color="auto"/>
            <w:right w:val="none" w:sz="0" w:space="0" w:color="auto"/>
          </w:divBdr>
        </w:div>
        <w:div w:id="694041541">
          <w:marLeft w:val="480"/>
          <w:marRight w:val="0"/>
          <w:marTop w:val="0"/>
          <w:marBottom w:val="0"/>
          <w:divBdr>
            <w:top w:val="none" w:sz="0" w:space="0" w:color="auto"/>
            <w:left w:val="none" w:sz="0" w:space="0" w:color="auto"/>
            <w:bottom w:val="none" w:sz="0" w:space="0" w:color="auto"/>
            <w:right w:val="none" w:sz="0" w:space="0" w:color="auto"/>
          </w:divBdr>
        </w:div>
        <w:div w:id="543907860">
          <w:marLeft w:val="480"/>
          <w:marRight w:val="0"/>
          <w:marTop w:val="0"/>
          <w:marBottom w:val="0"/>
          <w:divBdr>
            <w:top w:val="none" w:sz="0" w:space="0" w:color="auto"/>
            <w:left w:val="none" w:sz="0" w:space="0" w:color="auto"/>
            <w:bottom w:val="none" w:sz="0" w:space="0" w:color="auto"/>
            <w:right w:val="none" w:sz="0" w:space="0" w:color="auto"/>
          </w:divBdr>
        </w:div>
      </w:divsChild>
    </w:div>
    <w:div w:id="2029938641">
      <w:bodyDiv w:val="1"/>
      <w:marLeft w:val="0"/>
      <w:marRight w:val="0"/>
      <w:marTop w:val="0"/>
      <w:marBottom w:val="0"/>
      <w:divBdr>
        <w:top w:val="none" w:sz="0" w:space="0" w:color="auto"/>
        <w:left w:val="none" w:sz="0" w:space="0" w:color="auto"/>
        <w:bottom w:val="none" w:sz="0" w:space="0" w:color="auto"/>
        <w:right w:val="none" w:sz="0" w:space="0" w:color="auto"/>
      </w:divBdr>
    </w:div>
    <w:div w:id="2031906712">
      <w:bodyDiv w:val="1"/>
      <w:marLeft w:val="0"/>
      <w:marRight w:val="0"/>
      <w:marTop w:val="0"/>
      <w:marBottom w:val="0"/>
      <w:divBdr>
        <w:top w:val="none" w:sz="0" w:space="0" w:color="auto"/>
        <w:left w:val="none" w:sz="0" w:space="0" w:color="auto"/>
        <w:bottom w:val="none" w:sz="0" w:space="0" w:color="auto"/>
        <w:right w:val="none" w:sz="0" w:space="0" w:color="auto"/>
      </w:divBdr>
    </w:div>
    <w:div w:id="2035185395">
      <w:bodyDiv w:val="1"/>
      <w:marLeft w:val="0"/>
      <w:marRight w:val="0"/>
      <w:marTop w:val="0"/>
      <w:marBottom w:val="0"/>
      <w:divBdr>
        <w:top w:val="none" w:sz="0" w:space="0" w:color="auto"/>
        <w:left w:val="none" w:sz="0" w:space="0" w:color="auto"/>
        <w:bottom w:val="none" w:sz="0" w:space="0" w:color="auto"/>
        <w:right w:val="none" w:sz="0" w:space="0" w:color="auto"/>
      </w:divBdr>
    </w:div>
    <w:div w:id="2039239900">
      <w:bodyDiv w:val="1"/>
      <w:marLeft w:val="0"/>
      <w:marRight w:val="0"/>
      <w:marTop w:val="0"/>
      <w:marBottom w:val="0"/>
      <w:divBdr>
        <w:top w:val="none" w:sz="0" w:space="0" w:color="auto"/>
        <w:left w:val="none" w:sz="0" w:space="0" w:color="auto"/>
        <w:bottom w:val="none" w:sz="0" w:space="0" w:color="auto"/>
        <w:right w:val="none" w:sz="0" w:space="0" w:color="auto"/>
      </w:divBdr>
    </w:div>
    <w:div w:id="2039969486">
      <w:bodyDiv w:val="1"/>
      <w:marLeft w:val="0"/>
      <w:marRight w:val="0"/>
      <w:marTop w:val="0"/>
      <w:marBottom w:val="0"/>
      <w:divBdr>
        <w:top w:val="none" w:sz="0" w:space="0" w:color="auto"/>
        <w:left w:val="none" w:sz="0" w:space="0" w:color="auto"/>
        <w:bottom w:val="none" w:sz="0" w:space="0" w:color="auto"/>
        <w:right w:val="none" w:sz="0" w:space="0" w:color="auto"/>
      </w:divBdr>
    </w:div>
    <w:div w:id="2042046477">
      <w:bodyDiv w:val="1"/>
      <w:marLeft w:val="0"/>
      <w:marRight w:val="0"/>
      <w:marTop w:val="0"/>
      <w:marBottom w:val="0"/>
      <w:divBdr>
        <w:top w:val="none" w:sz="0" w:space="0" w:color="auto"/>
        <w:left w:val="none" w:sz="0" w:space="0" w:color="auto"/>
        <w:bottom w:val="none" w:sz="0" w:space="0" w:color="auto"/>
        <w:right w:val="none" w:sz="0" w:space="0" w:color="auto"/>
      </w:divBdr>
      <w:divsChild>
        <w:div w:id="859928668">
          <w:marLeft w:val="480"/>
          <w:marRight w:val="0"/>
          <w:marTop w:val="0"/>
          <w:marBottom w:val="0"/>
          <w:divBdr>
            <w:top w:val="none" w:sz="0" w:space="0" w:color="auto"/>
            <w:left w:val="none" w:sz="0" w:space="0" w:color="auto"/>
            <w:bottom w:val="none" w:sz="0" w:space="0" w:color="auto"/>
            <w:right w:val="none" w:sz="0" w:space="0" w:color="auto"/>
          </w:divBdr>
        </w:div>
        <w:div w:id="477377780">
          <w:marLeft w:val="480"/>
          <w:marRight w:val="0"/>
          <w:marTop w:val="0"/>
          <w:marBottom w:val="0"/>
          <w:divBdr>
            <w:top w:val="none" w:sz="0" w:space="0" w:color="auto"/>
            <w:left w:val="none" w:sz="0" w:space="0" w:color="auto"/>
            <w:bottom w:val="none" w:sz="0" w:space="0" w:color="auto"/>
            <w:right w:val="none" w:sz="0" w:space="0" w:color="auto"/>
          </w:divBdr>
        </w:div>
        <w:div w:id="495147406">
          <w:marLeft w:val="480"/>
          <w:marRight w:val="0"/>
          <w:marTop w:val="0"/>
          <w:marBottom w:val="0"/>
          <w:divBdr>
            <w:top w:val="none" w:sz="0" w:space="0" w:color="auto"/>
            <w:left w:val="none" w:sz="0" w:space="0" w:color="auto"/>
            <w:bottom w:val="none" w:sz="0" w:space="0" w:color="auto"/>
            <w:right w:val="none" w:sz="0" w:space="0" w:color="auto"/>
          </w:divBdr>
        </w:div>
        <w:div w:id="1107432083">
          <w:marLeft w:val="480"/>
          <w:marRight w:val="0"/>
          <w:marTop w:val="0"/>
          <w:marBottom w:val="0"/>
          <w:divBdr>
            <w:top w:val="none" w:sz="0" w:space="0" w:color="auto"/>
            <w:left w:val="none" w:sz="0" w:space="0" w:color="auto"/>
            <w:bottom w:val="none" w:sz="0" w:space="0" w:color="auto"/>
            <w:right w:val="none" w:sz="0" w:space="0" w:color="auto"/>
          </w:divBdr>
        </w:div>
        <w:div w:id="600917317">
          <w:marLeft w:val="480"/>
          <w:marRight w:val="0"/>
          <w:marTop w:val="0"/>
          <w:marBottom w:val="0"/>
          <w:divBdr>
            <w:top w:val="none" w:sz="0" w:space="0" w:color="auto"/>
            <w:left w:val="none" w:sz="0" w:space="0" w:color="auto"/>
            <w:bottom w:val="none" w:sz="0" w:space="0" w:color="auto"/>
            <w:right w:val="none" w:sz="0" w:space="0" w:color="auto"/>
          </w:divBdr>
        </w:div>
        <w:div w:id="2145392234">
          <w:marLeft w:val="480"/>
          <w:marRight w:val="0"/>
          <w:marTop w:val="0"/>
          <w:marBottom w:val="0"/>
          <w:divBdr>
            <w:top w:val="none" w:sz="0" w:space="0" w:color="auto"/>
            <w:left w:val="none" w:sz="0" w:space="0" w:color="auto"/>
            <w:bottom w:val="none" w:sz="0" w:space="0" w:color="auto"/>
            <w:right w:val="none" w:sz="0" w:space="0" w:color="auto"/>
          </w:divBdr>
        </w:div>
        <w:div w:id="1667593591">
          <w:marLeft w:val="480"/>
          <w:marRight w:val="0"/>
          <w:marTop w:val="0"/>
          <w:marBottom w:val="0"/>
          <w:divBdr>
            <w:top w:val="none" w:sz="0" w:space="0" w:color="auto"/>
            <w:left w:val="none" w:sz="0" w:space="0" w:color="auto"/>
            <w:bottom w:val="none" w:sz="0" w:space="0" w:color="auto"/>
            <w:right w:val="none" w:sz="0" w:space="0" w:color="auto"/>
          </w:divBdr>
        </w:div>
        <w:div w:id="208617402">
          <w:marLeft w:val="480"/>
          <w:marRight w:val="0"/>
          <w:marTop w:val="0"/>
          <w:marBottom w:val="0"/>
          <w:divBdr>
            <w:top w:val="none" w:sz="0" w:space="0" w:color="auto"/>
            <w:left w:val="none" w:sz="0" w:space="0" w:color="auto"/>
            <w:bottom w:val="none" w:sz="0" w:space="0" w:color="auto"/>
            <w:right w:val="none" w:sz="0" w:space="0" w:color="auto"/>
          </w:divBdr>
        </w:div>
        <w:div w:id="1727802041">
          <w:marLeft w:val="480"/>
          <w:marRight w:val="0"/>
          <w:marTop w:val="0"/>
          <w:marBottom w:val="0"/>
          <w:divBdr>
            <w:top w:val="none" w:sz="0" w:space="0" w:color="auto"/>
            <w:left w:val="none" w:sz="0" w:space="0" w:color="auto"/>
            <w:bottom w:val="none" w:sz="0" w:space="0" w:color="auto"/>
            <w:right w:val="none" w:sz="0" w:space="0" w:color="auto"/>
          </w:divBdr>
        </w:div>
        <w:div w:id="40131587">
          <w:marLeft w:val="480"/>
          <w:marRight w:val="0"/>
          <w:marTop w:val="0"/>
          <w:marBottom w:val="0"/>
          <w:divBdr>
            <w:top w:val="none" w:sz="0" w:space="0" w:color="auto"/>
            <w:left w:val="none" w:sz="0" w:space="0" w:color="auto"/>
            <w:bottom w:val="none" w:sz="0" w:space="0" w:color="auto"/>
            <w:right w:val="none" w:sz="0" w:space="0" w:color="auto"/>
          </w:divBdr>
        </w:div>
        <w:div w:id="12154641">
          <w:marLeft w:val="480"/>
          <w:marRight w:val="0"/>
          <w:marTop w:val="0"/>
          <w:marBottom w:val="0"/>
          <w:divBdr>
            <w:top w:val="none" w:sz="0" w:space="0" w:color="auto"/>
            <w:left w:val="none" w:sz="0" w:space="0" w:color="auto"/>
            <w:bottom w:val="none" w:sz="0" w:space="0" w:color="auto"/>
            <w:right w:val="none" w:sz="0" w:space="0" w:color="auto"/>
          </w:divBdr>
        </w:div>
        <w:div w:id="1782796027">
          <w:marLeft w:val="480"/>
          <w:marRight w:val="0"/>
          <w:marTop w:val="0"/>
          <w:marBottom w:val="0"/>
          <w:divBdr>
            <w:top w:val="none" w:sz="0" w:space="0" w:color="auto"/>
            <w:left w:val="none" w:sz="0" w:space="0" w:color="auto"/>
            <w:bottom w:val="none" w:sz="0" w:space="0" w:color="auto"/>
            <w:right w:val="none" w:sz="0" w:space="0" w:color="auto"/>
          </w:divBdr>
        </w:div>
        <w:div w:id="80954294">
          <w:marLeft w:val="480"/>
          <w:marRight w:val="0"/>
          <w:marTop w:val="0"/>
          <w:marBottom w:val="0"/>
          <w:divBdr>
            <w:top w:val="none" w:sz="0" w:space="0" w:color="auto"/>
            <w:left w:val="none" w:sz="0" w:space="0" w:color="auto"/>
            <w:bottom w:val="none" w:sz="0" w:space="0" w:color="auto"/>
            <w:right w:val="none" w:sz="0" w:space="0" w:color="auto"/>
          </w:divBdr>
        </w:div>
        <w:div w:id="730233796">
          <w:marLeft w:val="480"/>
          <w:marRight w:val="0"/>
          <w:marTop w:val="0"/>
          <w:marBottom w:val="0"/>
          <w:divBdr>
            <w:top w:val="none" w:sz="0" w:space="0" w:color="auto"/>
            <w:left w:val="none" w:sz="0" w:space="0" w:color="auto"/>
            <w:bottom w:val="none" w:sz="0" w:space="0" w:color="auto"/>
            <w:right w:val="none" w:sz="0" w:space="0" w:color="auto"/>
          </w:divBdr>
        </w:div>
        <w:div w:id="1019352508">
          <w:marLeft w:val="480"/>
          <w:marRight w:val="0"/>
          <w:marTop w:val="0"/>
          <w:marBottom w:val="0"/>
          <w:divBdr>
            <w:top w:val="none" w:sz="0" w:space="0" w:color="auto"/>
            <w:left w:val="none" w:sz="0" w:space="0" w:color="auto"/>
            <w:bottom w:val="none" w:sz="0" w:space="0" w:color="auto"/>
            <w:right w:val="none" w:sz="0" w:space="0" w:color="auto"/>
          </w:divBdr>
        </w:div>
        <w:div w:id="1798721014">
          <w:marLeft w:val="480"/>
          <w:marRight w:val="0"/>
          <w:marTop w:val="0"/>
          <w:marBottom w:val="0"/>
          <w:divBdr>
            <w:top w:val="none" w:sz="0" w:space="0" w:color="auto"/>
            <w:left w:val="none" w:sz="0" w:space="0" w:color="auto"/>
            <w:bottom w:val="none" w:sz="0" w:space="0" w:color="auto"/>
            <w:right w:val="none" w:sz="0" w:space="0" w:color="auto"/>
          </w:divBdr>
        </w:div>
        <w:div w:id="1819569389">
          <w:marLeft w:val="480"/>
          <w:marRight w:val="0"/>
          <w:marTop w:val="0"/>
          <w:marBottom w:val="0"/>
          <w:divBdr>
            <w:top w:val="none" w:sz="0" w:space="0" w:color="auto"/>
            <w:left w:val="none" w:sz="0" w:space="0" w:color="auto"/>
            <w:bottom w:val="none" w:sz="0" w:space="0" w:color="auto"/>
            <w:right w:val="none" w:sz="0" w:space="0" w:color="auto"/>
          </w:divBdr>
        </w:div>
        <w:div w:id="2028096845">
          <w:marLeft w:val="480"/>
          <w:marRight w:val="0"/>
          <w:marTop w:val="0"/>
          <w:marBottom w:val="0"/>
          <w:divBdr>
            <w:top w:val="none" w:sz="0" w:space="0" w:color="auto"/>
            <w:left w:val="none" w:sz="0" w:space="0" w:color="auto"/>
            <w:bottom w:val="none" w:sz="0" w:space="0" w:color="auto"/>
            <w:right w:val="none" w:sz="0" w:space="0" w:color="auto"/>
          </w:divBdr>
        </w:div>
        <w:div w:id="587808500">
          <w:marLeft w:val="480"/>
          <w:marRight w:val="0"/>
          <w:marTop w:val="0"/>
          <w:marBottom w:val="0"/>
          <w:divBdr>
            <w:top w:val="none" w:sz="0" w:space="0" w:color="auto"/>
            <w:left w:val="none" w:sz="0" w:space="0" w:color="auto"/>
            <w:bottom w:val="none" w:sz="0" w:space="0" w:color="auto"/>
            <w:right w:val="none" w:sz="0" w:space="0" w:color="auto"/>
          </w:divBdr>
        </w:div>
        <w:div w:id="690499398">
          <w:marLeft w:val="480"/>
          <w:marRight w:val="0"/>
          <w:marTop w:val="0"/>
          <w:marBottom w:val="0"/>
          <w:divBdr>
            <w:top w:val="none" w:sz="0" w:space="0" w:color="auto"/>
            <w:left w:val="none" w:sz="0" w:space="0" w:color="auto"/>
            <w:bottom w:val="none" w:sz="0" w:space="0" w:color="auto"/>
            <w:right w:val="none" w:sz="0" w:space="0" w:color="auto"/>
          </w:divBdr>
        </w:div>
        <w:div w:id="711422722">
          <w:marLeft w:val="480"/>
          <w:marRight w:val="0"/>
          <w:marTop w:val="0"/>
          <w:marBottom w:val="0"/>
          <w:divBdr>
            <w:top w:val="none" w:sz="0" w:space="0" w:color="auto"/>
            <w:left w:val="none" w:sz="0" w:space="0" w:color="auto"/>
            <w:bottom w:val="none" w:sz="0" w:space="0" w:color="auto"/>
            <w:right w:val="none" w:sz="0" w:space="0" w:color="auto"/>
          </w:divBdr>
        </w:div>
        <w:div w:id="948007750">
          <w:marLeft w:val="480"/>
          <w:marRight w:val="0"/>
          <w:marTop w:val="0"/>
          <w:marBottom w:val="0"/>
          <w:divBdr>
            <w:top w:val="none" w:sz="0" w:space="0" w:color="auto"/>
            <w:left w:val="none" w:sz="0" w:space="0" w:color="auto"/>
            <w:bottom w:val="none" w:sz="0" w:space="0" w:color="auto"/>
            <w:right w:val="none" w:sz="0" w:space="0" w:color="auto"/>
          </w:divBdr>
        </w:div>
      </w:divsChild>
    </w:div>
    <w:div w:id="2042123605">
      <w:bodyDiv w:val="1"/>
      <w:marLeft w:val="0"/>
      <w:marRight w:val="0"/>
      <w:marTop w:val="0"/>
      <w:marBottom w:val="0"/>
      <w:divBdr>
        <w:top w:val="none" w:sz="0" w:space="0" w:color="auto"/>
        <w:left w:val="none" w:sz="0" w:space="0" w:color="auto"/>
        <w:bottom w:val="none" w:sz="0" w:space="0" w:color="auto"/>
        <w:right w:val="none" w:sz="0" w:space="0" w:color="auto"/>
      </w:divBdr>
    </w:div>
    <w:div w:id="2043818907">
      <w:bodyDiv w:val="1"/>
      <w:marLeft w:val="0"/>
      <w:marRight w:val="0"/>
      <w:marTop w:val="0"/>
      <w:marBottom w:val="0"/>
      <w:divBdr>
        <w:top w:val="none" w:sz="0" w:space="0" w:color="auto"/>
        <w:left w:val="none" w:sz="0" w:space="0" w:color="auto"/>
        <w:bottom w:val="none" w:sz="0" w:space="0" w:color="auto"/>
        <w:right w:val="none" w:sz="0" w:space="0" w:color="auto"/>
      </w:divBdr>
    </w:div>
    <w:div w:id="2044161499">
      <w:bodyDiv w:val="1"/>
      <w:marLeft w:val="0"/>
      <w:marRight w:val="0"/>
      <w:marTop w:val="0"/>
      <w:marBottom w:val="0"/>
      <w:divBdr>
        <w:top w:val="none" w:sz="0" w:space="0" w:color="auto"/>
        <w:left w:val="none" w:sz="0" w:space="0" w:color="auto"/>
        <w:bottom w:val="none" w:sz="0" w:space="0" w:color="auto"/>
        <w:right w:val="none" w:sz="0" w:space="0" w:color="auto"/>
      </w:divBdr>
    </w:div>
    <w:div w:id="2054110203">
      <w:bodyDiv w:val="1"/>
      <w:marLeft w:val="0"/>
      <w:marRight w:val="0"/>
      <w:marTop w:val="0"/>
      <w:marBottom w:val="0"/>
      <w:divBdr>
        <w:top w:val="none" w:sz="0" w:space="0" w:color="auto"/>
        <w:left w:val="none" w:sz="0" w:space="0" w:color="auto"/>
        <w:bottom w:val="none" w:sz="0" w:space="0" w:color="auto"/>
        <w:right w:val="none" w:sz="0" w:space="0" w:color="auto"/>
      </w:divBdr>
    </w:div>
    <w:div w:id="2054763927">
      <w:bodyDiv w:val="1"/>
      <w:marLeft w:val="0"/>
      <w:marRight w:val="0"/>
      <w:marTop w:val="0"/>
      <w:marBottom w:val="0"/>
      <w:divBdr>
        <w:top w:val="none" w:sz="0" w:space="0" w:color="auto"/>
        <w:left w:val="none" w:sz="0" w:space="0" w:color="auto"/>
        <w:bottom w:val="none" w:sz="0" w:space="0" w:color="auto"/>
        <w:right w:val="none" w:sz="0" w:space="0" w:color="auto"/>
      </w:divBdr>
      <w:divsChild>
        <w:div w:id="96870348">
          <w:marLeft w:val="480"/>
          <w:marRight w:val="0"/>
          <w:marTop w:val="0"/>
          <w:marBottom w:val="0"/>
          <w:divBdr>
            <w:top w:val="none" w:sz="0" w:space="0" w:color="auto"/>
            <w:left w:val="none" w:sz="0" w:space="0" w:color="auto"/>
            <w:bottom w:val="none" w:sz="0" w:space="0" w:color="auto"/>
            <w:right w:val="none" w:sz="0" w:space="0" w:color="auto"/>
          </w:divBdr>
        </w:div>
        <w:div w:id="1473135751">
          <w:marLeft w:val="480"/>
          <w:marRight w:val="0"/>
          <w:marTop w:val="0"/>
          <w:marBottom w:val="0"/>
          <w:divBdr>
            <w:top w:val="none" w:sz="0" w:space="0" w:color="auto"/>
            <w:left w:val="none" w:sz="0" w:space="0" w:color="auto"/>
            <w:bottom w:val="none" w:sz="0" w:space="0" w:color="auto"/>
            <w:right w:val="none" w:sz="0" w:space="0" w:color="auto"/>
          </w:divBdr>
        </w:div>
        <w:div w:id="121268842">
          <w:marLeft w:val="480"/>
          <w:marRight w:val="0"/>
          <w:marTop w:val="0"/>
          <w:marBottom w:val="0"/>
          <w:divBdr>
            <w:top w:val="none" w:sz="0" w:space="0" w:color="auto"/>
            <w:left w:val="none" w:sz="0" w:space="0" w:color="auto"/>
            <w:bottom w:val="none" w:sz="0" w:space="0" w:color="auto"/>
            <w:right w:val="none" w:sz="0" w:space="0" w:color="auto"/>
          </w:divBdr>
        </w:div>
        <w:div w:id="153760898">
          <w:marLeft w:val="480"/>
          <w:marRight w:val="0"/>
          <w:marTop w:val="0"/>
          <w:marBottom w:val="0"/>
          <w:divBdr>
            <w:top w:val="none" w:sz="0" w:space="0" w:color="auto"/>
            <w:left w:val="none" w:sz="0" w:space="0" w:color="auto"/>
            <w:bottom w:val="none" w:sz="0" w:space="0" w:color="auto"/>
            <w:right w:val="none" w:sz="0" w:space="0" w:color="auto"/>
          </w:divBdr>
        </w:div>
        <w:div w:id="130176699">
          <w:marLeft w:val="480"/>
          <w:marRight w:val="0"/>
          <w:marTop w:val="0"/>
          <w:marBottom w:val="0"/>
          <w:divBdr>
            <w:top w:val="none" w:sz="0" w:space="0" w:color="auto"/>
            <w:left w:val="none" w:sz="0" w:space="0" w:color="auto"/>
            <w:bottom w:val="none" w:sz="0" w:space="0" w:color="auto"/>
            <w:right w:val="none" w:sz="0" w:space="0" w:color="auto"/>
          </w:divBdr>
        </w:div>
        <w:div w:id="1573662844">
          <w:marLeft w:val="480"/>
          <w:marRight w:val="0"/>
          <w:marTop w:val="0"/>
          <w:marBottom w:val="0"/>
          <w:divBdr>
            <w:top w:val="none" w:sz="0" w:space="0" w:color="auto"/>
            <w:left w:val="none" w:sz="0" w:space="0" w:color="auto"/>
            <w:bottom w:val="none" w:sz="0" w:space="0" w:color="auto"/>
            <w:right w:val="none" w:sz="0" w:space="0" w:color="auto"/>
          </w:divBdr>
        </w:div>
        <w:div w:id="259487596">
          <w:marLeft w:val="480"/>
          <w:marRight w:val="0"/>
          <w:marTop w:val="0"/>
          <w:marBottom w:val="0"/>
          <w:divBdr>
            <w:top w:val="none" w:sz="0" w:space="0" w:color="auto"/>
            <w:left w:val="none" w:sz="0" w:space="0" w:color="auto"/>
            <w:bottom w:val="none" w:sz="0" w:space="0" w:color="auto"/>
            <w:right w:val="none" w:sz="0" w:space="0" w:color="auto"/>
          </w:divBdr>
        </w:div>
        <w:div w:id="487482843">
          <w:marLeft w:val="480"/>
          <w:marRight w:val="0"/>
          <w:marTop w:val="0"/>
          <w:marBottom w:val="0"/>
          <w:divBdr>
            <w:top w:val="none" w:sz="0" w:space="0" w:color="auto"/>
            <w:left w:val="none" w:sz="0" w:space="0" w:color="auto"/>
            <w:bottom w:val="none" w:sz="0" w:space="0" w:color="auto"/>
            <w:right w:val="none" w:sz="0" w:space="0" w:color="auto"/>
          </w:divBdr>
        </w:div>
        <w:div w:id="802037964">
          <w:marLeft w:val="480"/>
          <w:marRight w:val="0"/>
          <w:marTop w:val="0"/>
          <w:marBottom w:val="0"/>
          <w:divBdr>
            <w:top w:val="none" w:sz="0" w:space="0" w:color="auto"/>
            <w:left w:val="none" w:sz="0" w:space="0" w:color="auto"/>
            <w:bottom w:val="none" w:sz="0" w:space="0" w:color="auto"/>
            <w:right w:val="none" w:sz="0" w:space="0" w:color="auto"/>
          </w:divBdr>
        </w:div>
        <w:div w:id="1394814627">
          <w:marLeft w:val="480"/>
          <w:marRight w:val="0"/>
          <w:marTop w:val="0"/>
          <w:marBottom w:val="0"/>
          <w:divBdr>
            <w:top w:val="none" w:sz="0" w:space="0" w:color="auto"/>
            <w:left w:val="none" w:sz="0" w:space="0" w:color="auto"/>
            <w:bottom w:val="none" w:sz="0" w:space="0" w:color="auto"/>
            <w:right w:val="none" w:sz="0" w:space="0" w:color="auto"/>
          </w:divBdr>
        </w:div>
        <w:div w:id="820195376">
          <w:marLeft w:val="480"/>
          <w:marRight w:val="0"/>
          <w:marTop w:val="0"/>
          <w:marBottom w:val="0"/>
          <w:divBdr>
            <w:top w:val="none" w:sz="0" w:space="0" w:color="auto"/>
            <w:left w:val="none" w:sz="0" w:space="0" w:color="auto"/>
            <w:bottom w:val="none" w:sz="0" w:space="0" w:color="auto"/>
            <w:right w:val="none" w:sz="0" w:space="0" w:color="auto"/>
          </w:divBdr>
        </w:div>
        <w:div w:id="1209100006">
          <w:marLeft w:val="480"/>
          <w:marRight w:val="0"/>
          <w:marTop w:val="0"/>
          <w:marBottom w:val="0"/>
          <w:divBdr>
            <w:top w:val="none" w:sz="0" w:space="0" w:color="auto"/>
            <w:left w:val="none" w:sz="0" w:space="0" w:color="auto"/>
            <w:bottom w:val="none" w:sz="0" w:space="0" w:color="auto"/>
            <w:right w:val="none" w:sz="0" w:space="0" w:color="auto"/>
          </w:divBdr>
        </w:div>
        <w:div w:id="593823290">
          <w:marLeft w:val="480"/>
          <w:marRight w:val="0"/>
          <w:marTop w:val="0"/>
          <w:marBottom w:val="0"/>
          <w:divBdr>
            <w:top w:val="none" w:sz="0" w:space="0" w:color="auto"/>
            <w:left w:val="none" w:sz="0" w:space="0" w:color="auto"/>
            <w:bottom w:val="none" w:sz="0" w:space="0" w:color="auto"/>
            <w:right w:val="none" w:sz="0" w:space="0" w:color="auto"/>
          </w:divBdr>
        </w:div>
        <w:div w:id="1785341561">
          <w:marLeft w:val="480"/>
          <w:marRight w:val="0"/>
          <w:marTop w:val="0"/>
          <w:marBottom w:val="0"/>
          <w:divBdr>
            <w:top w:val="none" w:sz="0" w:space="0" w:color="auto"/>
            <w:left w:val="none" w:sz="0" w:space="0" w:color="auto"/>
            <w:bottom w:val="none" w:sz="0" w:space="0" w:color="auto"/>
            <w:right w:val="none" w:sz="0" w:space="0" w:color="auto"/>
          </w:divBdr>
        </w:div>
        <w:div w:id="161700128">
          <w:marLeft w:val="480"/>
          <w:marRight w:val="0"/>
          <w:marTop w:val="0"/>
          <w:marBottom w:val="0"/>
          <w:divBdr>
            <w:top w:val="none" w:sz="0" w:space="0" w:color="auto"/>
            <w:left w:val="none" w:sz="0" w:space="0" w:color="auto"/>
            <w:bottom w:val="none" w:sz="0" w:space="0" w:color="auto"/>
            <w:right w:val="none" w:sz="0" w:space="0" w:color="auto"/>
          </w:divBdr>
        </w:div>
        <w:div w:id="1341352781">
          <w:marLeft w:val="480"/>
          <w:marRight w:val="0"/>
          <w:marTop w:val="0"/>
          <w:marBottom w:val="0"/>
          <w:divBdr>
            <w:top w:val="none" w:sz="0" w:space="0" w:color="auto"/>
            <w:left w:val="none" w:sz="0" w:space="0" w:color="auto"/>
            <w:bottom w:val="none" w:sz="0" w:space="0" w:color="auto"/>
            <w:right w:val="none" w:sz="0" w:space="0" w:color="auto"/>
          </w:divBdr>
        </w:div>
        <w:div w:id="568662380">
          <w:marLeft w:val="480"/>
          <w:marRight w:val="0"/>
          <w:marTop w:val="0"/>
          <w:marBottom w:val="0"/>
          <w:divBdr>
            <w:top w:val="none" w:sz="0" w:space="0" w:color="auto"/>
            <w:left w:val="none" w:sz="0" w:space="0" w:color="auto"/>
            <w:bottom w:val="none" w:sz="0" w:space="0" w:color="auto"/>
            <w:right w:val="none" w:sz="0" w:space="0" w:color="auto"/>
          </w:divBdr>
        </w:div>
        <w:div w:id="1524323269">
          <w:marLeft w:val="480"/>
          <w:marRight w:val="0"/>
          <w:marTop w:val="0"/>
          <w:marBottom w:val="0"/>
          <w:divBdr>
            <w:top w:val="none" w:sz="0" w:space="0" w:color="auto"/>
            <w:left w:val="none" w:sz="0" w:space="0" w:color="auto"/>
            <w:bottom w:val="none" w:sz="0" w:space="0" w:color="auto"/>
            <w:right w:val="none" w:sz="0" w:space="0" w:color="auto"/>
          </w:divBdr>
        </w:div>
        <w:div w:id="1281839051">
          <w:marLeft w:val="480"/>
          <w:marRight w:val="0"/>
          <w:marTop w:val="0"/>
          <w:marBottom w:val="0"/>
          <w:divBdr>
            <w:top w:val="none" w:sz="0" w:space="0" w:color="auto"/>
            <w:left w:val="none" w:sz="0" w:space="0" w:color="auto"/>
            <w:bottom w:val="none" w:sz="0" w:space="0" w:color="auto"/>
            <w:right w:val="none" w:sz="0" w:space="0" w:color="auto"/>
          </w:divBdr>
        </w:div>
        <w:div w:id="830876165">
          <w:marLeft w:val="480"/>
          <w:marRight w:val="0"/>
          <w:marTop w:val="0"/>
          <w:marBottom w:val="0"/>
          <w:divBdr>
            <w:top w:val="none" w:sz="0" w:space="0" w:color="auto"/>
            <w:left w:val="none" w:sz="0" w:space="0" w:color="auto"/>
            <w:bottom w:val="none" w:sz="0" w:space="0" w:color="auto"/>
            <w:right w:val="none" w:sz="0" w:space="0" w:color="auto"/>
          </w:divBdr>
        </w:div>
        <w:div w:id="71395994">
          <w:marLeft w:val="480"/>
          <w:marRight w:val="0"/>
          <w:marTop w:val="0"/>
          <w:marBottom w:val="0"/>
          <w:divBdr>
            <w:top w:val="none" w:sz="0" w:space="0" w:color="auto"/>
            <w:left w:val="none" w:sz="0" w:space="0" w:color="auto"/>
            <w:bottom w:val="none" w:sz="0" w:space="0" w:color="auto"/>
            <w:right w:val="none" w:sz="0" w:space="0" w:color="auto"/>
          </w:divBdr>
        </w:div>
        <w:div w:id="1232160783">
          <w:marLeft w:val="480"/>
          <w:marRight w:val="0"/>
          <w:marTop w:val="0"/>
          <w:marBottom w:val="0"/>
          <w:divBdr>
            <w:top w:val="none" w:sz="0" w:space="0" w:color="auto"/>
            <w:left w:val="none" w:sz="0" w:space="0" w:color="auto"/>
            <w:bottom w:val="none" w:sz="0" w:space="0" w:color="auto"/>
            <w:right w:val="none" w:sz="0" w:space="0" w:color="auto"/>
          </w:divBdr>
        </w:div>
        <w:div w:id="297153089">
          <w:marLeft w:val="480"/>
          <w:marRight w:val="0"/>
          <w:marTop w:val="0"/>
          <w:marBottom w:val="0"/>
          <w:divBdr>
            <w:top w:val="none" w:sz="0" w:space="0" w:color="auto"/>
            <w:left w:val="none" w:sz="0" w:space="0" w:color="auto"/>
            <w:bottom w:val="none" w:sz="0" w:space="0" w:color="auto"/>
            <w:right w:val="none" w:sz="0" w:space="0" w:color="auto"/>
          </w:divBdr>
        </w:div>
        <w:div w:id="262540398">
          <w:marLeft w:val="480"/>
          <w:marRight w:val="0"/>
          <w:marTop w:val="0"/>
          <w:marBottom w:val="0"/>
          <w:divBdr>
            <w:top w:val="none" w:sz="0" w:space="0" w:color="auto"/>
            <w:left w:val="none" w:sz="0" w:space="0" w:color="auto"/>
            <w:bottom w:val="none" w:sz="0" w:space="0" w:color="auto"/>
            <w:right w:val="none" w:sz="0" w:space="0" w:color="auto"/>
          </w:divBdr>
        </w:div>
        <w:div w:id="1399548771">
          <w:marLeft w:val="480"/>
          <w:marRight w:val="0"/>
          <w:marTop w:val="0"/>
          <w:marBottom w:val="0"/>
          <w:divBdr>
            <w:top w:val="none" w:sz="0" w:space="0" w:color="auto"/>
            <w:left w:val="none" w:sz="0" w:space="0" w:color="auto"/>
            <w:bottom w:val="none" w:sz="0" w:space="0" w:color="auto"/>
            <w:right w:val="none" w:sz="0" w:space="0" w:color="auto"/>
          </w:divBdr>
        </w:div>
        <w:div w:id="1263491605">
          <w:marLeft w:val="480"/>
          <w:marRight w:val="0"/>
          <w:marTop w:val="0"/>
          <w:marBottom w:val="0"/>
          <w:divBdr>
            <w:top w:val="none" w:sz="0" w:space="0" w:color="auto"/>
            <w:left w:val="none" w:sz="0" w:space="0" w:color="auto"/>
            <w:bottom w:val="none" w:sz="0" w:space="0" w:color="auto"/>
            <w:right w:val="none" w:sz="0" w:space="0" w:color="auto"/>
          </w:divBdr>
        </w:div>
      </w:divsChild>
    </w:div>
    <w:div w:id="2054771220">
      <w:bodyDiv w:val="1"/>
      <w:marLeft w:val="0"/>
      <w:marRight w:val="0"/>
      <w:marTop w:val="0"/>
      <w:marBottom w:val="0"/>
      <w:divBdr>
        <w:top w:val="none" w:sz="0" w:space="0" w:color="auto"/>
        <w:left w:val="none" w:sz="0" w:space="0" w:color="auto"/>
        <w:bottom w:val="none" w:sz="0" w:space="0" w:color="auto"/>
        <w:right w:val="none" w:sz="0" w:space="0" w:color="auto"/>
      </w:divBdr>
    </w:div>
    <w:div w:id="2055228130">
      <w:bodyDiv w:val="1"/>
      <w:marLeft w:val="0"/>
      <w:marRight w:val="0"/>
      <w:marTop w:val="0"/>
      <w:marBottom w:val="0"/>
      <w:divBdr>
        <w:top w:val="none" w:sz="0" w:space="0" w:color="auto"/>
        <w:left w:val="none" w:sz="0" w:space="0" w:color="auto"/>
        <w:bottom w:val="none" w:sz="0" w:space="0" w:color="auto"/>
        <w:right w:val="none" w:sz="0" w:space="0" w:color="auto"/>
      </w:divBdr>
    </w:div>
    <w:div w:id="2056198436">
      <w:bodyDiv w:val="1"/>
      <w:marLeft w:val="0"/>
      <w:marRight w:val="0"/>
      <w:marTop w:val="0"/>
      <w:marBottom w:val="0"/>
      <w:divBdr>
        <w:top w:val="none" w:sz="0" w:space="0" w:color="auto"/>
        <w:left w:val="none" w:sz="0" w:space="0" w:color="auto"/>
        <w:bottom w:val="none" w:sz="0" w:space="0" w:color="auto"/>
        <w:right w:val="none" w:sz="0" w:space="0" w:color="auto"/>
      </w:divBdr>
    </w:div>
    <w:div w:id="2056466847">
      <w:bodyDiv w:val="1"/>
      <w:marLeft w:val="0"/>
      <w:marRight w:val="0"/>
      <w:marTop w:val="0"/>
      <w:marBottom w:val="0"/>
      <w:divBdr>
        <w:top w:val="none" w:sz="0" w:space="0" w:color="auto"/>
        <w:left w:val="none" w:sz="0" w:space="0" w:color="auto"/>
        <w:bottom w:val="none" w:sz="0" w:space="0" w:color="auto"/>
        <w:right w:val="none" w:sz="0" w:space="0" w:color="auto"/>
      </w:divBdr>
    </w:div>
    <w:div w:id="2059669205">
      <w:bodyDiv w:val="1"/>
      <w:marLeft w:val="0"/>
      <w:marRight w:val="0"/>
      <w:marTop w:val="0"/>
      <w:marBottom w:val="0"/>
      <w:divBdr>
        <w:top w:val="none" w:sz="0" w:space="0" w:color="auto"/>
        <w:left w:val="none" w:sz="0" w:space="0" w:color="auto"/>
        <w:bottom w:val="none" w:sz="0" w:space="0" w:color="auto"/>
        <w:right w:val="none" w:sz="0" w:space="0" w:color="auto"/>
      </w:divBdr>
    </w:div>
    <w:div w:id="2065567205">
      <w:bodyDiv w:val="1"/>
      <w:marLeft w:val="0"/>
      <w:marRight w:val="0"/>
      <w:marTop w:val="0"/>
      <w:marBottom w:val="0"/>
      <w:divBdr>
        <w:top w:val="none" w:sz="0" w:space="0" w:color="auto"/>
        <w:left w:val="none" w:sz="0" w:space="0" w:color="auto"/>
        <w:bottom w:val="none" w:sz="0" w:space="0" w:color="auto"/>
        <w:right w:val="none" w:sz="0" w:space="0" w:color="auto"/>
      </w:divBdr>
    </w:div>
    <w:div w:id="2066025770">
      <w:bodyDiv w:val="1"/>
      <w:marLeft w:val="0"/>
      <w:marRight w:val="0"/>
      <w:marTop w:val="0"/>
      <w:marBottom w:val="0"/>
      <w:divBdr>
        <w:top w:val="none" w:sz="0" w:space="0" w:color="auto"/>
        <w:left w:val="none" w:sz="0" w:space="0" w:color="auto"/>
        <w:bottom w:val="none" w:sz="0" w:space="0" w:color="auto"/>
        <w:right w:val="none" w:sz="0" w:space="0" w:color="auto"/>
      </w:divBdr>
    </w:div>
    <w:div w:id="2070306262">
      <w:bodyDiv w:val="1"/>
      <w:marLeft w:val="0"/>
      <w:marRight w:val="0"/>
      <w:marTop w:val="0"/>
      <w:marBottom w:val="0"/>
      <w:divBdr>
        <w:top w:val="none" w:sz="0" w:space="0" w:color="auto"/>
        <w:left w:val="none" w:sz="0" w:space="0" w:color="auto"/>
        <w:bottom w:val="none" w:sz="0" w:space="0" w:color="auto"/>
        <w:right w:val="none" w:sz="0" w:space="0" w:color="auto"/>
      </w:divBdr>
    </w:div>
    <w:div w:id="2070569654">
      <w:bodyDiv w:val="1"/>
      <w:marLeft w:val="0"/>
      <w:marRight w:val="0"/>
      <w:marTop w:val="0"/>
      <w:marBottom w:val="0"/>
      <w:divBdr>
        <w:top w:val="none" w:sz="0" w:space="0" w:color="auto"/>
        <w:left w:val="none" w:sz="0" w:space="0" w:color="auto"/>
        <w:bottom w:val="none" w:sz="0" w:space="0" w:color="auto"/>
        <w:right w:val="none" w:sz="0" w:space="0" w:color="auto"/>
      </w:divBdr>
    </w:div>
    <w:div w:id="2073456636">
      <w:bodyDiv w:val="1"/>
      <w:marLeft w:val="0"/>
      <w:marRight w:val="0"/>
      <w:marTop w:val="0"/>
      <w:marBottom w:val="0"/>
      <w:divBdr>
        <w:top w:val="none" w:sz="0" w:space="0" w:color="auto"/>
        <w:left w:val="none" w:sz="0" w:space="0" w:color="auto"/>
        <w:bottom w:val="none" w:sz="0" w:space="0" w:color="auto"/>
        <w:right w:val="none" w:sz="0" w:space="0" w:color="auto"/>
      </w:divBdr>
    </w:div>
    <w:div w:id="2074815372">
      <w:bodyDiv w:val="1"/>
      <w:marLeft w:val="0"/>
      <w:marRight w:val="0"/>
      <w:marTop w:val="0"/>
      <w:marBottom w:val="0"/>
      <w:divBdr>
        <w:top w:val="none" w:sz="0" w:space="0" w:color="auto"/>
        <w:left w:val="none" w:sz="0" w:space="0" w:color="auto"/>
        <w:bottom w:val="none" w:sz="0" w:space="0" w:color="auto"/>
        <w:right w:val="none" w:sz="0" w:space="0" w:color="auto"/>
      </w:divBdr>
    </w:div>
    <w:div w:id="2076512991">
      <w:bodyDiv w:val="1"/>
      <w:marLeft w:val="0"/>
      <w:marRight w:val="0"/>
      <w:marTop w:val="0"/>
      <w:marBottom w:val="0"/>
      <w:divBdr>
        <w:top w:val="none" w:sz="0" w:space="0" w:color="auto"/>
        <w:left w:val="none" w:sz="0" w:space="0" w:color="auto"/>
        <w:bottom w:val="none" w:sz="0" w:space="0" w:color="auto"/>
        <w:right w:val="none" w:sz="0" w:space="0" w:color="auto"/>
      </w:divBdr>
      <w:divsChild>
        <w:div w:id="2061441718">
          <w:marLeft w:val="480"/>
          <w:marRight w:val="0"/>
          <w:marTop w:val="0"/>
          <w:marBottom w:val="0"/>
          <w:divBdr>
            <w:top w:val="none" w:sz="0" w:space="0" w:color="auto"/>
            <w:left w:val="none" w:sz="0" w:space="0" w:color="auto"/>
            <w:bottom w:val="none" w:sz="0" w:space="0" w:color="auto"/>
            <w:right w:val="none" w:sz="0" w:space="0" w:color="auto"/>
          </w:divBdr>
        </w:div>
        <w:div w:id="1437208687">
          <w:marLeft w:val="480"/>
          <w:marRight w:val="0"/>
          <w:marTop w:val="0"/>
          <w:marBottom w:val="0"/>
          <w:divBdr>
            <w:top w:val="none" w:sz="0" w:space="0" w:color="auto"/>
            <w:left w:val="none" w:sz="0" w:space="0" w:color="auto"/>
            <w:bottom w:val="none" w:sz="0" w:space="0" w:color="auto"/>
            <w:right w:val="none" w:sz="0" w:space="0" w:color="auto"/>
          </w:divBdr>
        </w:div>
        <w:div w:id="2052611740">
          <w:marLeft w:val="480"/>
          <w:marRight w:val="0"/>
          <w:marTop w:val="0"/>
          <w:marBottom w:val="0"/>
          <w:divBdr>
            <w:top w:val="none" w:sz="0" w:space="0" w:color="auto"/>
            <w:left w:val="none" w:sz="0" w:space="0" w:color="auto"/>
            <w:bottom w:val="none" w:sz="0" w:space="0" w:color="auto"/>
            <w:right w:val="none" w:sz="0" w:space="0" w:color="auto"/>
          </w:divBdr>
        </w:div>
        <w:div w:id="862477921">
          <w:marLeft w:val="480"/>
          <w:marRight w:val="0"/>
          <w:marTop w:val="0"/>
          <w:marBottom w:val="0"/>
          <w:divBdr>
            <w:top w:val="none" w:sz="0" w:space="0" w:color="auto"/>
            <w:left w:val="none" w:sz="0" w:space="0" w:color="auto"/>
            <w:bottom w:val="none" w:sz="0" w:space="0" w:color="auto"/>
            <w:right w:val="none" w:sz="0" w:space="0" w:color="auto"/>
          </w:divBdr>
        </w:div>
        <w:div w:id="1116216186">
          <w:marLeft w:val="480"/>
          <w:marRight w:val="0"/>
          <w:marTop w:val="0"/>
          <w:marBottom w:val="0"/>
          <w:divBdr>
            <w:top w:val="none" w:sz="0" w:space="0" w:color="auto"/>
            <w:left w:val="none" w:sz="0" w:space="0" w:color="auto"/>
            <w:bottom w:val="none" w:sz="0" w:space="0" w:color="auto"/>
            <w:right w:val="none" w:sz="0" w:space="0" w:color="auto"/>
          </w:divBdr>
        </w:div>
        <w:div w:id="860513930">
          <w:marLeft w:val="480"/>
          <w:marRight w:val="0"/>
          <w:marTop w:val="0"/>
          <w:marBottom w:val="0"/>
          <w:divBdr>
            <w:top w:val="none" w:sz="0" w:space="0" w:color="auto"/>
            <w:left w:val="none" w:sz="0" w:space="0" w:color="auto"/>
            <w:bottom w:val="none" w:sz="0" w:space="0" w:color="auto"/>
            <w:right w:val="none" w:sz="0" w:space="0" w:color="auto"/>
          </w:divBdr>
        </w:div>
        <w:div w:id="1431854811">
          <w:marLeft w:val="480"/>
          <w:marRight w:val="0"/>
          <w:marTop w:val="0"/>
          <w:marBottom w:val="0"/>
          <w:divBdr>
            <w:top w:val="none" w:sz="0" w:space="0" w:color="auto"/>
            <w:left w:val="none" w:sz="0" w:space="0" w:color="auto"/>
            <w:bottom w:val="none" w:sz="0" w:space="0" w:color="auto"/>
            <w:right w:val="none" w:sz="0" w:space="0" w:color="auto"/>
          </w:divBdr>
        </w:div>
        <w:div w:id="324748739">
          <w:marLeft w:val="480"/>
          <w:marRight w:val="0"/>
          <w:marTop w:val="0"/>
          <w:marBottom w:val="0"/>
          <w:divBdr>
            <w:top w:val="none" w:sz="0" w:space="0" w:color="auto"/>
            <w:left w:val="none" w:sz="0" w:space="0" w:color="auto"/>
            <w:bottom w:val="none" w:sz="0" w:space="0" w:color="auto"/>
            <w:right w:val="none" w:sz="0" w:space="0" w:color="auto"/>
          </w:divBdr>
        </w:div>
        <w:div w:id="1678921433">
          <w:marLeft w:val="480"/>
          <w:marRight w:val="0"/>
          <w:marTop w:val="0"/>
          <w:marBottom w:val="0"/>
          <w:divBdr>
            <w:top w:val="none" w:sz="0" w:space="0" w:color="auto"/>
            <w:left w:val="none" w:sz="0" w:space="0" w:color="auto"/>
            <w:bottom w:val="none" w:sz="0" w:space="0" w:color="auto"/>
            <w:right w:val="none" w:sz="0" w:space="0" w:color="auto"/>
          </w:divBdr>
        </w:div>
        <w:div w:id="14117549">
          <w:marLeft w:val="480"/>
          <w:marRight w:val="0"/>
          <w:marTop w:val="0"/>
          <w:marBottom w:val="0"/>
          <w:divBdr>
            <w:top w:val="none" w:sz="0" w:space="0" w:color="auto"/>
            <w:left w:val="none" w:sz="0" w:space="0" w:color="auto"/>
            <w:bottom w:val="none" w:sz="0" w:space="0" w:color="auto"/>
            <w:right w:val="none" w:sz="0" w:space="0" w:color="auto"/>
          </w:divBdr>
        </w:div>
        <w:div w:id="254752546">
          <w:marLeft w:val="480"/>
          <w:marRight w:val="0"/>
          <w:marTop w:val="0"/>
          <w:marBottom w:val="0"/>
          <w:divBdr>
            <w:top w:val="none" w:sz="0" w:space="0" w:color="auto"/>
            <w:left w:val="none" w:sz="0" w:space="0" w:color="auto"/>
            <w:bottom w:val="none" w:sz="0" w:space="0" w:color="auto"/>
            <w:right w:val="none" w:sz="0" w:space="0" w:color="auto"/>
          </w:divBdr>
        </w:div>
        <w:div w:id="640697876">
          <w:marLeft w:val="480"/>
          <w:marRight w:val="0"/>
          <w:marTop w:val="0"/>
          <w:marBottom w:val="0"/>
          <w:divBdr>
            <w:top w:val="none" w:sz="0" w:space="0" w:color="auto"/>
            <w:left w:val="none" w:sz="0" w:space="0" w:color="auto"/>
            <w:bottom w:val="none" w:sz="0" w:space="0" w:color="auto"/>
            <w:right w:val="none" w:sz="0" w:space="0" w:color="auto"/>
          </w:divBdr>
        </w:div>
        <w:div w:id="329258979">
          <w:marLeft w:val="480"/>
          <w:marRight w:val="0"/>
          <w:marTop w:val="0"/>
          <w:marBottom w:val="0"/>
          <w:divBdr>
            <w:top w:val="none" w:sz="0" w:space="0" w:color="auto"/>
            <w:left w:val="none" w:sz="0" w:space="0" w:color="auto"/>
            <w:bottom w:val="none" w:sz="0" w:space="0" w:color="auto"/>
            <w:right w:val="none" w:sz="0" w:space="0" w:color="auto"/>
          </w:divBdr>
        </w:div>
        <w:div w:id="1562909461">
          <w:marLeft w:val="480"/>
          <w:marRight w:val="0"/>
          <w:marTop w:val="0"/>
          <w:marBottom w:val="0"/>
          <w:divBdr>
            <w:top w:val="none" w:sz="0" w:space="0" w:color="auto"/>
            <w:left w:val="none" w:sz="0" w:space="0" w:color="auto"/>
            <w:bottom w:val="none" w:sz="0" w:space="0" w:color="auto"/>
            <w:right w:val="none" w:sz="0" w:space="0" w:color="auto"/>
          </w:divBdr>
        </w:div>
        <w:div w:id="280260306">
          <w:marLeft w:val="480"/>
          <w:marRight w:val="0"/>
          <w:marTop w:val="0"/>
          <w:marBottom w:val="0"/>
          <w:divBdr>
            <w:top w:val="none" w:sz="0" w:space="0" w:color="auto"/>
            <w:left w:val="none" w:sz="0" w:space="0" w:color="auto"/>
            <w:bottom w:val="none" w:sz="0" w:space="0" w:color="auto"/>
            <w:right w:val="none" w:sz="0" w:space="0" w:color="auto"/>
          </w:divBdr>
        </w:div>
        <w:div w:id="195392071">
          <w:marLeft w:val="480"/>
          <w:marRight w:val="0"/>
          <w:marTop w:val="0"/>
          <w:marBottom w:val="0"/>
          <w:divBdr>
            <w:top w:val="none" w:sz="0" w:space="0" w:color="auto"/>
            <w:left w:val="none" w:sz="0" w:space="0" w:color="auto"/>
            <w:bottom w:val="none" w:sz="0" w:space="0" w:color="auto"/>
            <w:right w:val="none" w:sz="0" w:space="0" w:color="auto"/>
          </w:divBdr>
        </w:div>
        <w:div w:id="1192374282">
          <w:marLeft w:val="480"/>
          <w:marRight w:val="0"/>
          <w:marTop w:val="0"/>
          <w:marBottom w:val="0"/>
          <w:divBdr>
            <w:top w:val="none" w:sz="0" w:space="0" w:color="auto"/>
            <w:left w:val="none" w:sz="0" w:space="0" w:color="auto"/>
            <w:bottom w:val="none" w:sz="0" w:space="0" w:color="auto"/>
            <w:right w:val="none" w:sz="0" w:space="0" w:color="auto"/>
          </w:divBdr>
        </w:div>
        <w:div w:id="1960984923">
          <w:marLeft w:val="480"/>
          <w:marRight w:val="0"/>
          <w:marTop w:val="0"/>
          <w:marBottom w:val="0"/>
          <w:divBdr>
            <w:top w:val="none" w:sz="0" w:space="0" w:color="auto"/>
            <w:left w:val="none" w:sz="0" w:space="0" w:color="auto"/>
            <w:bottom w:val="none" w:sz="0" w:space="0" w:color="auto"/>
            <w:right w:val="none" w:sz="0" w:space="0" w:color="auto"/>
          </w:divBdr>
        </w:div>
        <w:div w:id="1457025593">
          <w:marLeft w:val="480"/>
          <w:marRight w:val="0"/>
          <w:marTop w:val="0"/>
          <w:marBottom w:val="0"/>
          <w:divBdr>
            <w:top w:val="none" w:sz="0" w:space="0" w:color="auto"/>
            <w:left w:val="none" w:sz="0" w:space="0" w:color="auto"/>
            <w:bottom w:val="none" w:sz="0" w:space="0" w:color="auto"/>
            <w:right w:val="none" w:sz="0" w:space="0" w:color="auto"/>
          </w:divBdr>
        </w:div>
        <w:div w:id="591668085">
          <w:marLeft w:val="480"/>
          <w:marRight w:val="0"/>
          <w:marTop w:val="0"/>
          <w:marBottom w:val="0"/>
          <w:divBdr>
            <w:top w:val="none" w:sz="0" w:space="0" w:color="auto"/>
            <w:left w:val="none" w:sz="0" w:space="0" w:color="auto"/>
            <w:bottom w:val="none" w:sz="0" w:space="0" w:color="auto"/>
            <w:right w:val="none" w:sz="0" w:space="0" w:color="auto"/>
          </w:divBdr>
        </w:div>
        <w:div w:id="1532843276">
          <w:marLeft w:val="480"/>
          <w:marRight w:val="0"/>
          <w:marTop w:val="0"/>
          <w:marBottom w:val="0"/>
          <w:divBdr>
            <w:top w:val="none" w:sz="0" w:space="0" w:color="auto"/>
            <w:left w:val="none" w:sz="0" w:space="0" w:color="auto"/>
            <w:bottom w:val="none" w:sz="0" w:space="0" w:color="auto"/>
            <w:right w:val="none" w:sz="0" w:space="0" w:color="auto"/>
          </w:divBdr>
        </w:div>
        <w:div w:id="1403257971">
          <w:marLeft w:val="480"/>
          <w:marRight w:val="0"/>
          <w:marTop w:val="0"/>
          <w:marBottom w:val="0"/>
          <w:divBdr>
            <w:top w:val="none" w:sz="0" w:space="0" w:color="auto"/>
            <w:left w:val="none" w:sz="0" w:space="0" w:color="auto"/>
            <w:bottom w:val="none" w:sz="0" w:space="0" w:color="auto"/>
            <w:right w:val="none" w:sz="0" w:space="0" w:color="auto"/>
          </w:divBdr>
        </w:div>
        <w:div w:id="1026831162">
          <w:marLeft w:val="480"/>
          <w:marRight w:val="0"/>
          <w:marTop w:val="0"/>
          <w:marBottom w:val="0"/>
          <w:divBdr>
            <w:top w:val="none" w:sz="0" w:space="0" w:color="auto"/>
            <w:left w:val="none" w:sz="0" w:space="0" w:color="auto"/>
            <w:bottom w:val="none" w:sz="0" w:space="0" w:color="auto"/>
            <w:right w:val="none" w:sz="0" w:space="0" w:color="auto"/>
          </w:divBdr>
        </w:div>
        <w:div w:id="1637104928">
          <w:marLeft w:val="480"/>
          <w:marRight w:val="0"/>
          <w:marTop w:val="0"/>
          <w:marBottom w:val="0"/>
          <w:divBdr>
            <w:top w:val="none" w:sz="0" w:space="0" w:color="auto"/>
            <w:left w:val="none" w:sz="0" w:space="0" w:color="auto"/>
            <w:bottom w:val="none" w:sz="0" w:space="0" w:color="auto"/>
            <w:right w:val="none" w:sz="0" w:space="0" w:color="auto"/>
          </w:divBdr>
        </w:div>
        <w:div w:id="321399383">
          <w:marLeft w:val="480"/>
          <w:marRight w:val="0"/>
          <w:marTop w:val="0"/>
          <w:marBottom w:val="0"/>
          <w:divBdr>
            <w:top w:val="none" w:sz="0" w:space="0" w:color="auto"/>
            <w:left w:val="none" w:sz="0" w:space="0" w:color="auto"/>
            <w:bottom w:val="none" w:sz="0" w:space="0" w:color="auto"/>
            <w:right w:val="none" w:sz="0" w:space="0" w:color="auto"/>
          </w:divBdr>
        </w:div>
        <w:div w:id="1398747644">
          <w:marLeft w:val="480"/>
          <w:marRight w:val="0"/>
          <w:marTop w:val="0"/>
          <w:marBottom w:val="0"/>
          <w:divBdr>
            <w:top w:val="none" w:sz="0" w:space="0" w:color="auto"/>
            <w:left w:val="none" w:sz="0" w:space="0" w:color="auto"/>
            <w:bottom w:val="none" w:sz="0" w:space="0" w:color="auto"/>
            <w:right w:val="none" w:sz="0" w:space="0" w:color="auto"/>
          </w:divBdr>
        </w:div>
        <w:div w:id="675546138">
          <w:marLeft w:val="480"/>
          <w:marRight w:val="0"/>
          <w:marTop w:val="0"/>
          <w:marBottom w:val="0"/>
          <w:divBdr>
            <w:top w:val="none" w:sz="0" w:space="0" w:color="auto"/>
            <w:left w:val="none" w:sz="0" w:space="0" w:color="auto"/>
            <w:bottom w:val="none" w:sz="0" w:space="0" w:color="auto"/>
            <w:right w:val="none" w:sz="0" w:space="0" w:color="auto"/>
          </w:divBdr>
        </w:div>
        <w:div w:id="1849326513">
          <w:marLeft w:val="480"/>
          <w:marRight w:val="0"/>
          <w:marTop w:val="0"/>
          <w:marBottom w:val="0"/>
          <w:divBdr>
            <w:top w:val="none" w:sz="0" w:space="0" w:color="auto"/>
            <w:left w:val="none" w:sz="0" w:space="0" w:color="auto"/>
            <w:bottom w:val="none" w:sz="0" w:space="0" w:color="auto"/>
            <w:right w:val="none" w:sz="0" w:space="0" w:color="auto"/>
          </w:divBdr>
        </w:div>
        <w:div w:id="1425413828">
          <w:marLeft w:val="480"/>
          <w:marRight w:val="0"/>
          <w:marTop w:val="0"/>
          <w:marBottom w:val="0"/>
          <w:divBdr>
            <w:top w:val="none" w:sz="0" w:space="0" w:color="auto"/>
            <w:left w:val="none" w:sz="0" w:space="0" w:color="auto"/>
            <w:bottom w:val="none" w:sz="0" w:space="0" w:color="auto"/>
            <w:right w:val="none" w:sz="0" w:space="0" w:color="auto"/>
          </w:divBdr>
        </w:div>
        <w:div w:id="1536963457">
          <w:marLeft w:val="480"/>
          <w:marRight w:val="0"/>
          <w:marTop w:val="0"/>
          <w:marBottom w:val="0"/>
          <w:divBdr>
            <w:top w:val="none" w:sz="0" w:space="0" w:color="auto"/>
            <w:left w:val="none" w:sz="0" w:space="0" w:color="auto"/>
            <w:bottom w:val="none" w:sz="0" w:space="0" w:color="auto"/>
            <w:right w:val="none" w:sz="0" w:space="0" w:color="auto"/>
          </w:divBdr>
        </w:div>
      </w:divsChild>
    </w:div>
    <w:div w:id="2077899725">
      <w:bodyDiv w:val="1"/>
      <w:marLeft w:val="0"/>
      <w:marRight w:val="0"/>
      <w:marTop w:val="0"/>
      <w:marBottom w:val="0"/>
      <w:divBdr>
        <w:top w:val="none" w:sz="0" w:space="0" w:color="auto"/>
        <w:left w:val="none" w:sz="0" w:space="0" w:color="auto"/>
        <w:bottom w:val="none" w:sz="0" w:space="0" w:color="auto"/>
        <w:right w:val="none" w:sz="0" w:space="0" w:color="auto"/>
      </w:divBdr>
      <w:divsChild>
        <w:div w:id="1765607857">
          <w:marLeft w:val="480"/>
          <w:marRight w:val="0"/>
          <w:marTop w:val="0"/>
          <w:marBottom w:val="0"/>
          <w:divBdr>
            <w:top w:val="none" w:sz="0" w:space="0" w:color="auto"/>
            <w:left w:val="none" w:sz="0" w:space="0" w:color="auto"/>
            <w:bottom w:val="none" w:sz="0" w:space="0" w:color="auto"/>
            <w:right w:val="none" w:sz="0" w:space="0" w:color="auto"/>
          </w:divBdr>
        </w:div>
        <w:div w:id="1131707098">
          <w:marLeft w:val="480"/>
          <w:marRight w:val="0"/>
          <w:marTop w:val="0"/>
          <w:marBottom w:val="0"/>
          <w:divBdr>
            <w:top w:val="none" w:sz="0" w:space="0" w:color="auto"/>
            <w:left w:val="none" w:sz="0" w:space="0" w:color="auto"/>
            <w:bottom w:val="none" w:sz="0" w:space="0" w:color="auto"/>
            <w:right w:val="none" w:sz="0" w:space="0" w:color="auto"/>
          </w:divBdr>
        </w:div>
        <w:div w:id="593823092">
          <w:marLeft w:val="480"/>
          <w:marRight w:val="0"/>
          <w:marTop w:val="0"/>
          <w:marBottom w:val="0"/>
          <w:divBdr>
            <w:top w:val="none" w:sz="0" w:space="0" w:color="auto"/>
            <w:left w:val="none" w:sz="0" w:space="0" w:color="auto"/>
            <w:bottom w:val="none" w:sz="0" w:space="0" w:color="auto"/>
            <w:right w:val="none" w:sz="0" w:space="0" w:color="auto"/>
          </w:divBdr>
        </w:div>
        <w:div w:id="1309239671">
          <w:marLeft w:val="480"/>
          <w:marRight w:val="0"/>
          <w:marTop w:val="0"/>
          <w:marBottom w:val="0"/>
          <w:divBdr>
            <w:top w:val="none" w:sz="0" w:space="0" w:color="auto"/>
            <w:left w:val="none" w:sz="0" w:space="0" w:color="auto"/>
            <w:bottom w:val="none" w:sz="0" w:space="0" w:color="auto"/>
            <w:right w:val="none" w:sz="0" w:space="0" w:color="auto"/>
          </w:divBdr>
        </w:div>
        <w:div w:id="277563343">
          <w:marLeft w:val="480"/>
          <w:marRight w:val="0"/>
          <w:marTop w:val="0"/>
          <w:marBottom w:val="0"/>
          <w:divBdr>
            <w:top w:val="none" w:sz="0" w:space="0" w:color="auto"/>
            <w:left w:val="none" w:sz="0" w:space="0" w:color="auto"/>
            <w:bottom w:val="none" w:sz="0" w:space="0" w:color="auto"/>
            <w:right w:val="none" w:sz="0" w:space="0" w:color="auto"/>
          </w:divBdr>
        </w:div>
        <w:div w:id="1959214984">
          <w:marLeft w:val="480"/>
          <w:marRight w:val="0"/>
          <w:marTop w:val="0"/>
          <w:marBottom w:val="0"/>
          <w:divBdr>
            <w:top w:val="none" w:sz="0" w:space="0" w:color="auto"/>
            <w:left w:val="none" w:sz="0" w:space="0" w:color="auto"/>
            <w:bottom w:val="none" w:sz="0" w:space="0" w:color="auto"/>
            <w:right w:val="none" w:sz="0" w:space="0" w:color="auto"/>
          </w:divBdr>
        </w:div>
        <w:div w:id="1573999475">
          <w:marLeft w:val="480"/>
          <w:marRight w:val="0"/>
          <w:marTop w:val="0"/>
          <w:marBottom w:val="0"/>
          <w:divBdr>
            <w:top w:val="none" w:sz="0" w:space="0" w:color="auto"/>
            <w:left w:val="none" w:sz="0" w:space="0" w:color="auto"/>
            <w:bottom w:val="none" w:sz="0" w:space="0" w:color="auto"/>
            <w:right w:val="none" w:sz="0" w:space="0" w:color="auto"/>
          </w:divBdr>
        </w:div>
        <w:div w:id="2081978027">
          <w:marLeft w:val="480"/>
          <w:marRight w:val="0"/>
          <w:marTop w:val="0"/>
          <w:marBottom w:val="0"/>
          <w:divBdr>
            <w:top w:val="none" w:sz="0" w:space="0" w:color="auto"/>
            <w:left w:val="none" w:sz="0" w:space="0" w:color="auto"/>
            <w:bottom w:val="none" w:sz="0" w:space="0" w:color="auto"/>
            <w:right w:val="none" w:sz="0" w:space="0" w:color="auto"/>
          </w:divBdr>
        </w:div>
        <w:div w:id="412552176">
          <w:marLeft w:val="480"/>
          <w:marRight w:val="0"/>
          <w:marTop w:val="0"/>
          <w:marBottom w:val="0"/>
          <w:divBdr>
            <w:top w:val="none" w:sz="0" w:space="0" w:color="auto"/>
            <w:left w:val="none" w:sz="0" w:space="0" w:color="auto"/>
            <w:bottom w:val="none" w:sz="0" w:space="0" w:color="auto"/>
            <w:right w:val="none" w:sz="0" w:space="0" w:color="auto"/>
          </w:divBdr>
        </w:div>
        <w:div w:id="99567697">
          <w:marLeft w:val="480"/>
          <w:marRight w:val="0"/>
          <w:marTop w:val="0"/>
          <w:marBottom w:val="0"/>
          <w:divBdr>
            <w:top w:val="none" w:sz="0" w:space="0" w:color="auto"/>
            <w:left w:val="none" w:sz="0" w:space="0" w:color="auto"/>
            <w:bottom w:val="none" w:sz="0" w:space="0" w:color="auto"/>
            <w:right w:val="none" w:sz="0" w:space="0" w:color="auto"/>
          </w:divBdr>
        </w:div>
        <w:div w:id="1882395998">
          <w:marLeft w:val="480"/>
          <w:marRight w:val="0"/>
          <w:marTop w:val="0"/>
          <w:marBottom w:val="0"/>
          <w:divBdr>
            <w:top w:val="none" w:sz="0" w:space="0" w:color="auto"/>
            <w:left w:val="none" w:sz="0" w:space="0" w:color="auto"/>
            <w:bottom w:val="none" w:sz="0" w:space="0" w:color="auto"/>
            <w:right w:val="none" w:sz="0" w:space="0" w:color="auto"/>
          </w:divBdr>
        </w:div>
        <w:div w:id="1240940242">
          <w:marLeft w:val="480"/>
          <w:marRight w:val="0"/>
          <w:marTop w:val="0"/>
          <w:marBottom w:val="0"/>
          <w:divBdr>
            <w:top w:val="none" w:sz="0" w:space="0" w:color="auto"/>
            <w:left w:val="none" w:sz="0" w:space="0" w:color="auto"/>
            <w:bottom w:val="none" w:sz="0" w:space="0" w:color="auto"/>
            <w:right w:val="none" w:sz="0" w:space="0" w:color="auto"/>
          </w:divBdr>
        </w:div>
        <w:div w:id="614602765">
          <w:marLeft w:val="480"/>
          <w:marRight w:val="0"/>
          <w:marTop w:val="0"/>
          <w:marBottom w:val="0"/>
          <w:divBdr>
            <w:top w:val="none" w:sz="0" w:space="0" w:color="auto"/>
            <w:left w:val="none" w:sz="0" w:space="0" w:color="auto"/>
            <w:bottom w:val="none" w:sz="0" w:space="0" w:color="auto"/>
            <w:right w:val="none" w:sz="0" w:space="0" w:color="auto"/>
          </w:divBdr>
        </w:div>
        <w:div w:id="832139825">
          <w:marLeft w:val="480"/>
          <w:marRight w:val="0"/>
          <w:marTop w:val="0"/>
          <w:marBottom w:val="0"/>
          <w:divBdr>
            <w:top w:val="none" w:sz="0" w:space="0" w:color="auto"/>
            <w:left w:val="none" w:sz="0" w:space="0" w:color="auto"/>
            <w:bottom w:val="none" w:sz="0" w:space="0" w:color="auto"/>
            <w:right w:val="none" w:sz="0" w:space="0" w:color="auto"/>
          </w:divBdr>
        </w:div>
        <w:div w:id="1618101060">
          <w:marLeft w:val="480"/>
          <w:marRight w:val="0"/>
          <w:marTop w:val="0"/>
          <w:marBottom w:val="0"/>
          <w:divBdr>
            <w:top w:val="none" w:sz="0" w:space="0" w:color="auto"/>
            <w:left w:val="none" w:sz="0" w:space="0" w:color="auto"/>
            <w:bottom w:val="none" w:sz="0" w:space="0" w:color="auto"/>
            <w:right w:val="none" w:sz="0" w:space="0" w:color="auto"/>
          </w:divBdr>
        </w:div>
        <w:div w:id="687220565">
          <w:marLeft w:val="480"/>
          <w:marRight w:val="0"/>
          <w:marTop w:val="0"/>
          <w:marBottom w:val="0"/>
          <w:divBdr>
            <w:top w:val="none" w:sz="0" w:space="0" w:color="auto"/>
            <w:left w:val="none" w:sz="0" w:space="0" w:color="auto"/>
            <w:bottom w:val="none" w:sz="0" w:space="0" w:color="auto"/>
            <w:right w:val="none" w:sz="0" w:space="0" w:color="auto"/>
          </w:divBdr>
        </w:div>
        <w:div w:id="133111320">
          <w:marLeft w:val="480"/>
          <w:marRight w:val="0"/>
          <w:marTop w:val="0"/>
          <w:marBottom w:val="0"/>
          <w:divBdr>
            <w:top w:val="none" w:sz="0" w:space="0" w:color="auto"/>
            <w:left w:val="none" w:sz="0" w:space="0" w:color="auto"/>
            <w:bottom w:val="none" w:sz="0" w:space="0" w:color="auto"/>
            <w:right w:val="none" w:sz="0" w:space="0" w:color="auto"/>
          </w:divBdr>
        </w:div>
        <w:div w:id="93476807">
          <w:marLeft w:val="480"/>
          <w:marRight w:val="0"/>
          <w:marTop w:val="0"/>
          <w:marBottom w:val="0"/>
          <w:divBdr>
            <w:top w:val="none" w:sz="0" w:space="0" w:color="auto"/>
            <w:left w:val="none" w:sz="0" w:space="0" w:color="auto"/>
            <w:bottom w:val="none" w:sz="0" w:space="0" w:color="auto"/>
            <w:right w:val="none" w:sz="0" w:space="0" w:color="auto"/>
          </w:divBdr>
        </w:div>
        <w:div w:id="544605427">
          <w:marLeft w:val="480"/>
          <w:marRight w:val="0"/>
          <w:marTop w:val="0"/>
          <w:marBottom w:val="0"/>
          <w:divBdr>
            <w:top w:val="none" w:sz="0" w:space="0" w:color="auto"/>
            <w:left w:val="none" w:sz="0" w:space="0" w:color="auto"/>
            <w:bottom w:val="none" w:sz="0" w:space="0" w:color="auto"/>
            <w:right w:val="none" w:sz="0" w:space="0" w:color="auto"/>
          </w:divBdr>
        </w:div>
        <w:div w:id="1537814450">
          <w:marLeft w:val="480"/>
          <w:marRight w:val="0"/>
          <w:marTop w:val="0"/>
          <w:marBottom w:val="0"/>
          <w:divBdr>
            <w:top w:val="none" w:sz="0" w:space="0" w:color="auto"/>
            <w:left w:val="none" w:sz="0" w:space="0" w:color="auto"/>
            <w:bottom w:val="none" w:sz="0" w:space="0" w:color="auto"/>
            <w:right w:val="none" w:sz="0" w:space="0" w:color="auto"/>
          </w:divBdr>
        </w:div>
        <w:div w:id="1625844402">
          <w:marLeft w:val="480"/>
          <w:marRight w:val="0"/>
          <w:marTop w:val="0"/>
          <w:marBottom w:val="0"/>
          <w:divBdr>
            <w:top w:val="none" w:sz="0" w:space="0" w:color="auto"/>
            <w:left w:val="none" w:sz="0" w:space="0" w:color="auto"/>
            <w:bottom w:val="none" w:sz="0" w:space="0" w:color="auto"/>
            <w:right w:val="none" w:sz="0" w:space="0" w:color="auto"/>
          </w:divBdr>
        </w:div>
        <w:div w:id="1612738592">
          <w:marLeft w:val="480"/>
          <w:marRight w:val="0"/>
          <w:marTop w:val="0"/>
          <w:marBottom w:val="0"/>
          <w:divBdr>
            <w:top w:val="none" w:sz="0" w:space="0" w:color="auto"/>
            <w:left w:val="none" w:sz="0" w:space="0" w:color="auto"/>
            <w:bottom w:val="none" w:sz="0" w:space="0" w:color="auto"/>
            <w:right w:val="none" w:sz="0" w:space="0" w:color="auto"/>
          </w:divBdr>
        </w:div>
        <w:div w:id="437021109">
          <w:marLeft w:val="480"/>
          <w:marRight w:val="0"/>
          <w:marTop w:val="0"/>
          <w:marBottom w:val="0"/>
          <w:divBdr>
            <w:top w:val="none" w:sz="0" w:space="0" w:color="auto"/>
            <w:left w:val="none" w:sz="0" w:space="0" w:color="auto"/>
            <w:bottom w:val="none" w:sz="0" w:space="0" w:color="auto"/>
            <w:right w:val="none" w:sz="0" w:space="0" w:color="auto"/>
          </w:divBdr>
        </w:div>
        <w:div w:id="1910572064">
          <w:marLeft w:val="480"/>
          <w:marRight w:val="0"/>
          <w:marTop w:val="0"/>
          <w:marBottom w:val="0"/>
          <w:divBdr>
            <w:top w:val="none" w:sz="0" w:space="0" w:color="auto"/>
            <w:left w:val="none" w:sz="0" w:space="0" w:color="auto"/>
            <w:bottom w:val="none" w:sz="0" w:space="0" w:color="auto"/>
            <w:right w:val="none" w:sz="0" w:space="0" w:color="auto"/>
          </w:divBdr>
        </w:div>
        <w:div w:id="1149787291">
          <w:marLeft w:val="480"/>
          <w:marRight w:val="0"/>
          <w:marTop w:val="0"/>
          <w:marBottom w:val="0"/>
          <w:divBdr>
            <w:top w:val="none" w:sz="0" w:space="0" w:color="auto"/>
            <w:left w:val="none" w:sz="0" w:space="0" w:color="auto"/>
            <w:bottom w:val="none" w:sz="0" w:space="0" w:color="auto"/>
            <w:right w:val="none" w:sz="0" w:space="0" w:color="auto"/>
          </w:divBdr>
        </w:div>
        <w:div w:id="1446582156">
          <w:marLeft w:val="480"/>
          <w:marRight w:val="0"/>
          <w:marTop w:val="0"/>
          <w:marBottom w:val="0"/>
          <w:divBdr>
            <w:top w:val="none" w:sz="0" w:space="0" w:color="auto"/>
            <w:left w:val="none" w:sz="0" w:space="0" w:color="auto"/>
            <w:bottom w:val="none" w:sz="0" w:space="0" w:color="auto"/>
            <w:right w:val="none" w:sz="0" w:space="0" w:color="auto"/>
          </w:divBdr>
        </w:div>
        <w:div w:id="1728144271">
          <w:marLeft w:val="480"/>
          <w:marRight w:val="0"/>
          <w:marTop w:val="0"/>
          <w:marBottom w:val="0"/>
          <w:divBdr>
            <w:top w:val="none" w:sz="0" w:space="0" w:color="auto"/>
            <w:left w:val="none" w:sz="0" w:space="0" w:color="auto"/>
            <w:bottom w:val="none" w:sz="0" w:space="0" w:color="auto"/>
            <w:right w:val="none" w:sz="0" w:space="0" w:color="auto"/>
          </w:divBdr>
        </w:div>
        <w:div w:id="3896930">
          <w:marLeft w:val="480"/>
          <w:marRight w:val="0"/>
          <w:marTop w:val="0"/>
          <w:marBottom w:val="0"/>
          <w:divBdr>
            <w:top w:val="none" w:sz="0" w:space="0" w:color="auto"/>
            <w:left w:val="none" w:sz="0" w:space="0" w:color="auto"/>
            <w:bottom w:val="none" w:sz="0" w:space="0" w:color="auto"/>
            <w:right w:val="none" w:sz="0" w:space="0" w:color="auto"/>
          </w:divBdr>
        </w:div>
        <w:div w:id="748772991">
          <w:marLeft w:val="480"/>
          <w:marRight w:val="0"/>
          <w:marTop w:val="0"/>
          <w:marBottom w:val="0"/>
          <w:divBdr>
            <w:top w:val="none" w:sz="0" w:space="0" w:color="auto"/>
            <w:left w:val="none" w:sz="0" w:space="0" w:color="auto"/>
            <w:bottom w:val="none" w:sz="0" w:space="0" w:color="auto"/>
            <w:right w:val="none" w:sz="0" w:space="0" w:color="auto"/>
          </w:divBdr>
        </w:div>
        <w:div w:id="1294404654">
          <w:marLeft w:val="480"/>
          <w:marRight w:val="0"/>
          <w:marTop w:val="0"/>
          <w:marBottom w:val="0"/>
          <w:divBdr>
            <w:top w:val="none" w:sz="0" w:space="0" w:color="auto"/>
            <w:left w:val="none" w:sz="0" w:space="0" w:color="auto"/>
            <w:bottom w:val="none" w:sz="0" w:space="0" w:color="auto"/>
            <w:right w:val="none" w:sz="0" w:space="0" w:color="auto"/>
          </w:divBdr>
        </w:div>
        <w:div w:id="1323663242">
          <w:marLeft w:val="480"/>
          <w:marRight w:val="0"/>
          <w:marTop w:val="0"/>
          <w:marBottom w:val="0"/>
          <w:divBdr>
            <w:top w:val="none" w:sz="0" w:space="0" w:color="auto"/>
            <w:left w:val="none" w:sz="0" w:space="0" w:color="auto"/>
            <w:bottom w:val="none" w:sz="0" w:space="0" w:color="auto"/>
            <w:right w:val="none" w:sz="0" w:space="0" w:color="auto"/>
          </w:divBdr>
        </w:div>
      </w:divsChild>
    </w:div>
    <w:div w:id="2079665133">
      <w:bodyDiv w:val="1"/>
      <w:marLeft w:val="0"/>
      <w:marRight w:val="0"/>
      <w:marTop w:val="0"/>
      <w:marBottom w:val="0"/>
      <w:divBdr>
        <w:top w:val="none" w:sz="0" w:space="0" w:color="auto"/>
        <w:left w:val="none" w:sz="0" w:space="0" w:color="auto"/>
        <w:bottom w:val="none" w:sz="0" w:space="0" w:color="auto"/>
        <w:right w:val="none" w:sz="0" w:space="0" w:color="auto"/>
      </w:divBdr>
    </w:div>
    <w:div w:id="2083944516">
      <w:bodyDiv w:val="1"/>
      <w:marLeft w:val="0"/>
      <w:marRight w:val="0"/>
      <w:marTop w:val="0"/>
      <w:marBottom w:val="0"/>
      <w:divBdr>
        <w:top w:val="none" w:sz="0" w:space="0" w:color="auto"/>
        <w:left w:val="none" w:sz="0" w:space="0" w:color="auto"/>
        <w:bottom w:val="none" w:sz="0" w:space="0" w:color="auto"/>
        <w:right w:val="none" w:sz="0" w:space="0" w:color="auto"/>
      </w:divBdr>
    </w:div>
    <w:div w:id="2089647350">
      <w:bodyDiv w:val="1"/>
      <w:marLeft w:val="0"/>
      <w:marRight w:val="0"/>
      <w:marTop w:val="0"/>
      <w:marBottom w:val="0"/>
      <w:divBdr>
        <w:top w:val="none" w:sz="0" w:space="0" w:color="auto"/>
        <w:left w:val="none" w:sz="0" w:space="0" w:color="auto"/>
        <w:bottom w:val="none" w:sz="0" w:space="0" w:color="auto"/>
        <w:right w:val="none" w:sz="0" w:space="0" w:color="auto"/>
      </w:divBdr>
    </w:div>
    <w:div w:id="2098403114">
      <w:bodyDiv w:val="1"/>
      <w:marLeft w:val="0"/>
      <w:marRight w:val="0"/>
      <w:marTop w:val="0"/>
      <w:marBottom w:val="0"/>
      <w:divBdr>
        <w:top w:val="none" w:sz="0" w:space="0" w:color="auto"/>
        <w:left w:val="none" w:sz="0" w:space="0" w:color="auto"/>
        <w:bottom w:val="none" w:sz="0" w:space="0" w:color="auto"/>
        <w:right w:val="none" w:sz="0" w:space="0" w:color="auto"/>
      </w:divBdr>
    </w:div>
    <w:div w:id="2103721206">
      <w:bodyDiv w:val="1"/>
      <w:marLeft w:val="0"/>
      <w:marRight w:val="0"/>
      <w:marTop w:val="0"/>
      <w:marBottom w:val="0"/>
      <w:divBdr>
        <w:top w:val="none" w:sz="0" w:space="0" w:color="auto"/>
        <w:left w:val="none" w:sz="0" w:space="0" w:color="auto"/>
        <w:bottom w:val="none" w:sz="0" w:space="0" w:color="auto"/>
        <w:right w:val="none" w:sz="0" w:space="0" w:color="auto"/>
      </w:divBdr>
    </w:div>
    <w:div w:id="2105176679">
      <w:bodyDiv w:val="1"/>
      <w:marLeft w:val="0"/>
      <w:marRight w:val="0"/>
      <w:marTop w:val="0"/>
      <w:marBottom w:val="0"/>
      <w:divBdr>
        <w:top w:val="none" w:sz="0" w:space="0" w:color="auto"/>
        <w:left w:val="none" w:sz="0" w:space="0" w:color="auto"/>
        <w:bottom w:val="none" w:sz="0" w:space="0" w:color="auto"/>
        <w:right w:val="none" w:sz="0" w:space="0" w:color="auto"/>
      </w:divBdr>
    </w:div>
    <w:div w:id="2105806148">
      <w:bodyDiv w:val="1"/>
      <w:marLeft w:val="0"/>
      <w:marRight w:val="0"/>
      <w:marTop w:val="0"/>
      <w:marBottom w:val="0"/>
      <w:divBdr>
        <w:top w:val="none" w:sz="0" w:space="0" w:color="auto"/>
        <w:left w:val="none" w:sz="0" w:space="0" w:color="auto"/>
        <w:bottom w:val="none" w:sz="0" w:space="0" w:color="auto"/>
        <w:right w:val="none" w:sz="0" w:space="0" w:color="auto"/>
      </w:divBdr>
    </w:div>
    <w:div w:id="2106336419">
      <w:bodyDiv w:val="1"/>
      <w:marLeft w:val="0"/>
      <w:marRight w:val="0"/>
      <w:marTop w:val="0"/>
      <w:marBottom w:val="0"/>
      <w:divBdr>
        <w:top w:val="none" w:sz="0" w:space="0" w:color="auto"/>
        <w:left w:val="none" w:sz="0" w:space="0" w:color="auto"/>
        <w:bottom w:val="none" w:sz="0" w:space="0" w:color="auto"/>
        <w:right w:val="none" w:sz="0" w:space="0" w:color="auto"/>
      </w:divBdr>
    </w:div>
    <w:div w:id="2110202089">
      <w:bodyDiv w:val="1"/>
      <w:marLeft w:val="0"/>
      <w:marRight w:val="0"/>
      <w:marTop w:val="0"/>
      <w:marBottom w:val="0"/>
      <w:divBdr>
        <w:top w:val="none" w:sz="0" w:space="0" w:color="auto"/>
        <w:left w:val="none" w:sz="0" w:space="0" w:color="auto"/>
        <w:bottom w:val="none" w:sz="0" w:space="0" w:color="auto"/>
        <w:right w:val="none" w:sz="0" w:space="0" w:color="auto"/>
      </w:divBdr>
    </w:div>
    <w:div w:id="2110394168">
      <w:bodyDiv w:val="1"/>
      <w:marLeft w:val="0"/>
      <w:marRight w:val="0"/>
      <w:marTop w:val="0"/>
      <w:marBottom w:val="0"/>
      <w:divBdr>
        <w:top w:val="none" w:sz="0" w:space="0" w:color="auto"/>
        <w:left w:val="none" w:sz="0" w:space="0" w:color="auto"/>
        <w:bottom w:val="none" w:sz="0" w:space="0" w:color="auto"/>
        <w:right w:val="none" w:sz="0" w:space="0" w:color="auto"/>
      </w:divBdr>
    </w:div>
    <w:div w:id="2116557475">
      <w:bodyDiv w:val="1"/>
      <w:marLeft w:val="0"/>
      <w:marRight w:val="0"/>
      <w:marTop w:val="0"/>
      <w:marBottom w:val="0"/>
      <w:divBdr>
        <w:top w:val="none" w:sz="0" w:space="0" w:color="auto"/>
        <w:left w:val="none" w:sz="0" w:space="0" w:color="auto"/>
        <w:bottom w:val="none" w:sz="0" w:space="0" w:color="auto"/>
        <w:right w:val="none" w:sz="0" w:space="0" w:color="auto"/>
      </w:divBdr>
    </w:div>
    <w:div w:id="2117358995">
      <w:bodyDiv w:val="1"/>
      <w:marLeft w:val="0"/>
      <w:marRight w:val="0"/>
      <w:marTop w:val="0"/>
      <w:marBottom w:val="0"/>
      <w:divBdr>
        <w:top w:val="none" w:sz="0" w:space="0" w:color="auto"/>
        <w:left w:val="none" w:sz="0" w:space="0" w:color="auto"/>
        <w:bottom w:val="none" w:sz="0" w:space="0" w:color="auto"/>
        <w:right w:val="none" w:sz="0" w:space="0" w:color="auto"/>
      </w:divBdr>
    </w:div>
    <w:div w:id="2123381348">
      <w:bodyDiv w:val="1"/>
      <w:marLeft w:val="0"/>
      <w:marRight w:val="0"/>
      <w:marTop w:val="0"/>
      <w:marBottom w:val="0"/>
      <w:divBdr>
        <w:top w:val="none" w:sz="0" w:space="0" w:color="auto"/>
        <w:left w:val="none" w:sz="0" w:space="0" w:color="auto"/>
        <w:bottom w:val="none" w:sz="0" w:space="0" w:color="auto"/>
        <w:right w:val="none" w:sz="0" w:space="0" w:color="auto"/>
      </w:divBdr>
    </w:div>
    <w:div w:id="2124763951">
      <w:bodyDiv w:val="1"/>
      <w:marLeft w:val="0"/>
      <w:marRight w:val="0"/>
      <w:marTop w:val="0"/>
      <w:marBottom w:val="0"/>
      <w:divBdr>
        <w:top w:val="none" w:sz="0" w:space="0" w:color="auto"/>
        <w:left w:val="none" w:sz="0" w:space="0" w:color="auto"/>
        <w:bottom w:val="none" w:sz="0" w:space="0" w:color="auto"/>
        <w:right w:val="none" w:sz="0" w:space="0" w:color="auto"/>
      </w:divBdr>
    </w:div>
    <w:div w:id="2125037425">
      <w:bodyDiv w:val="1"/>
      <w:marLeft w:val="0"/>
      <w:marRight w:val="0"/>
      <w:marTop w:val="0"/>
      <w:marBottom w:val="0"/>
      <w:divBdr>
        <w:top w:val="none" w:sz="0" w:space="0" w:color="auto"/>
        <w:left w:val="none" w:sz="0" w:space="0" w:color="auto"/>
        <w:bottom w:val="none" w:sz="0" w:space="0" w:color="auto"/>
        <w:right w:val="none" w:sz="0" w:space="0" w:color="auto"/>
      </w:divBdr>
    </w:div>
    <w:div w:id="2126266974">
      <w:bodyDiv w:val="1"/>
      <w:marLeft w:val="0"/>
      <w:marRight w:val="0"/>
      <w:marTop w:val="0"/>
      <w:marBottom w:val="0"/>
      <w:divBdr>
        <w:top w:val="none" w:sz="0" w:space="0" w:color="auto"/>
        <w:left w:val="none" w:sz="0" w:space="0" w:color="auto"/>
        <w:bottom w:val="none" w:sz="0" w:space="0" w:color="auto"/>
        <w:right w:val="none" w:sz="0" w:space="0" w:color="auto"/>
      </w:divBdr>
    </w:div>
    <w:div w:id="2130737477">
      <w:bodyDiv w:val="1"/>
      <w:marLeft w:val="0"/>
      <w:marRight w:val="0"/>
      <w:marTop w:val="0"/>
      <w:marBottom w:val="0"/>
      <w:divBdr>
        <w:top w:val="none" w:sz="0" w:space="0" w:color="auto"/>
        <w:left w:val="none" w:sz="0" w:space="0" w:color="auto"/>
        <w:bottom w:val="none" w:sz="0" w:space="0" w:color="auto"/>
        <w:right w:val="none" w:sz="0" w:space="0" w:color="auto"/>
      </w:divBdr>
    </w:div>
    <w:div w:id="2140537504">
      <w:bodyDiv w:val="1"/>
      <w:marLeft w:val="0"/>
      <w:marRight w:val="0"/>
      <w:marTop w:val="0"/>
      <w:marBottom w:val="0"/>
      <w:divBdr>
        <w:top w:val="none" w:sz="0" w:space="0" w:color="auto"/>
        <w:left w:val="none" w:sz="0" w:space="0" w:color="auto"/>
        <w:bottom w:val="none" w:sz="0" w:space="0" w:color="auto"/>
        <w:right w:val="none" w:sz="0" w:space="0" w:color="auto"/>
      </w:divBdr>
    </w:div>
    <w:div w:id="2144496913">
      <w:bodyDiv w:val="1"/>
      <w:marLeft w:val="0"/>
      <w:marRight w:val="0"/>
      <w:marTop w:val="0"/>
      <w:marBottom w:val="0"/>
      <w:divBdr>
        <w:top w:val="none" w:sz="0" w:space="0" w:color="auto"/>
        <w:left w:val="none" w:sz="0" w:space="0" w:color="auto"/>
        <w:bottom w:val="none" w:sz="0" w:space="0" w:color="auto"/>
        <w:right w:val="none" w:sz="0" w:space="0" w:color="auto"/>
      </w:divBdr>
    </w:div>
    <w:div w:id="2145343248">
      <w:bodyDiv w:val="1"/>
      <w:marLeft w:val="0"/>
      <w:marRight w:val="0"/>
      <w:marTop w:val="0"/>
      <w:marBottom w:val="0"/>
      <w:divBdr>
        <w:top w:val="none" w:sz="0" w:space="0" w:color="auto"/>
        <w:left w:val="none" w:sz="0" w:space="0" w:color="auto"/>
        <w:bottom w:val="none" w:sz="0" w:space="0" w:color="auto"/>
        <w:right w:val="none" w:sz="0" w:space="0" w:color="auto"/>
      </w:divBdr>
    </w:div>
    <w:div w:id="2145847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microsoft.com/office/2011/relationships/people" Target="people.xml"/><Relationship Id="rId7" Type="http://schemas.openxmlformats.org/officeDocument/2006/relationships/chart" Target="charts/chart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0.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0.png"/><Relationship Id="rId8" Type="http://schemas.openxmlformats.org/officeDocument/2006/relationships/image" Target="media/image2.png"/><Relationship Id="rId51"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ady_Cadavero\Downloads\Research\01-29-2023\Corn%20Review.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980931058997148"/>
          <c:y val="0.1122017927785308"/>
          <c:w val="0.76633145091826593"/>
          <c:h val="0.67469312722243502"/>
        </c:manualLayout>
      </c:layout>
      <c:barChart>
        <c:barDir val="col"/>
        <c:grouping val="clustered"/>
        <c:varyColors val="0"/>
        <c:ser>
          <c:idx val="0"/>
          <c:order val="0"/>
          <c:tx>
            <c:strRef>
              <c:f>Outline!$M$30</c:f>
              <c:strCache>
                <c:ptCount val="1"/>
                <c:pt idx="0">
                  <c:v>Scopus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accent1">
                        <a:lumMod val="7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Outline!$L$31:$L$44</c:f>
              <c:numCache>
                <c:formatCode>General</c:formatCode>
                <c:ptCount val="14"/>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pt idx="13">
                  <c:v>2023</c:v>
                </c:pt>
              </c:numCache>
            </c:numRef>
          </c:cat>
          <c:val>
            <c:numRef>
              <c:f>Outline!$M$31:$M$44</c:f>
              <c:numCache>
                <c:formatCode>General</c:formatCode>
                <c:ptCount val="14"/>
                <c:pt idx="0">
                  <c:v>16</c:v>
                </c:pt>
                <c:pt idx="1">
                  <c:v>14</c:v>
                </c:pt>
                <c:pt idx="2">
                  <c:v>16</c:v>
                </c:pt>
                <c:pt idx="3">
                  <c:v>27</c:v>
                </c:pt>
                <c:pt idx="4">
                  <c:v>25</c:v>
                </c:pt>
                <c:pt idx="5">
                  <c:v>35</c:v>
                </c:pt>
                <c:pt idx="6">
                  <c:v>29</c:v>
                </c:pt>
                <c:pt idx="7">
                  <c:v>22</c:v>
                </c:pt>
                <c:pt idx="8">
                  <c:v>28</c:v>
                </c:pt>
                <c:pt idx="9">
                  <c:v>31</c:v>
                </c:pt>
                <c:pt idx="10">
                  <c:v>41</c:v>
                </c:pt>
                <c:pt idx="11">
                  <c:v>33</c:v>
                </c:pt>
                <c:pt idx="12">
                  <c:v>41</c:v>
                </c:pt>
                <c:pt idx="13">
                  <c:v>6</c:v>
                </c:pt>
              </c:numCache>
            </c:numRef>
          </c:val>
          <c:extLst>
            <c:ext xmlns:c16="http://schemas.microsoft.com/office/drawing/2014/chart" uri="{C3380CC4-5D6E-409C-BE32-E72D297353CC}">
              <c16:uniqueId val="{00000000-73E1-4118-8E0A-7C85999CBCC4}"/>
            </c:ext>
          </c:extLst>
        </c:ser>
        <c:ser>
          <c:idx val="1"/>
          <c:order val="1"/>
          <c:tx>
            <c:strRef>
              <c:f>Outline!$N$30</c:f>
              <c:strCache>
                <c:ptCount val="1"/>
                <c:pt idx="0">
                  <c:v>WOS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accent2">
                        <a:lumMod val="7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Outline!$L$31:$L$44</c:f>
              <c:numCache>
                <c:formatCode>General</c:formatCode>
                <c:ptCount val="14"/>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pt idx="13">
                  <c:v>2023</c:v>
                </c:pt>
              </c:numCache>
            </c:numRef>
          </c:cat>
          <c:val>
            <c:numRef>
              <c:f>Outline!$N$31:$N$44</c:f>
              <c:numCache>
                <c:formatCode>General</c:formatCode>
                <c:ptCount val="14"/>
                <c:pt idx="0">
                  <c:v>18</c:v>
                </c:pt>
                <c:pt idx="1">
                  <c:v>14</c:v>
                </c:pt>
                <c:pt idx="2">
                  <c:v>16</c:v>
                </c:pt>
                <c:pt idx="3">
                  <c:v>32</c:v>
                </c:pt>
                <c:pt idx="4">
                  <c:v>27</c:v>
                </c:pt>
                <c:pt idx="5">
                  <c:v>32</c:v>
                </c:pt>
                <c:pt idx="6">
                  <c:v>33</c:v>
                </c:pt>
                <c:pt idx="7">
                  <c:v>23</c:v>
                </c:pt>
                <c:pt idx="8">
                  <c:v>28</c:v>
                </c:pt>
                <c:pt idx="9">
                  <c:v>39</c:v>
                </c:pt>
                <c:pt idx="10">
                  <c:v>47</c:v>
                </c:pt>
                <c:pt idx="11">
                  <c:v>29</c:v>
                </c:pt>
                <c:pt idx="12">
                  <c:v>32</c:v>
                </c:pt>
                <c:pt idx="13">
                  <c:v>0</c:v>
                </c:pt>
              </c:numCache>
            </c:numRef>
          </c:val>
          <c:extLst>
            <c:ext xmlns:c16="http://schemas.microsoft.com/office/drawing/2014/chart" uri="{C3380CC4-5D6E-409C-BE32-E72D297353CC}">
              <c16:uniqueId val="{00000001-73E1-4118-8E0A-7C85999CBCC4}"/>
            </c:ext>
          </c:extLst>
        </c:ser>
        <c:dLbls>
          <c:showLegendKey val="0"/>
          <c:showVal val="0"/>
          <c:showCatName val="0"/>
          <c:showSerName val="0"/>
          <c:showPercent val="0"/>
          <c:showBubbleSize val="0"/>
        </c:dLbls>
        <c:gapWidth val="219"/>
        <c:overlap val="-27"/>
        <c:axId val="681563488"/>
        <c:axId val="681560208"/>
      </c:barChart>
      <c:lineChart>
        <c:grouping val="standard"/>
        <c:varyColors val="0"/>
        <c:ser>
          <c:idx val="2"/>
          <c:order val="2"/>
          <c:tx>
            <c:strRef>
              <c:f>Outline!$S$30</c:f>
              <c:strCache>
                <c:ptCount val="1"/>
                <c:pt idx="0">
                  <c:v>Cumulative Publications Scopus-WOS</c:v>
                </c:pt>
              </c:strCache>
            </c:strRef>
          </c:tx>
          <c:spPr>
            <a:ln w="28575" cap="rnd">
              <a:solidFill>
                <a:schemeClr val="accent3"/>
              </a:solidFill>
              <a:round/>
            </a:ln>
            <a:effectLst/>
          </c:spPr>
          <c:marker>
            <c:symbol val="none"/>
          </c:marker>
          <c:cat>
            <c:numRef>
              <c:f>Outline!$L$31:$L$44</c:f>
              <c:numCache>
                <c:formatCode>General</c:formatCode>
                <c:ptCount val="14"/>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pt idx="13">
                  <c:v>2023</c:v>
                </c:pt>
              </c:numCache>
            </c:numRef>
          </c:cat>
          <c:val>
            <c:numRef>
              <c:f>Outline!$S$31:$S$44</c:f>
              <c:numCache>
                <c:formatCode>General</c:formatCode>
                <c:ptCount val="14"/>
                <c:pt idx="0">
                  <c:v>34</c:v>
                </c:pt>
                <c:pt idx="1">
                  <c:v>62</c:v>
                </c:pt>
                <c:pt idx="2">
                  <c:v>94</c:v>
                </c:pt>
                <c:pt idx="3">
                  <c:v>153</c:v>
                </c:pt>
                <c:pt idx="4">
                  <c:v>205</c:v>
                </c:pt>
                <c:pt idx="5">
                  <c:v>272</c:v>
                </c:pt>
                <c:pt idx="6">
                  <c:v>334</c:v>
                </c:pt>
                <c:pt idx="7">
                  <c:v>379</c:v>
                </c:pt>
                <c:pt idx="8">
                  <c:v>435</c:v>
                </c:pt>
                <c:pt idx="9">
                  <c:v>505</c:v>
                </c:pt>
                <c:pt idx="10">
                  <c:v>593</c:v>
                </c:pt>
                <c:pt idx="11">
                  <c:v>655</c:v>
                </c:pt>
                <c:pt idx="12">
                  <c:v>728</c:v>
                </c:pt>
                <c:pt idx="13">
                  <c:v>734</c:v>
                </c:pt>
              </c:numCache>
            </c:numRef>
          </c:val>
          <c:smooth val="0"/>
          <c:extLst>
            <c:ext xmlns:c16="http://schemas.microsoft.com/office/drawing/2014/chart" uri="{C3380CC4-5D6E-409C-BE32-E72D297353CC}">
              <c16:uniqueId val="{00000002-73E1-4118-8E0A-7C85999CBCC4}"/>
            </c:ext>
          </c:extLst>
        </c:ser>
        <c:dLbls>
          <c:showLegendKey val="0"/>
          <c:showVal val="0"/>
          <c:showCatName val="0"/>
          <c:showSerName val="0"/>
          <c:showPercent val="0"/>
          <c:showBubbleSize val="0"/>
        </c:dLbls>
        <c:marker val="1"/>
        <c:smooth val="0"/>
        <c:axId val="681565128"/>
        <c:axId val="681564800"/>
      </c:lineChart>
      <c:catAx>
        <c:axId val="681563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3000000" spcFirstLastPara="1" vertOverflow="ellipsis" wrap="square" anchor="t" anchorCtr="0"/>
          <a:lstStyle/>
          <a:p>
            <a:pPr>
              <a:defRPr sz="900" b="0" i="0" u="none" strike="noStrike" kern="1200" baseline="0">
                <a:solidFill>
                  <a:schemeClr val="tx1">
                    <a:lumMod val="95000"/>
                    <a:lumOff val="5000"/>
                  </a:schemeClr>
                </a:solidFill>
                <a:latin typeface="+mn-lt"/>
                <a:ea typeface="+mn-ea"/>
                <a:cs typeface="+mn-cs"/>
              </a:defRPr>
            </a:pPr>
            <a:endParaRPr lang="en-US"/>
          </a:p>
        </c:txPr>
        <c:crossAx val="681560208"/>
        <c:crosses val="autoZero"/>
        <c:auto val="1"/>
        <c:lblAlgn val="ctr"/>
        <c:lblOffset val="100"/>
        <c:noMultiLvlLbl val="0"/>
      </c:catAx>
      <c:valAx>
        <c:axId val="681560208"/>
        <c:scaling>
          <c:orientation val="minMax"/>
        </c:scaling>
        <c:delete val="0"/>
        <c:axPos val="l"/>
        <c:majorGridlines>
          <c:spPr>
            <a:ln w="9525" cap="flat" cmpd="sng" algn="ctr">
              <a:solidFill>
                <a:schemeClr val="bg1"/>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95000"/>
                    <a:lumOff val="5000"/>
                  </a:schemeClr>
                </a:solidFill>
                <a:latin typeface="Times New Roman" panose="02020603050405020304" pitchFamily="18" charset="0"/>
                <a:ea typeface="+mn-ea"/>
                <a:cs typeface="Times New Roman" panose="02020603050405020304" pitchFamily="18" charset="0"/>
              </a:defRPr>
            </a:pPr>
            <a:endParaRPr lang="en-US"/>
          </a:p>
        </c:txPr>
        <c:crossAx val="681563488"/>
        <c:crosses val="autoZero"/>
        <c:crossBetween val="between"/>
      </c:valAx>
      <c:valAx>
        <c:axId val="681564800"/>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95000"/>
                    <a:lumOff val="5000"/>
                  </a:schemeClr>
                </a:solidFill>
                <a:latin typeface="Times New Roman" panose="02020603050405020304" pitchFamily="18" charset="0"/>
                <a:ea typeface="+mn-ea"/>
                <a:cs typeface="Times New Roman" panose="02020603050405020304" pitchFamily="18" charset="0"/>
              </a:defRPr>
            </a:pPr>
            <a:endParaRPr lang="en-US"/>
          </a:p>
        </c:txPr>
        <c:crossAx val="681565128"/>
        <c:crosses val="max"/>
        <c:crossBetween val="between"/>
      </c:valAx>
      <c:catAx>
        <c:axId val="681565128"/>
        <c:scaling>
          <c:orientation val="minMax"/>
        </c:scaling>
        <c:delete val="1"/>
        <c:axPos val="b"/>
        <c:numFmt formatCode="General" sourceLinked="1"/>
        <c:majorTickMark val="none"/>
        <c:minorTickMark val="none"/>
        <c:tickLblPos val="nextTo"/>
        <c:crossAx val="681564800"/>
        <c:crosses val="autoZero"/>
        <c:auto val="1"/>
        <c:lblAlgn val="ctr"/>
        <c:lblOffset val="100"/>
        <c:noMultiLvlLbl val="0"/>
      </c:catAx>
      <c:spPr>
        <a:noFill/>
        <a:ln>
          <a:noFill/>
        </a:ln>
        <a:effectLst/>
      </c:spPr>
    </c:plotArea>
    <c:legend>
      <c:legendPos val="b"/>
      <c:layout>
        <c:manualLayout>
          <c:xMode val="edge"/>
          <c:yMode val="edge"/>
          <c:x val="0.1096981268692251"/>
          <c:y val="2.8142277221917571E-2"/>
          <c:w val="0.7568423110708643"/>
          <c:h val="7.391641747803863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95000"/>
                  <a:lumOff val="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0.00679</cdr:x>
      <cdr:y>0.05227</cdr:y>
    </cdr:from>
    <cdr:to>
      <cdr:x>0.0516</cdr:x>
      <cdr:y>0.83454</cdr:y>
    </cdr:to>
    <cdr:sp macro="" textlink="">
      <cdr:nvSpPr>
        <cdr:cNvPr id="2" name="Rectangle 1"/>
        <cdr:cNvSpPr/>
      </cdr:nvSpPr>
      <cdr:spPr>
        <a:xfrm xmlns:a="http://schemas.openxmlformats.org/drawingml/2006/main" rot="16200000">
          <a:off x="-845976" y="1008938"/>
          <a:ext cx="1964600" cy="209273"/>
        </a:xfrm>
        <a:prstGeom xmlns:a="http://schemas.openxmlformats.org/drawingml/2006/main" prst="rect">
          <a:avLst/>
        </a:prstGeom>
        <a:noFill xmlns:a="http://schemas.openxmlformats.org/drawingml/2006/main"/>
        <a:ln xmlns:a="http://schemas.openxmlformats.org/drawingml/2006/main">
          <a:solidFill>
            <a:schemeClr val="bg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sz="1400">
              <a:solidFill>
                <a:sysClr val="windowText" lastClr="000000"/>
              </a:solidFill>
              <a:latin typeface="Times New Roman" panose="02020603050405020304" pitchFamily="18" charset="0"/>
              <a:cs typeface="Times New Roman" panose="02020603050405020304" pitchFamily="18" charset="0"/>
            </a:rPr>
            <a:t>Number of publications</a:t>
          </a:r>
        </a:p>
      </cdr:txBody>
    </cdr:sp>
  </cdr:relSizeAnchor>
  <cdr:relSizeAnchor xmlns:cdr="http://schemas.openxmlformats.org/drawingml/2006/chartDrawing">
    <cdr:from>
      <cdr:x>0.93786</cdr:x>
      <cdr:y>0.04887</cdr:y>
    </cdr:from>
    <cdr:to>
      <cdr:x>1</cdr:x>
      <cdr:y>0.87247</cdr:y>
    </cdr:to>
    <cdr:sp macro="" textlink="">
      <cdr:nvSpPr>
        <cdr:cNvPr id="3" name="Rectangle 2"/>
        <cdr:cNvSpPr/>
      </cdr:nvSpPr>
      <cdr:spPr>
        <a:xfrm xmlns:a="http://schemas.openxmlformats.org/drawingml/2006/main" rot="5400000">
          <a:off x="3498017" y="961313"/>
          <a:ext cx="1975851" cy="287683"/>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sz="1400">
              <a:solidFill>
                <a:sysClr val="windowText" lastClr="000000"/>
              </a:solidFill>
              <a:latin typeface="Times New Roman" panose="02020603050405020304" pitchFamily="18" charset="0"/>
              <a:cs typeface="Times New Roman" panose="02020603050405020304" pitchFamily="18" charset="0"/>
            </a:rPr>
            <a:t>Cumulative</a:t>
          </a:r>
          <a:r>
            <a:rPr lang="en-US" sz="1400" baseline="0">
              <a:solidFill>
                <a:sysClr val="windowText" lastClr="000000"/>
              </a:solidFill>
              <a:latin typeface="Times New Roman" panose="02020603050405020304" pitchFamily="18" charset="0"/>
              <a:cs typeface="Times New Roman" panose="02020603050405020304" pitchFamily="18" charset="0"/>
            </a:rPr>
            <a:t> publications</a:t>
          </a:r>
          <a:endParaRPr lang="en-US" sz="1400">
            <a:solidFill>
              <a:sysClr val="windowText" lastClr="000000"/>
            </a:solidFill>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0.34796</cdr:x>
      <cdr:y>0.90112</cdr:y>
    </cdr:from>
    <cdr:to>
      <cdr:x>0.64617</cdr:x>
      <cdr:y>0.98704</cdr:y>
    </cdr:to>
    <cdr:sp macro="" textlink="">
      <cdr:nvSpPr>
        <cdr:cNvPr id="4" name="Rectangle 3"/>
        <cdr:cNvSpPr/>
      </cdr:nvSpPr>
      <cdr:spPr>
        <a:xfrm xmlns:a="http://schemas.openxmlformats.org/drawingml/2006/main">
          <a:off x="1610957" y="2161813"/>
          <a:ext cx="1380664" cy="206114"/>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atin typeface="Times New Roman" panose="02020603050405020304" pitchFamily="18" charset="0"/>
              <a:cs typeface="Times New Roman" panose="02020603050405020304" pitchFamily="18" charset="0"/>
            </a:rPr>
            <a:t>P</a:t>
          </a:r>
          <a:r>
            <a:rPr lang="en-US">
              <a:solidFill>
                <a:schemeClr val="tx1">
                  <a:lumMod val="95000"/>
                  <a:lumOff val="5000"/>
                </a:schemeClr>
              </a:solidFill>
              <a:latin typeface="Times New Roman" panose="02020603050405020304" pitchFamily="18" charset="0"/>
              <a:cs typeface="Times New Roman" panose="02020603050405020304" pitchFamily="18" charset="0"/>
            </a:rPr>
            <a:t>Publication year</a:t>
          </a:r>
          <a:endParaRPr lang="en-US">
            <a:latin typeface="Times New Roman" panose="02020603050405020304" pitchFamily="18" charset="0"/>
            <a:cs typeface="Times New Roman" panose="02020603050405020304" pitchFamily="18" charset="0"/>
          </a:endParaRP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2AE001B-AFA4-458B-99ED-A72D2C52035D}"/>
      </w:docPartPr>
      <w:docPartBody>
        <w:p w:rsidR="00501E7A" w:rsidRDefault="0051786F">
          <w:r w:rsidRPr="0018513D">
            <w:rPr>
              <w:rStyle w:val="PlaceholderText"/>
            </w:rPr>
            <w:t>Click or tap here to enter text.</w:t>
          </w:r>
        </w:p>
      </w:docPartBody>
    </w:docPart>
    <w:docPart>
      <w:docPartPr>
        <w:name w:val="E2FD92FB0F7E417DA8108BEA5E8E9332"/>
        <w:category>
          <w:name w:val="General"/>
          <w:gallery w:val="placeholder"/>
        </w:category>
        <w:types>
          <w:type w:val="bbPlcHdr"/>
        </w:types>
        <w:behaviors>
          <w:behavior w:val="content"/>
        </w:behaviors>
        <w:guid w:val="{580DEEE9-F634-4813-8C9E-4FE5ACF75DD4}"/>
      </w:docPartPr>
      <w:docPartBody>
        <w:p w:rsidR="00047CB6" w:rsidRDefault="004A5F25" w:rsidP="004A5F25">
          <w:pPr>
            <w:pStyle w:val="E2FD92FB0F7E417DA8108BEA5E8E9332"/>
          </w:pPr>
          <w:r w:rsidRPr="0018513D">
            <w:rPr>
              <w:rStyle w:val="PlaceholderText"/>
            </w:rPr>
            <w:t>Click or tap here to enter text.</w:t>
          </w:r>
        </w:p>
      </w:docPartBody>
    </w:docPart>
    <w:docPart>
      <w:docPartPr>
        <w:name w:val="B62920C1061A4AFFA856C8FC25B8A285"/>
        <w:category>
          <w:name w:val="General"/>
          <w:gallery w:val="placeholder"/>
        </w:category>
        <w:types>
          <w:type w:val="bbPlcHdr"/>
        </w:types>
        <w:behaviors>
          <w:behavior w:val="content"/>
        </w:behaviors>
        <w:guid w:val="{93C1BD8C-4A0B-4D64-95D5-2865E01130BA}"/>
      </w:docPartPr>
      <w:docPartBody>
        <w:p w:rsidR="007064FB" w:rsidRDefault="00A06675" w:rsidP="00A06675">
          <w:pPr>
            <w:pStyle w:val="B62920C1061A4AFFA856C8FC25B8A285"/>
          </w:pPr>
          <w:r w:rsidRPr="0018513D">
            <w:rPr>
              <w:rStyle w:val="PlaceholderText"/>
            </w:rPr>
            <w:t>Click or tap here to enter text.</w:t>
          </w:r>
        </w:p>
      </w:docPartBody>
    </w:docPart>
    <w:docPart>
      <w:docPartPr>
        <w:name w:val="9AC79BD118F64EA8AD19D3FDDC39B1E1"/>
        <w:category>
          <w:name w:val="General"/>
          <w:gallery w:val="placeholder"/>
        </w:category>
        <w:types>
          <w:type w:val="bbPlcHdr"/>
        </w:types>
        <w:behaviors>
          <w:behavior w:val="content"/>
        </w:behaviors>
        <w:guid w:val="{15F422A9-592D-4DCC-BB40-7F0CF9DA908C}"/>
      </w:docPartPr>
      <w:docPartBody>
        <w:p w:rsidR="007064FB" w:rsidRDefault="00A06675" w:rsidP="00A06675">
          <w:pPr>
            <w:pStyle w:val="9AC79BD118F64EA8AD19D3FDDC39B1E1"/>
          </w:pPr>
          <w:r w:rsidRPr="0018513D">
            <w:rPr>
              <w:rStyle w:val="PlaceholderText"/>
            </w:rPr>
            <w:t>Click or tap here to enter text.</w:t>
          </w:r>
        </w:p>
      </w:docPartBody>
    </w:docPart>
    <w:docPart>
      <w:docPartPr>
        <w:name w:val="18FEB356CEAA4BC389E463F0D7764DB3"/>
        <w:category>
          <w:name w:val="General"/>
          <w:gallery w:val="placeholder"/>
        </w:category>
        <w:types>
          <w:type w:val="bbPlcHdr"/>
        </w:types>
        <w:behaviors>
          <w:behavior w:val="content"/>
        </w:behaviors>
        <w:guid w:val="{C4C786FD-42FE-4507-81D0-F1D6CB1D4F37}"/>
      </w:docPartPr>
      <w:docPartBody>
        <w:p w:rsidR="007064FB" w:rsidRDefault="00A06675" w:rsidP="00A06675">
          <w:pPr>
            <w:pStyle w:val="18FEB356CEAA4BC389E463F0D7764DB3"/>
          </w:pPr>
          <w:r w:rsidRPr="0018513D">
            <w:rPr>
              <w:rStyle w:val="PlaceholderText"/>
            </w:rPr>
            <w:t>Click or tap here to enter text.</w:t>
          </w:r>
        </w:p>
      </w:docPartBody>
    </w:docPart>
    <w:docPart>
      <w:docPartPr>
        <w:name w:val="9A93C4B11C1B413D88BFAF0162DCC989"/>
        <w:category>
          <w:name w:val="General"/>
          <w:gallery w:val="placeholder"/>
        </w:category>
        <w:types>
          <w:type w:val="bbPlcHdr"/>
        </w:types>
        <w:behaviors>
          <w:behavior w:val="content"/>
        </w:behaviors>
        <w:guid w:val="{67A24DDF-6674-4273-B0A2-5AE698E8F60B}"/>
      </w:docPartPr>
      <w:docPartBody>
        <w:p w:rsidR="007064FB" w:rsidRDefault="00A06675" w:rsidP="00A06675">
          <w:pPr>
            <w:pStyle w:val="9A93C4B11C1B413D88BFAF0162DCC989"/>
          </w:pPr>
          <w:r w:rsidRPr="0018513D">
            <w:rPr>
              <w:rStyle w:val="PlaceholderText"/>
            </w:rPr>
            <w:t>Click or tap here to enter text.</w:t>
          </w:r>
        </w:p>
      </w:docPartBody>
    </w:docPart>
    <w:docPart>
      <w:docPartPr>
        <w:name w:val="C43AE8DCB8934F599F5DC50290F3448B"/>
        <w:category>
          <w:name w:val="General"/>
          <w:gallery w:val="placeholder"/>
        </w:category>
        <w:types>
          <w:type w:val="bbPlcHdr"/>
        </w:types>
        <w:behaviors>
          <w:behavior w:val="content"/>
        </w:behaviors>
        <w:guid w:val="{4545104D-2B6E-4199-981A-9CF6A33CFA6C}"/>
      </w:docPartPr>
      <w:docPartBody>
        <w:p w:rsidR="007064FB" w:rsidRDefault="00A06675" w:rsidP="00A06675">
          <w:pPr>
            <w:pStyle w:val="C43AE8DCB8934F599F5DC50290F3448B"/>
          </w:pPr>
          <w:r w:rsidRPr="0018513D">
            <w:rPr>
              <w:rStyle w:val="PlaceholderText"/>
            </w:rPr>
            <w:t>Click or tap here to enter text.</w:t>
          </w:r>
        </w:p>
      </w:docPartBody>
    </w:docPart>
    <w:docPart>
      <w:docPartPr>
        <w:name w:val="DF8E478D9A9C4635AADC1F9156959431"/>
        <w:category>
          <w:name w:val="General"/>
          <w:gallery w:val="placeholder"/>
        </w:category>
        <w:types>
          <w:type w:val="bbPlcHdr"/>
        </w:types>
        <w:behaviors>
          <w:behavior w:val="content"/>
        </w:behaviors>
        <w:guid w:val="{E85D3C72-E30F-4E68-B0A5-592AF742434E}"/>
      </w:docPartPr>
      <w:docPartBody>
        <w:p w:rsidR="007064FB" w:rsidRDefault="00A06675" w:rsidP="00A06675">
          <w:pPr>
            <w:pStyle w:val="DF8E478D9A9C4635AADC1F9156959431"/>
          </w:pPr>
          <w:r w:rsidRPr="0018513D">
            <w:rPr>
              <w:rStyle w:val="PlaceholderText"/>
            </w:rPr>
            <w:t>Click or tap here to enter text.</w:t>
          </w:r>
        </w:p>
      </w:docPartBody>
    </w:docPart>
    <w:docPart>
      <w:docPartPr>
        <w:name w:val="8686A90FF1504F978FBE99373640EB7B"/>
        <w:category>
          <w:name w:val="General"/>
          <w:gallery w:val="placeholder"/>
        </w:category>
        <w:types>
          <w:type w:val="bbPlcHdr"/>
        </w:types>
        <w:behaviors>
          <w:behavior w:val="content"/>
        </w:behaviors>
        <w:guid w:val="{2332D013-A665-4B85-9D7D-77E0F33AAED8}"/>
      </w:docPartPr>
      <w:docPartBody>
        <w:p w:rsidR="007064FB" w:rsidRDefault="00A06675" w:rsidP="00A06675">
          <w:pPr>
            <w:pStyle w:val="8686A90FF1504F978FBE99373640EB7B"/>
          </w:pPr>
          <w:r w:rsidRPr="0018513D">
            <w:rPr>
              <w:rStyle w:val="PlaceholderText"/>
            </w:rPr>
            <w:t>Click or tap here to enter text.</w:t>
          </w:r>
        </w:p>
      </w:docPartBody>
    </w:docPart>
    <w:docPart>
      <w:docPartPr>
        <w:name w:val="0198CF7AFC1846969953FA5A66A112E4"/>
        <w:category>
          <w:name w:val="General"/>
          <w:gallery w:val="placeholder"/>
        </w:category>
        <w:types>
          <w:type w:val="bbPlcHdr"/>
        </w:types>
        <w:behaviors>
          <w:behavior w:val="content"/>
        </w:behaviors>
        <w:guid w:val="{9A0111CE-4339-42B8-BAF9-14EE8A40033F}"/>
      </w:docPartPr>
      <w:docPartBody>
        <w:p w:rsidR="007064FB" w:rsidRDefault="00A06675" w:rsidP="00A06675">
          <w:pPr>
            <w:pStyle w:val="0198CF7AFC1846969953FA5A66A112E4"/>
          </w:pPr>
          <w:r w:rsidRPr="0018513D">
            <w:rPr>
              <w:rStyle w:val="PlaceholderText"/>
            </w:rPr>
            <w:t>Click or tap here to enter text.</w:t>
          </w:r>
        </w:p>
      </w:docPartBody>
    </w:docPart>
    <w:docPart>
      <w:docPartPr>
        <w:name w:val="DFE9BBFF30E5487E857B0794C9A5E8C0"/>
        <w:category>
          <w:name w:val="General"/>
          <w:gallery w:val="placeholder"/>
        </w:category>
        <w:types>
          <w:type w:val="bbPlcHdr"/>
        </w:types>
        <w:behaviors>
          <w:behavior w:val="content"/>
        </w:behaviors>
        <w:guid w:val="{1367D077-A0B6-4C0C-BEA2-8F7350074E16}"/>
      </w:docPartPr>
      <w:docPartBody>
        <w:p w:rsidR="007064FB" w:rsidRDefault="00A06675" w:rsidP="00A06675">
          <w:pPr>
            <w:pStyle w:val="DFE9BBFF30E5487E857B0794C9A5E8C0"/>
          </w:pPr>
          <w:r w:rsidRPr="0018513D">
            <w:rPr>
              <w:rStyle w:val="PlaceholderText"/>
            </w:rPr>
            <w:t>Click or tap here to enter text.</w:t>
          </w:r>
        </w:p>
      </w:docPartBody>
    </w:docPart>
    <w:docPart>
      <w:docPartPr>
        <w:name w:val="6E13D375C7B84B39A8134CFF317B55A3"/>
        <w:category>
          <w:name w:val="General"/>
          <w:gallery w:val="placeholder"/>
        </w:category>
        <w:types>
          <w:type w:val="bbPlcHdr"/>
        </w:types>
        <w:behaviors>
          <w:behavior w:val="content"/>
        </w:behaviors>
        <w:guid w:val="{9881F91C-3BDE-482D-B28E-F0751943745C}"/>
      </w:docPartPr>
      <w:docPartBody>
        <w:p w:rsidR="007064FB" w:rsidRDefault="00A06675" w:rsidP="00A06675">
          <w:pPr>
            <w:pStyle w:val="6E13D375C7B84B39A8134CFF317B55A3"/>
          </w:pPr>
          <w:r w:rsidRPr="0018513D">
            <w:rPr>
              <w:rStyle w:val="PlaceholderText"/>
            </w:rPr>
            <w:t>Click or tap here to enter text.</w:t>
          </w:r>
        </w:p>
      </w:docPartBody>
    </w:docPart>
    <w:docPart>
      <w:docPartPr>
        <w:name w:val="B465E612B8C542609D2AF41708B67B7F"/>
        <w:category>
          <w:name w:val="General"/>
          <w:gallery w:val="placeholder"/>
        </w:category>
        <w:types>
          <w:type w:val="bbPlcHdr"/>
        </w:types>
        <w:behaviors>
          <w:behavior w:val="content"/>
        </w:behaviors>
        <w:guid w:val="{05F704F7-85F4-4CBB-8C98-1D772B2343D8}"/>
      </w:docPartPr>
      <w:docPartBody>
        <w:p w:rsidR="007064FB" w:rsidRDefault="00A06675" w:rsidP="00A06675">
          <w:pPr>
            <w:pStyle w:val="B465E612B8C542609D2AF41708B67B7F"/>
          </w:pPr>
          <w:r w:rsidRPr="0018513D">
            <w:rPr>
              <w:rStyle w:val="PlaceholderText"/>
            </w:rPr>
            <w:t>Click or tap here to enter text.</w:t>
          </w:r>
        </w:p>
      </w:docPartBody>
    </w:docPart>
    <w:docPart>
      <w:docPartPr>
        <w:name w:val="3F87A640E7514A6B9A79B7103E4AA664"/>
        <w:category>
          <w:name w:val="General"/>
          <w:gallery w:val="placeholder"/>
        </w:category>
        <w:types>
          <w:type w:val="bbPlcHdr"/>
        </w:types>
        <w:behaviors>
          <w:behavior w:val="content"/>
        </w:behaviors>
        <w:guid w:val="{79FC9445-BEC9-470E-89A7-BDF5296576A5}"/>
      </w:docPartPr>
      <w:docPartBody>
        <w:p w:rsidR="007064FB" w:rsidRDefault="00A06675" w:rsidP="00A06675">
          <w:pPr>
            <w:pStyle w:val="3F87A640E7514A6B9A79B7103E4AA664"/>
          </w:pPr>
          <w:r w:rsidRPr="0018513D">
            <w:rPr>
              <w:rStyle w:val="PlaceholderText"/>
            </w:rPr>
            <w:t>Click or tap here to enter text.</w:t>
          </w:r>
        </w:p>
      </w:docPartBody>
    </w:docPart>
    <w:docPart>
      <w:docPartPr>
        <w:name w:val="F7FBCA420D2842FCA10A499849B00F96"/>
        <w:category>
          <w:name w:val="General"/>
          <w:gallery w:val="placeholder"/>
        </w:category>
        <w:types>
          <w:type w:val="bbPlcHdr"/>
        </w:types>
        <w:behaviors>
          <w:behavior w:val="content"/>
        </w:behaviors>
        <w:guid w:val="{9EBF6674-2C42-4380-9C89-13615B671E24}"/>
      </w:docPartPr>
      <w:docPartBody>
        <w:p w:rsidR="007064FB" w:rsidRDefault="00A06675" w:rsidP="00A06675">
          <w:pPr>
            <w:pStyle w:val="F7FBCA420D2842FCA10A499849B00F96"/>
          </w:pPr>
          <w:r w:rsidRPr="0018513D">
            <w:rPr>
              <w:rStyle w:val="PlaceholderText"/>
            </w:rPr>
            <w:t>Click or tap here to enter text.</w:t>
          </w:r>
        </w:p>
      </w:docPartBody>
    </w:docPart>
    <w:docPart>
      <w:docPartPr>
        <w:name w:val="55BD2CF61A5A4FA489519DEB7C563139"/>
        <w:category>
          <w:name w:val="General"/>
          <w:gallery w:val="placeholder"/>
        </w:category>
        <w:types>
          <w:type w:val="bbPlcHdr"/>
        </w:types>
        <w:behaviors>
          <w:behavior w:val="content"/>
        </w:behaviors>
        <w:guid w:val="{65926057-1E63-4986-9128-5C812B07FFF2}"/>
      </w:docPartPr>
      <w:docPartBody>
        <w:p w:rsidR="007064FB" w:rsidRDefault="00A06675" w:rsidP="00A06675">
          <w:pPr>
            <w:pStyle w:val="55BD2CF61A5A4FA489519DEB7C563139"/>
          </w:pPr>
          <w:r w:rsidRPr="0018513D">
            <w:rPr>
              <w:rStyle w:val="PlaceholderText"/>
            </w:rPr>
            <w:t>Click or tap here to enter text.</w:t>
          </w:r>
        </w:p>
      </w:docPartBody>
    </w:docPart>
    <w:docPart>
      <w:docPartPr>
        <w:name w:val="D0B51DF3A51F4094AEC9A7DB126EBC32"/>
        <w:category>
          <w:name w:val="General"/>
          <w:gallery w:val="placeholder"/>
        </w:category>
        <w:types>
          <w:type w:val="bbPlcHdr"/>
        </w:types>
        <w:behaviors>
          <w:behavior w:val="content"/>
        </w:behaviors>
        <w:guid w:val="{00408C5F-9EDC-43BD-BB99-1F8E6BFEF2F5}"/>
      </w:docPartPr>
      <w:docPartBody>
        <w:p w:rsidR="007064FB" w:rsidRDefault="00A06675" w:rsidP="00A06675">
          <w:pPr>
            <w:pStyle w:val="D0B51DF3A51F4094AEC9A7DB126EBC32"/>
          </w:pPr>
          <w:r w:rsidRPr="0018513D">
            <w:rPr>
              <w:rStyle w:val="PlaceholderText"/>
            </w:rPr>
            <w:t>Click or tap here to enter text.</w:t>
          </w:r>
        </w:p>
      </w:docPartBody>
    </w:docPart>
    <w:docPart>
      <w:docPartPr>
        <w:name w:val="BFE16F8448164FC19715209BBD09E4D3"/>
        <w:category>
          <w:name w:val="General"/>
          <w:gallery w:val="placeholder"/>
        </w:category>
        <w:types>
          <w:type w:val="bbPlcHdr"/>
        </w:types>
        <w:behaviors>
          <w:behavior w:val="content"/>
        </w:behaviors>
        <w:guid w:val="{7A102053-A33C-4D88-8D59-44AEB8608578}"/>
      </w:docPartPr>
      <w:docPartBody>
        <w:p w:rsidR="007064FB" w:rsidRDefault="00A06675" w:rsidP="00A06675">
          <w:pPr>
            <w:pStyle w:val="BFE16F8448164FC19715209BBD09E4D3"/>
          </w:pPr>
          <w:r w:rsidRPr="0018513D">
            <w:rPr>
              <w:rStyle w:val="PlaceholderText"/>
            </w:rPr>
            <w:t>Click or tap here to enter text.</w:t>
          </w:r>
        </w:p>
      </w:docPartBody>
    </w:docPart>
    <w:docPart>
      <w:docPartPr>
        <w:name w:val="C267F3BC45154970B93D702313A08297"/>
        <w:category>
          <w:name w:val="General"/>
          <w:gallery w:val="placeholder"/>
        </w:category>
        <w:types>
          <w:type w:val="bbPlcHdr"/>
        </w:types>
        <w:behaviors>
          <w:behavior w:val="content"/>
        </w:behaviors>
        <w:guid w:val="{CACECFDE-C2CE-4AEC-ABA1-BCD2A4208418}"/>
      </w:docPartPr>
      <w:docPartBody>
        <w:p w:rsidR="007064FB" w:rsidRDefault="00A06675" w:rsidP="00A06675">
          <w:pPr>
            <w:pStyle w:val="C267F3BC45154970B93D702313A08297"/>
          </w:pPr>
          <w:r w:rsidRPr="0018513D">
            <w:rPr>
              <w:rStyle w:val="PlaceholderText"/>
            </w:rPr>
            <w:t>Click or tap here to enter text.</w:t>
          </w:r>
        </w:p>
      </w:docPartBody>
    </w:docPart>
    <w:docPart>
      <w:docPartPr>
        <w:name w:val="E48928A4495D4DBBAF1AD6F27B1C9627"/>
        <w:category>
          <w:name w:val="General"/>
          <w:gallery w:val="placeholder"/>
        </w:category>
        <w:types>
          <w:type w:val="bbPlcHdr"/>
        </w:types>
        <w:behaviors>
          <w:behavior w:val="content"/>
        </w:behaviors>
        <w:guid w:val="{2993C40A-B4A9-40AA-B82D-CB185C022D22}"/>
      </w:docPartPr>
      <w:docPartBody>
        <w:p w:rsidR="007064FB" w:rsidRDefault="00A06675" w:rsidP="00A06675">
          <w:pPr>
            <w:pStyle w:val="E48928A4495D4DBBAF1AD6F27B1C9627"/>
          </w:pPr>
          <w:r w:rsidRPr="0018513D">
            <w:rPr>
              <w:rStyle w:val="PlaceholderText"/>
            </w:rPr>
            <w:t>Click or tap here to enter text.</w:t>
          </w:r>
        </w:p>
      </w:docPartBody>
    </w:docPart>
    <w:docPart>
      <w:docPartPr>
        <w:name w:val="6968E2696F234F7988B955C5AAC15B1B"/>
        <w:category>
          <w:name w:val="General"/>
          <w:gallery w:val="placeholder"/>
        </w:category>
        <w:types>
          <w:type w:val="bbPlcHdr"/>
        </w:types>
        <w:behaviors>
          <w:behavior w:val="content"/>
        </w:behaviors>
        <w:guid w:val="{3697F29C-B5F3-43DF-8DF0-A74AB80AA9DD}"/>
      </w:docPartPr>
      <w:docPartBody>
        <w:p w:rsidR="007064FB" w:rsidRDefault="00A06675" w:rsidP="00A06675">
          <w:pPr>
            <w:pStyle w:val="6968E2696F234F7988B955C5AAC15B1B"/>
          </w:pPr>
          <w:r w:rsidRPr="0018513D">
            <w:rPr>
              <w:rStyle w:val="PlaceholderText"/>
            </w:rPr>
            <w:t>Click or tap here to enter text.</w:t>
          </w:r>
        </w:p>
      </w:docPartBody>
    </w:docPart>
    <w:docPart>
      <w:docPartPr>
        <w:name w:val="F243EF97B02A404BBA28DD16246E8561"/>
        <w:category>
          <w:name w:val="General"/>
          <w:gallery w:val="placeholder"/>
        </w:category>
        <w:types>
          <w:type w:val="bbPlcHdr"/>
        </w:types>
        <w:behaviors>
          <w:behavior w:val="content"/>
        </w:behaviors>
        <w:guid w:val="{0B352B96-432E-4E95-B7A3-EB45B31FFA01}"/>
      </w:docPartPr>
      <w:docPartBody>
        <w:p w:rsidR="007064FB" w:rsidRDefault="00A06675" w:rsidP="00A06675">
          <w:pPr>
            <w:pStyle w:val="F243EF97B02A404BBA28DD16246E8561"/>
          </w:pPr>
          <w:r w:rsidRPr="0018513D">
            <w:rPr>
              <w:rStyle w:val="PlaceholderText"/>
            </w:rPr>
            <w:t>Click or tap here to enter text.</w:t>
          </w:r>
        </w:p>
      </w:docPartBody>
    </w:docPart>
    <w:docPart>
      <w:docPartPr>
        <w:name w:val="53E860A1C924474B8CB6629A337081C0"/>
        <w:category>
          <w:name w:val="General"/>
          <w:gallery w:val="placeholder"/>
        </w:category>
        <w:types>
          <w:type w:val="bbPlcHdr"/>
        </w:types>
        <w:behaviors>
          <w:behavior w:val="content"/>
        </w:behaviors>
        <w:guid w:val="{875E93B4-6921-411E-9D16-1D24E1C0582D}"/>
      </w:docPartPr>
      <w:docPartBody>
        <w:p w:rsidR="007064FB" w:rsidRDefault="00A06675" w:rsidP="00A06675">
          <w:pPr>
            <w:pStyle w:val="53E860A1C924474B8CB6629A337081C0"/>
          </w:pPr>
          <w:r w:rsidRPr="0018513D">
            <w:rPr>
              <w:rStyle w:val="PlaceholderText"/>
            </w:rPr>
            <w:t>Click or tap here to enter text.</w:t>
          </w:r>
        </w:p>
      </w:docPartBody>
    </w:docPart>
    <w:docPart>
      <w:docPartPr>
        <w:name w:val="E4511E5135D644128126DD58F3256DF9"/>
        <w:category>
          <w:name w:val="General"/>
          <w:gallery w:val="placeholder"/>
        </w:category>
        <w:types>
          <w:type w:val="bbPlcHdr"/>
        </w:types>
        <w:behaviors>
          <w:behavior w:val="content"/>
        </w:behaviors>
        <w:guid w:val="{CDA26E11-966D-48D9-9941-5CD420257006}"/>
      </w:docPartPr>
      <w:docPartBody>
        <w:p w:rsidR="007064FB" w:rsidRDefault="00A06675" w:rsidP="00A06675">
          <w:pPr>
            <w:pStyle w:val="E4511E5135D644128126DD58F3256DF9"/>
          </w:pPr>
          <w:r w:rsidRPr="0018513D">
            <w:rPr>
              <w:rStyle w:val="PlaceholderText"/>
            </w:rPr>
            <w:t>Click or tap here to enter text.</w:t>
          </w:r>
        </w:p>
      </w:docPartBody>
    </w:docPart>
    <w:docPart>
      <w:docPartPr>
        <w:name w:val="0BFBD5DE421B4C469AEFBEFFD1AC0751"/>
        <w:category>
          <w:name w:val="General"/>
          <w:gallery w:val="placeholder"/>
        </w:category>
        <w:types>
          <w:type w:val="bbPlcHdr"/>
        </w:types>
        <w:behaviors>
          <w:behavior w:val="content"/>
        </w:behaviors>
        <w:guid w:val="{8CCEA563-EC9E-4423-BFFE-363160BE6FFE}"/>
      </w:docPartPr>
      <w:docPartBody>
        <w:p w:rsidR="007064FB" w:rsidRDefault="00A06675" w:rsidP="00A06675">
          <w:pPr>
            <w:pStyle w:val="0BFBD5DE421B4C469AEFBEFFD1AC0751"/>
          </w:pPr>
          <w:r w:rsidRPr="0018513D">
            <w:rPr>
              <w:rStyle w:val="PlaceholderText"/>
            </w:rPr>
            <w:t>Click or tap here to enter text.</w:t>
          </w:r>
        </w:p>
      </w:docPartBody>
    </w:docPart>
    <w:docPart>
      <w:docPartPr>
        <w:name w:val="E1F752A7D59C4D3C897D09783FFDBEC9"/>
        <w:category>
          <w:name w:val="General"/>
          <w:gallery w:val="placeholder"/>
        </w:category>
        <w:types>
          <w:type w:val="bbPlcHdr"/>
        </w:types>
        <w:behaviors>
          <w:behavior w:val="content"/>
        </w:behaviors>
        <w:guid w:val="{FB7E9FC9-3504-4AD0-A91E-7D87FB75A8E0}"/>
      </w:docPartPr>
      <w:docPartBody>
        <w:p w:rsidR="007064FB" w:rsidRDefault="00A06675" w:rsidP="00A06675">
          <w:pPr>
            <w:pStyle w:val="E1F752A7D59C4D3C897D09783FFDBEC9"/>
          </w:pPr>
          <w:r w:rsidRPr="0018513D">
            <w:rPr>
              <w:rStyle w:val="PlaceholderText"/>
            </w:rPr>
            <w:t>Click or tap here to enter text.</w:t>
          </w:r>
        </w:p>
      </w:docPartBody>
    </w:docPart>
    <w:docPart>
      <w:docPartPr>
        <w:name w:val="C486F568881F471FA9E2FBE0A27596F0"/>
        <w:category>
          <w:name w:val="General"/>
          <w:gallery w:val="placeholder"/>
        </w:category>
        <w:types>
          <w:type w:val="bbPlcHdr"/>
        </w:types>
        <w:behaviors>
          <w:behavior w:val="content"/>
        </w:behaviors>
        <w:guid w:val="{7A9AA874-13E6-48B4-8F4B-4FA5EBDD0F1C}"/>
      </w:docPartPr>
      <w:docPartBody>
        <w:p w:rsidR="007064FB" w:rsidRDefault="00A06675" w:rsidP="00A06675">
          <w:pPr>
            <w:pStyle w:val="C486F568881F471FA9E2FBE0A27596F0"/>
          </w:pPr>
          <w:r w:rsidRPr="0018513D">
            <w:rPr>
              <w:rStyle w:val="PlaceholderText"/>
            </w:rPr>
            <w:t>Click or tap here to enter text.</w:t>
          </w:r>
        </w:p>
      </w:docPartBody>
    </w:docPart>
    <w:docPart>
      <w:docPartPr>
        <w:name w:val="DD045027763C41F887933735CE24C4BB"/>
        <w:category>
          <w:name w:val="General"/>
          <w:gallery w:val="placeholder"/>
        </w:category>
        <w:types>
          <w:type w:val="bbPlcHdr"/>
        </w:types>
        <w:behaviors>
          <w:behavior w:val="content"/>
        </w:behaviors>
        <w:guid w:val="{B3DB5E5A-8A37-409F-B19F-8B8CE960DD64}"/>
      </w:docPartPr>
      <w:docPartBody>
        <w:p w:rsidR="007064FB" w:rsidRDefault="00A06675" w:rsidP="00A06675">
          <w:pPr>
            <w:pStyle w:val="DD045027763C41F887933735CE24C4BB"/>
          </w:pPr>
          <w:r w:rsidRPr="0018513D">
            <w:rPr>
              <w:rStyle w:val="PlaceholderText"/>
            </w:rPr>
            <w:t>Click or tap here to enter text.</w:t>
          </w:r>
        </w:p>
      </w:docPartBody>
    </w:docPart>
    <w:docPart>
      <w:docPartPr>
        <w:name w:val="4381E0BB11764118A38968CDD8A88774"/>
        <w:category>
          <w:name w:val="General"/>
          <w:gallery w:val="placeholder"/>
        </w:category>
        <w:types>
          <w:type w:val="bbPlcHdr"/>
        </w:types>
        <w:behaviors>
          <w:behavior w:val="content"/>
        </w:behaviors>
        <w:guid w:val="{C8DBB1F9-FD8B-4904-AA76-4D367A7DD28E}"/>
      </w:docPartPr>
      <w:docPartBody>
        <w:p w:rsidR="007064FB" w:rsidRDefault="00A06675" w:rsidP="00A06675">
          <w:pPr>
            <w:pStyle w:val="4381E0BB11764118A38968CDD8A88774"/>
          </w:pPr>
          <w:r w:rsidRPr="0018513D">
            <w:rPr>
              <w:rStyle w:val="PlaceholderText"/>
            </w:rPr>
            <w:t>Click or tap here to enter text.</w:t>
          </w:r>
        </w:p>
      </w:docPartBody>
    </w:docPart>
    <w:docPart>
      <w:docPartPr>
        <w:name w:val="723F0AA4251541AE926FB0A1A5263375"/>
        <w:category>
          <w:name w:val="General"/>
          <w:gallery w:val="placeholder"/>
        </w:category>
        <w:types>
          <w:type w:val="bbPlcHdr"/>
        </w:types>
        <w:behaviors>
          <w:behavior w:val="content"/>
        </w:behaviors>
        <w:guid w:val="{4223E5CB-330D-4CA1-BCCB-0E1F17B18E06}"/>
      </w:docPartPr>
      <w:docPartBody>
        <w:p w:rsidR="007064FB" w:rsidRDefault="00A06675" w:rsidP="00A06675">
          <w:pPr>
            <w:pStyle w:val="723F0AA4251541AE926FB0A1A5263375"/>
          </w:pPr>
          <w:r w:rsidRPr="0018513D">
            <w:rPr>
              <w:rStyle w:val="PlaceholderText"/>
            </w:rPr>
            <w:t>Click or tap here to enter text.</w:t>
          </w:r>
        </w:p>
      </w:docPartBody>
    </w:docPart>
    <w:docPart>
      <w:docPartPr>
        <w:name w:val="995E0E1C0F77418FB868211D985FF1AA"/>
        <w:category>
          <w:name w:val="General"/>
          <w:gallery w:val="placeholder"/>
        </w:category>
        <w:types>
          <w:type w:val="bbPlcHdr"/>
        </w:types>
        <w:behaviors>
          <w:behavior w:val="content"/>
        </w:behaviors>
        <w:guid w:val="{F1052560-6CC1-4EC9-99CD-561F30EB6416}"/>
      </w:docPartPr>
      <w:docPartBody>
        <w:p w:rsidR="007064FB" w:rsidRDefault="00A06675" w:rsidP="00A06675">
          <w:pPr>
            <w:pStyle w:val="995E0E1C0F77418FB868211D985FF1AA"/>
          </w:pPr>
          <w:r w:rsidRPr="0018513D">
            <w:rPr>
              <w:rStyle w:val="PlaceholderText"/>
            </w:rPr>
            <w:t>Click or tap here to enter text.</w:t>
          </w:r>
        </w:p>
      </w:docPartBody>
    </w:docPart>
    <w:docPart>
      <w:docPartPr>
        <w:name w:val="D3B5A34304AC40209C87B742C86C863E"/>
        <w:category>
          <w:name w:val="General"/>
          <w:gallery w:val="placeholder"/>
        </w:category>
        <w:types>
          <w:type w:val="bbPlcHdr"/>
        </w:types>
        <w:behaviors>
          <w:behavior w:val="content"/>
        </w:behaviors>
        <w:guid w:val="{DE068BCE-6D14-4005-A292-1212C7E3CD14}"/>
      </w:docPartPr>
      <w:docPartBody>
        <w:p w:rsidR="007064FB" w:rsidRDefault="00A06675" w:rsidP="00A06675">
          <w:pPr>
            <w:pStyle w:val="D3B5A34304AC40209C87B742C86C863E"/>
          </w:pPr>
          <w:r w:rsidRPr="0018513D">
            <w:rPr>
              <w:rStyle w:val="PlaceholderText"/>
            </w:rPr>
            <w:t>Click or tap here to enter text.</w:t>
          </w:r>
        </w:p>
      </w:docPartBody>
    </w:docPart>
    <w:docPart>
      <w:docPartPr>
        <w:name w:val="6A762545C1924C65B569CE951CDC4CCB"/>
        <w:category>
          <w:name w:val="General"/>
          <w:gallery w:val="placeholder"/>
        </w:category>
        <w:types>
          <w:type w:val="bbPlcHdr"/>
        </w:types>
        <w:behaviors>
          <w:behavior w:val="content"/>
        </w:behaviors>
        <w:guid w:val="{B55AD59D-A2E7-456A-95C7-5AFF6752177C}"/>
      </w:docPartPr>
      <w:docPartBody>
        <w:p w:rsidR="007064FB" w:rsidRDefault="00A06675" w:rsidP="00A06675">
          <w:pPr>
            <w:pStyle w:val="6A762545C1924C65B569CE951CDC4CCB"/>
          </w:pPr>
          <w:r w:rsidRPr="0018513D">
            <w:rPr>
              <w:rStyle w:val="PlaceholderText"/>
            </w:rPr>
            <w:t>Click or tap here to enter text.</w:t>
          </w:r>
        </w:p>
      </w:docPartBody>
    </w:docPart>
    <w:docPart>
      <w:docPartPr>
        <w:name w:val="897F7024F1C8403CA3A6E60832FE924B"/>
        <w:category>
          <w:name w:val="General"/>
          <w:gallery w:val="placeholder"/>
        </w:category>
        <w:types>
          <w:type w:val="bbPlcHdr"/>
        </w:types>
        <w:behaviors>
          <w:behavior w:val="content"/>
        </w:behaviors>
        <w:guid w:val="{61BA3432-C8F9-461B-8D33-EC9D81701609}"/>
      </w:docPartPr>
      <w:docPartBody>
        <w:p w:rsidR="007064FB" w:rsidRDefault="00A06675" w:rsidP="00A06675">
          <w:pPr>
            <w:pStyle w:val="897F7024F1C8403CA3A6E60832FE924B"/>
          </w:pPr>
          <w:r w:rsidRPr="0018513D">
            <w:rPr>
              <w:rStyle w:val="PlaceholderText"/>
            </w:rPr>
            <w:t>Click or tap here to enter text.</w:t>
          </w:r>
        </w:p>
      </w:docPartBody>
    </w:docPart>
    <w:docPart>
      <w:docPartPr>
        <w:name w:val="791C1A7BDCB84B7CB492DEAC3DA3A0D8"/>
        <w:category>
          <w:name w:val="General"/>
          <w:gallery w:val="placeholder"/>
        </w:category>
        <w:types>
          <w:type w:val="bbPlcHdr"/>
        </w:types>
        <w:behaviors>
          <w:behavior w:val="content"/>
        </w:behaviors>
        <w:guid w:val="{A0874DC4-CD51-40FC-843C-08DBFBAFAA19}"/>
      </w:docPartPr>
      <w:docPartBody>
        <w:p w:rsidR="007064FB" w:rsidRDefault="00A06675" w:rsidP="00A06675">
          <w:pPr>
            <w:pStyle w:val="791C1A7BDCB84B7CB492DEAC3DA3A0D8"/>
          </w:pPr>
          <w:r w:rsidRPr="0018513D">
            <w:rPr>
              <w:rStyle w:val="PlaceholderText"/>
            </w:rPr>
            <w:t>Click or tap here to enter text.</w:t>
          </w:r>
        </w:p>
      </w:docPartBody>
    </w:docPart>
    <w:docPart>
      <w:docPartPr>
        <w:name w:val="6607BEC7D77C4AF68E54552C5A7838AC"/>
        <w:category>
          <w:name w:val="General"/>
          <w:gallery w:val="placeholder"/>
        </w:category>
        <w:types>
          <w:type w:val="bbPlcHdr"/>
        </w:types>
        <w:behaviors>
          <w:behavior w:val="content"/>
        </w:behaviors>
        <w:guid w:val="{CAD9CBF6-B4EF-4202-A0D9-E20A55266F7B}"/>
      </w:docPartPr>
      <w:docPartBody>
        <w:p w:rsidR="007064FB" w:rsidRDefault="00A06675" w:rsidP="00A06675">
          <w:pPr>
            <w:pStyle w:val="6607BEC7D77C4AF68E54552C5A7838AC"/>
          </w:pPr>
          <w:r w:rsidRPr="0018513D">
            <w:rPr>
              <w:rStyle w:val="PlaceholderText"/>
            </w:rPr>
            <w:t>Click or tap here to enter text.</w:t>
          </w:r>
        </w:p>
      </w:docPartBody>
    </w:docPart>
    <w:docPart>
      <w:docPartPr>
        <w:name w:val="E7A1F1D80ECE42CF9F96D3C246FC5410"/>
        <w:category>
          <w:name w:val="General"/>
          <w:gallery w:val="placeholder"/>
        </w:category>
        <w:types>
          <w:type w:val="bbPlcHdr"/>
        </w:types>
        <w:behaviors>
          <w:behavior w:val="content"/>
        </w:behaviors>
        <w:guid w:val="{0A3704B6-E68D-49E5-8942-B0E3337A947F}"/>
      </w:docPartPr>
      <w:docPartBody>
        <w:p w:rsidR="007064FB" w:rsidRDefault="00A06675" w:rsidP="00A06675">
          <w:pPr>
            <w:pStyle w:val="E7A1F1D80ECE42CF9F96D3C246FC5410"/>
          </w:pPr>
          <w:r w:rsidRPr="0018513D">
            <w:rPr>
              <w:rStyle w:val="PlaceholderText"/>
            </w:rPr>
            <w:t>Click or tap here to enter text.</w:t>
          </w:r>
        </w:p>
      </w:docPartBody>
    </w:docPart>
    <w:docPart>
      <w:docPartPr>
        <w:name w:val="9F0AFE2B089D4F06AF5E239A4D6E52C0"/>
        <w:category>
          <w:name w:val="General"/>
          <w:gallery w:val="placeholder"/>
        </w:category>
        <w:types>
          <w:type w:val="bbPlcHdr"/>
        </w:types>
        <w:behaviors>
          <w:behavior w:val="content"/>
        </w:behaviors>
        <w:guid w:val="{E6D102C6-0269-4C5F-B149-CE35257728D9}"/>
      </w:docPartPr>
      <w:docPartBody>
        <w:p w:rsidR="007064FB" w:rsidRDefault="00A06675" w:rsidP="00A06675">
          <w:pPr>
            <w:pStyle w:val="9F0AFE2B089D4F06AF5E239A4D6E52C0"/>
          </w:pPr>
          <w:r w:rsidRPr="0018513D">
            <w:rPr>
              <w:rStyle w:val="PlaceholderText"/>
            </w:rPr>
            <w:t>Click or tap here to enter text.</w:t>
          </w:r>
        </w:p>
      </w:docPartBody>
    </w:docPart>
    <w:docPart>
      <w:docPartPr>
        <w:name w:val="5FC5B9320CCC4CE0B4A6C7BE318E2DD2"/>
        <w:category>
          <w:name w:val="General"/>
          <w:gallery w:val="placeholder"/>
        </w:category>
        <w:types>
          <w:type w:val="bbPlcHdr"/>
        </w:types>
        <w:behaviors>
          <w:behavior w:val="content"/>
        </w:behaviors>
        <w:guid w:val="{91BA3840-865B-42BF-870C-1D288D062D1F}"/>
      </w:docPartPr>
      <w:docPartBody>
        <w:p w:rsidR="007064FB" w:rsidRDefault="00A06675" w:rsidP="00A06675">
          <w:pPr>
            <w:pStyle w:val="5FC5B9320CCC4CE0B4A6C7BE318E2DD2"/>
          </w:pPr>
          <w:r w:rsidRPr="0018513D">
            <w:rPr>
              <w:rStyle w:val="PlaceholderText"/>
            </w:rPr>
            <w:t>Click or tap here to enter text.</w:t>
          </w:r>
        </w:p>
      </w:docPartBody>
    </w:docPart>
    <w:docPart>
      <w:docPartPr>
        <w:name w:val="B89B39DB62D743EDAE4435B8D9E45FA2"/>
        <w:category>
          <w:name w:val="General"/>
          <w:gallery w:val="placeholder"/>
        </w:category>
        <w:types>
          <w:type w:val="bbPlcHdr"/>
        </w:types>
        <w:behaviors>
          <w:behavior w:val="content"/>
        </w:behaviors>
        <w:guid w:val="{14384DF9-18B6-46C3-B293-2B1E8559EB34}"/>
      </w:docPartPr>
      <w:docPartBody>
        <w:p w:rsidR="007064FB" w:rsidRDefault="00A06675" w:rsidP="00A06675">
          <w:pPr>
            <w:pStyle w:val="B89B39DB62D743EDAE4435B8D9E45FA2"/>
          </w:pPr>
          <w:r w:rsidRPr="0018513D">
            <w:rPr>
              <w:rStyle w:val="PlaceholderText"/>
            </w:rPr>
            <w:t>Click or tap here to enter text.</w:t>
          </w:r>
        </w:p>
      </w:docPartBody>
    </w:docPart>
    <w:docPart>
      <w:docPartPr>
        <w:name w:val="84F7A5662696474E8B9933E0F06CFDFC"/>
        <w:category>
          <w:name w:val="General"/>
          <w:gallery w:val="placeholder"/>
        </w:category>
        <w:types>
          <w:type w:val="bbPlcHdr"/>
        </w:types>
        <w:behaviors>
          <w:behavior w:val="content"/>
        </w:behaviors>
        <w:guid w:val="{235CFF00-C621-4995-A9BF-57D94A8FB4A3}"/>
      </w:docPartPr>
      <w:docPartBody>
        <w:p w:rsidR="007064FB" w:rsidRDefault="00A06675" w:rsidP="00A06675">
          <w:pPr>
            <w:pStyle w:val="84F7A5662696474E8B9933E0F06CFDFC"/>
          </w:pPr>
          <w:r w:rsidRPr="0018513D">
            <w:rPr>
              <w:rStyle w:val="PlaceholderText"/>
            </w:rPr>
            <w:t>Click or tap here to enter text.</w:t>
          </w:r>
        </w:p>
      </w:docPartBody>
    </w:docPart>
    <w:docPart>
      <w:docPartPr>
        <w:name w:val="135A40D1F6D74C3EACDAEC9FAC5D711B"/>
        <w:category>
          <w:name w:val="General"/>
          <w:gallery w:val="placeholder"/>
        </w:category>
        <w:types>
          <w:type w:val="bbPlcHdr"/>
        </w:types>
        <w:behaviors>
          <w:behavior w:val="content"/>
        </w:behaviors>
        <w:guid w:val="{6B0DE988-EECB-47A8-B503-90069154836B}"/>
      </w:docPartPr>
      <w:docPartBody>
        <w:p w:rsidR="007064FB" w:rsidRDefault="00A06675" w:rsidP="00A06675">
          <w:pPr>
            <w:pStyle w:val="135A40D1F6D74C3EACDAEC9FAC5D711B"/>
          </w:pPr>
          <w:r w:rsidRPr="0018513D">
            <w:rPr>
              <w:rStyle w:val="PlaceholderText"/>
            </w:rPr>
            <w:t>Click or tap here to enter text.</w:t>
          </w:r>
        </w:p>
      </w:docPartBody>
    </w:docPart>
    <w:docPart>
      <w:docPartPr>
        <w:name w:val="EDD17C6D1AB04E21B0AAA616DC43DC56"/>
        <w:category>
          <w:name w:val="General"/>
          <w:gallery w:val="placeholder"/>
        </w:category>
        <w:types>
          <w:type w:val="bbPlcHdr"/>
        </w:types>
        <w:behaviors>
          <w:behavior w:val="content"/>
        </w:behaviors>
        <w:guid w:val="{7396DC9A-C25E-45C3-A3C5-8C3BED3504AE}"/>
      </w:docPartPr>
      <w:docPartBody>
        <w:p w:rsidR="007064FB" w:rsidRDefault="00A06675" w:rsidP="00A06675">
          <w:pPr>
            <w:pStyle w:val="EDD17C6D1AB04E21B0AAA616DC43DC56"/>
          </w:pPr>
          <w:r w:rsidRPr="0018513D">
            <w:rPr>
              <w:rStyle w:val="PlaceholderText"/>
            </w:rPr>
            <w:t>Click or tap here to enter text.</w:t>
          </w:r>
        </w:p>
      </w:docPartBody>
    </w:docPart>
    <w:docPart>
      <w:docPartPr>
        <w:name w:val="864331892E5F43EAAAD63B164ECE782D"/>
        <w:category>
          <w:name w:val="General"/>
          <w:gallery w:val="placeholder"/>
        </w:category>
        <w:types>
          <w:type w:val="bbPlcHdr"/>
        </w:types>
        <w:behaviors>
          <w:behavior w:val="content"/>
        </w:behaviors>
        <w:guid w:val="{A470B17A-DBFD-4A13-AA97-4D59C89F2D18}"/>
      </w:docPartPr>
      <w:docPartBody>
        <w:p w:rsidR="007064FB" w:rsidRDefault="00A06675" w:rsidP="00A06675">
          <w:pPr>
            <w:pStyle w:val="864331892E5F43EAAAD63B164ECE782D"/>
          </w:pPr>
          <w:r w:rsidRPr="0018513D">
            <w:rPr>
              <w:rStyle w:val="PlaceholderText"/>
            </w:rPr>
            <w:t>Click or tap here to enter text.</w:t>
          </w:r>
        </w:p>
      </w:docPartBody>
    </w:docPart>
    <w:docPart>
      <w:docPartPr>
        <w:name w:val="62EDE5E0353D497AB64749C57317ABD3"/>
        <w:category>
          <w:name w:val="General"/>
          <w:gallery w:val="placeholder"/>
        </w:category>
        <w:types>
          <w:type w:val="bbPlcHdr"/>
        </w:types>
        <w:behaviors>
          <w:behavior w:val="content"/>
        </w:behaviors>
        <w:guid w:val="{5D067986-7424-426C-B0EE-643483BD5922}"/>
      </w:docPartPr>
      <w:docPartBody>
        <w:p w:rsidR="007064FB" w:rsidRDefault="00A06675" w:rsidP="00A06675">
          <w:pPr>
            <w:pStyle w:val="62EDE5E0353D497AB64749C57317ABD3"/>
          </w:pPr>
          <w:r w:rsidRPr="0018513D">
            <w:rPr>
              <w:rStyle w:val="PlaceholderText"/>
            </w:rPr>
            <w:t>Click or tap here to enter text.</w:t>
          </w:r>
        </w:p>
      </w:docPartBody>
    </w:docPart>
    <w:docPart>
      <w:docPartPr>
        <w:name w:val="37C5E3308CB049F7AB1D62E5985596E4"/>
        <w:category>
          <w:name w:val="General"/>
          <w:gallery w:val="placeholder"/>
        </w:category>
        <w:types>
          <w:type w:val="bbPlcHdr"/>
        </w:types>
        <w:behaviors>
          <w:behavior w:val="content"/>
        </w:behaviors>
        <w:guid w:val="{C0F66222-45F1-404A-9B9D-E54496B340D9}"/>
      </w:docPartPr>
      <w:docPartBody>
        <w:p w:rsidR="007064FB" w:rsidRDefault="00A06675" w:rsidP="00A06675">
          <w:pPr>
            <w:pStyle w:val="37C5E3308CB049F7AB1D62E5985596E4"/>
          </w:pPr>
          <w:r w:rsidRPr="0018513D">
            <w:rPr>
              <w:rStyle w:val="PlaceholderText"/>
            </w:rPr>
            <w:t>Click or tap here to enter text.</w:t>
          </w:r>
        </w:p>
      </w:docPartBody>
    </w:docPart>
    <w:docPart>
      <w:docPartPr>
        <w:name w:val="155F330A2E254CDC867DE9FE65D9D615"/>
        <w:category>
          <w:name w:val="General"/>
          <w:gallery w:val="placeholder"/>
        </w:category>
        <w:types>
          <w:type w:val="bbPlcHdr"/>
        </w:types>
        <w:behaviors>
          <w:behavior w:val="content"/>
        </w:behaviors>
        <w:guid w:val="{60083DE0-C7B1-4244-B8CC-9D398FC55374}"/>
      </w:docPartPr>
      <w:docPartBody>
        <w:p w:rsidR="007064FB" w:rsidRDefault="00A06675" w:rsidP="00A06675">
          <w:pPr>
            <w:pStyle w:val="155F330A2E254CDC867DE9FE65D9D615"/>
          </w:pPr>
          <w:r w:rsidRPr="0018513D">
            <w:rPr>
              <w:rStyle w:val="PlaceholderText"/>
            </w:rPr>
            <w:t>Click or tap here to enter text.</w:t>
          </w:r>
        </w:p>
      </w:docPartBody>
    </w:docPart>
    <w:docPart>
      <w:docPartPr>
        <w:name w:val="89D60F33D5C440EA859306876585F2F4"/>
        <w:category>
          <w:name w:val="General"/>
          <w:gallery w:val="placeholder"/>
        </w:category>
        <w:types>
          <w:type w:val="bbPlcHdr"/>
        </w:types>
        <w:behaviors>
          <w:behavior w:val="content"/>
        </w:behaviors>
        <w:guid w:val="{A499C067-45E9-4958-A14F-4CE1CB0753D0}"/>
      </w:docPartPr>
      <w:docPartBody>
        <w:p w:rsidR="007064FB" w:rsidRDefault="00A06675" w:rsidP="00A06675">
          <w:pPr>
            <w:pStyle w:val="89D60F33D5C440EA859306876585F2F4"/>
          </w:pPr>
          <w:r w:rsidRPr="0018513D">
            <w:rPr>
              <w:rStyle w:val="PlaceholderText"/>
            </w:rPr>
            <w:t>Click or tap here to enter text.</w:t>
          </w:r>
        </w:p>
      </w:docPartBody>
    </w:docPart>
    <w:docPart>
      <w:docPartPr>
        <w:name w:val="D8C91F17FBF740DFAEB369B9903024D2"/>
        <w:category>
          <w:name w:val="General"/>
          <w:gallery w:val="placeholder"/>
        </w:category>
        <w:types>
          <w:type w:val="bbPlcHdr"/>
        </w:types>
        <w:behaviors>
          <w:behavior w:val="content"/>
        </w:behaviors>
        <w:guid w:val="{51D3C380-3077-4FD2-BA59-673BC11D5DF3}"/>
      </w:docPartPr>
      <w:docPartBody>
        <w:p w:rsidR="007064FB" w:rsidRDefault="00A06675" w:rsidP="00A06675">
          <w:pPr>
            <w:pStyle w:val="D8C91F17FBF740DFAEB369B9903024D2"/>
          </w:pPr>
          <w:r w:rsidRPr="0018513D">
            <w:rPr>
              <w:rStyle w:val="PlaceholderText"/>
            </w:rPr>
            <w:t>Click or tap here to enter text.</w:t>
          </w:r>
        </w:p>
      </w:docPartBody>
    </w:docPart>
    <w:docPart>
      <w:docPartPr>
        <w:name w:val="4BDAE368EEED4FC18C012C7F20820D60"/>
        <w:category>
          <w:name w:val="General"/>
          <w:gallery w:val="placeholder"/>
        </w:category>
        <w:types>
          <w:type w:val="bbPlcHdr"/>
        </w:types>
        <w:behaviors>
          <w:behavior w:val="content"/>
        </w:behaviors>
        <w:guid w:val="{950E6988-6279-4755-BFBF-75E4CDFDF846}"/>
      </w:docPartPr>
      <w:docPartBody>
        <w:p w:rsidR="007064FB" w:rsidRDefault="00A06675" w:rsidP="00A06675">
          <w:pPr>
            <w:pStyle w:val="4BDAE368EEED4FC18C012C7F20820D60"/>
          </w:pPr>
          <w:r w:rsidRPr="0018513D">
            <w:rPr>
              <w:rStyle w:val="PlaceholderText"/>
            </w:rPr>
            <w:t>Click or tap here to enter text.</w:t>
          </w:r>
        </w:p>
      </w:docPartBody>
    </w:docPart>
    <w:docPart>
      <w:docPartPr>
        <w:name w:val="7CC1D2B6170C40E4A51AA70496049C4D"/>
        <w:category>
          <w:name w:val="General"/>
          <w:gallery w:val="placeholder"/>
        </w:category>
        <w:types>
          <w:type w:val="bbPlcHdr"/>
        </w:types>
        <w:behaviors>
          <w:behavior w:val="content"/>
        </w:behaviors>
        <w:guid w:val="{78D42BFE-6681-405E-9D2C-B2ABBCFD6884}"/>
      </w:docPartPr>
      <w:docPartBody>
        <w:p w:rsidR="007064FB" w:rsidRDefault="00A06675" w:rsidP="00A06675">
          <w:pPr>
            <w:pStyle w:val="7CC1D2B6170C40E4A51AA70496049C4D"/>
          </w:pPr>
          <w:r w:rsidRPr="0018513D">
            <w:rPr>
              <w:rStyle w:val="PlaceholderText"/>
            </w:rPr>
            <w:t>Click or tap here to enter text.</w:t>
          </w:r>
        </w:p>
      </w:docPartBody>
    </w:docPart>
    <w:docPart>
      <w:docPartPr>
        <w:name w:val="87F95CD942B045B383FF1527EDEF4E81"/>
        <w:category>
          <w:name w:val="General"/>
          <w:gallery w:val="placeholder"/>
        </w:category>
        <w:types>
          <w:type w:val="bbPlcHdr"/>
        </w:types>
        <w:behaviors>
          <w:behavior w:val="content"/>
        </w:behaviors>
        <w:guid w:val="{70010B2A-8BB2-4B67-9CB1-04E969F8EB20}"/>
      </w:docPartPr>
      <w:docPartBody>
        <w:p w:rsidR="007064FB" w:rsidRDefault="00A06675" w:rsidP="00A06675">
          <w:pPr>
            <w:pStyle w:val="87F95CD942B045B383FF1527EDEF4E81"/>
          </w:pPr>
          <w:r w:rsidRPr="0018513D">
            <w:rPr>
              <w:rStyle w:val="PlaceholderText"/>
            </w:rPr>
            <w:t>Click or tap here to enter text.</w:t>
          </w:r>
        </w:p>
      </w:docPartBody>
    </w:docPart>
    <w:docPart>
      <w:docPartPr>
        <w:name w:val="455EDC3A83C54D4B9D0A5806FE663F01"/>
        <w:category>
          <w:name w:val="General"/>
          <w:gallery w:val="placeholder"/>
        </w:category>
        <w:types>
          <w:type w:val="bbPlcHdr"/>
        </w:types>
        <w:behaviors>
          <w:behavior w:val="content"/>
        </w:behaviors>
        <w:guid w:val="{3DA0F448-1734-44F8-9182-AA9A7F336F01}"/>
      </w:docPartPr>
      <w:docPartBody>
        <w:p w:rsidR="007064FB" w:rsidRDefault="00A06675" w:rsidP="00A06675">
          <w:pPr>
            <w:pStyle w:val="455EDC3A83C54D4B9D0A5806FE663F01"/>
          </w:pPr>
          <w:r w:rsidRPr="0018513D">
            <w:rPr>
              <w:rStyle w:val="PlaceholderText"/>
            </w:rPr>
            <w:t>Click or tap here to enter text.</w:t>
          </w:r>
        </w:p>
      </w:docPartBody>
    </w:docPart>
    <w:docPart>
      <w:docPartPr>
        <w:name w:val="598C63DED0BD4EBB9DE1B2592D28BF9E"/>
        <w:category>
          <w:name w:val="General"/>
          <w:gallery w:val="placeholder"/>
        </w:category>
        <w:types>
          <w:type w:val="bbPlcHdr"/>
        </w:types>
        <w:behaviors>
          <w:behavior w:val="content"/>
        </w:behaviors>
        <w:guid w:val="{BD2C16FD-5E5F-444A-A97E-4397EFEE3FA9}"/>
      </w:docPartPr>
      <w:docPartBody>
        <w:p w:rsidR="007064FB" w:rsidRDefault="00A06675" w:rsidP="00A06675">
          <w:pPr>
            <w:pStyle w:val="598C63DED0BD4EBB9DE1B2592D28BF9E"/>
          </w:pPr>
          <w:r w:rsidRPr="0018513D">
            <w:rPr>
              <w:rStyle w:val="PlaceholderText"/>
            </w:rPr>
            <w:t>Click or tap here to enter text.</w:t>
          </w:r>
        </w:p>
      </w:docPartBody>
    </w:docPart>
    <w:docPart>
      <w:docPartPr>
        <w:name w:val="B3E2C5CC86DB413C8364B0CBEE537C51"/>
        <w:category>
          <w:name w:val="General"/>
          <w:gallery w:val="placeholder"/>
        </w:category>
        <w:types>
          <w:type w:val="bbPlcHdr"/>
        </w:types>
        <w:behaviors>
          <w:behavior w:val="content"/>
        </w:behaviors>
        <w:guid w:val="{C5868FF0-6BB7-40E9-B9EB-58D589E99636}"/>
      </w:docPartPr>
      <w:docPartBody>
        <w:p w:rsidR="007064FB" w:rsidRDefault="00A06675" w:rsidP="00A06675">
          <w:pPr>
            <w:pStyle w:val="B3E2C5CC86DB413C8364B0CBEE537C51"/>
          </w:pPr>
          <w:r w:rsidRPr="0018513D">
            <w:rPr>
              <w:rStyle w:val="PlaceholderText"/>
            </w:rPr>
            <w:t>Click or tap here to enter text.</w:t>
          </w:r>
        </w:p>
      </w:docPartBody>
    </w:docPart>
    <w:docPart>
      <w:docPartPr>
        <w:name w:val="2C8975B128B947559718D5B72830118A"/>
        <w:category>
          <w:name w:val="General"/>
          <w:gallery w:val="placeholder"/>
        </w:category>
        <w:types>
          <w:type w:val="bbPlcHdr"/>
        </w:types>
        <w:behaviors>
          <w:behavior w:val="content"/>
        </w:behaviors>
        <w:guid w:val="{1F18897E-D905-42E6-9520-93B5C870FDFA}"/>
      </w:docPartPr>
      <w:docPartBody>
        <w:p w:rsidR="007064FB" w:rsidRDefault="00A06675" w:rsidP="00A06675">
          <w:pPr>
            <w:pStyle w:val="2C8975B128B947559718D5B72830118A"/>
          </w:pPr>
          <w:r w:rsidRPr="0018513D">
            <w:rPr>
              <w:rStyle w:val="PlaceholderText"/>
            </w:rPr>
            <w:t>Click or tap here to enter text.</w:t>
          </w:r>
        </w:p>
      </w:docPartBody>
    </w:docPart>
    <w:docPart>
      <w:docPartPr>
        <w:name w:val="C92C8C09A7654EF6A6C1B580615A9A16"/>
        <w:category>
          <w:name w:val="General"/>
          <w:gallery w:val="placeholder"/>
        </w:category>
        <w:types>
          <w:type w:val="bbPlcHdr"/>
        </w:types>
        <w:behaviors>
          <w:behavior w:val="content"/>
        </w:behaviors>
        <w:guid w:val="{7F09A700-DC52-4E4C-9928-1732A9268587}"/>
      </w:docPartPr>
      <w:docPartBody>
        <w:p w:rsidR="007064FB" w:rsidRDefault="00A06675" w:rsidP="00A06675">
          <w:pPr>
            <w:pStyle w:val="C92C8C09A7654EF6A6C1B580615A9A16"/>
          </w:pPr>
          <w:r w:rsidRPr="0018513D">
            <w:rPr>
              <w:rStyle w:val="PlaceholderText"/>
            </w:rPr>
            <w:t>Click or tap here to enter text.</w:t>
          </w:r>
        </w:p>
      </w:docPartBody>
    </w:docPart>
    <w:docPart>
      <w:docPartPr>
        <w:name w:val="E137D817A6FA4F5A93D5E30C3C38945E"/>
        <w:category>
          <w:name w:val="General"/>
          <w:gallery w:val="placeholder"/>
        </w:category>
        <w:types>
          <w:type w:val="bbPlcHdr"/>
        </w:types>
        <w:behaviors>
          <w:behavior w:val="content"/>
        </w:behaviors>
        <w:guid w:val="{0FC5E244-F9D5-4A65-964F-2F36A850EFFB}"/>
      </w:docPartPr>
      <w:docPartBody>
        <w:p w:rsidR="007064FB" w:rsidRDefault="00A06675" w:rsidP="00A06675">
          <w:pPr>
            <w:pStyle w:val="E137D817A6FA4F5A93D5E30C3C38945E"/>
          </w:pPr>
          <w:r w:rsidRPr="0018513D">
            <w:rPr>
              <w:rStyle w:val="PlaceholderText"/>
            </w:rPr>
            <w:t>Click or tap here to enter text.</w:t>
          </w:r>
        </w:p>
      </w:docPartBody>
    </w:docPart>
    <w:docPart>
      <w:docPartPr>
        <w:name w:val="A749F2787E7646C1BAA44DBD0CEB73F5"/>
        <w:category>
          <w:name w:val="General"/>
          <w:gallery w:val="placeholder"/>
        </w:category>
        <w:types>
          <w:type w:val="bbPlcHdr"/>
        </w:types>
        <w:behaviors>
          <w:behavior w:val="content"/>
        </w:behaviors>
        <w:guid w:val="{33A8A42D-1ABB-47E1-935A-D23564A25DF3}"/>
      </w:docPartPr>
      <w:docPartBody>
        <w:p w:rsidR="007064FB" w:rsidRDefault="00A06675" w:rsidP="00A06675">
          <w:pPr>
            <w:pStyle w:val="A749F2787E7646C1BAA44DBD0CEB73F5"/>
          </w:pPr>
          <w:r w:rsidRPr="0018513D">
            <w:rPr>
              <w:rStyle w:val="PlaceholderText"/>
            </w:rPr>
            <w:t>Click or tap here to enter text.</w:t>
          </w:r>
        </w:p>
      </w:docPartBody>
    </w:docPart>
    <w:docPart>
      <w:docPartPr>
        <w:name w:val="32D80ACDDE9041959C4ADC7D166ABE2D"/>
        <w:category>
          <w:name w:val="General"/>
          <w:gallery w:val="placeholder"/>
        </w:category>
        <w:types>
          <w:type w:val="bbPlcHdr"/>
        </w:types>
        <w:behaviors>
          <w:behavior w:val="content"/>
        </w:behaviors>
        <w:guid w:val="{593966DA-C854-4900-80B2-20274ABF3850}"/>
      </w:docPartPr>
      <w:docPartBody>
        <w:p w:rsidR="007064FB" w:rsidRDefault="00A06675" w:rsidP="00A06675">
          <w:pPr>
            <w:pStyle w:val="32D80ACDDE9041959C4ADC7D166ABE2D"/>
          </w:pPr>
          <w:r w:rsidRPr="0018513D">
            <w:rPr>
              <w:rStyle w:val="PlaceholderText"/>
            </w:rPr>
            <w:t>Click or tap here to enter text.</w:t>
          </w:r>
        </w:p>
      </w:docPartBody>
    </w:docPart>
    <w:docPart>
      <w:docPartPr>
        <w:name w:val="B3CF75943CF147D6ABCF34DC0E462B9A"/>
        <w:category>
          <w:name w:val="General"/>
          <w:gallery w:val="placeholder"/>
        </w:category>
        <w:types>
          <w:type w:val="bbPlcHdr"/>
        </w:types>
        <w:behaviors>
          <w:behavior w:val="content"/>
        </w:behaviors>
        <w:guid w:val="{866F1DD2-FC7C-4530-AAC4-3AD36C262BDB}"/>
      </w:docPartPr>
      <w:docPartBody>
        <w:p w:rsidR="007064FB" w:rsidRDefault="00A06675" w:rsidP="00A06675">
          <w:pPr>
            <w:pStyle w:val="B3CF75943CF147D6ABCF34DC0E462B9A"/>
          </w:pPr>
          <w:r w:rsidRPr="0018513D">
            <w:rPr>
              <w:rStyle w:val="PlaceholderText"/>
            </w:rPr>
            <w:t>Click or tap here to enter text.</w:t>
          </w:r>
        </w:p>
      </w:docPartBody>
    </w:docPart>
    <w:docPart>
      <w:docPartPr>
        <w:name w:val="445E08C919EB416FA41D5F41872014BE"/>
        <w:category>
          <w:name w:val="General"/>
          <w:gallery w:val="placeholder"/>
        </w:category>
        <w:types>
          <w:type w:val="bbPlcHdr"/>
        </w:types>
        <w:behaviors>
          <w:behavior w:val="content"/>
        </w:behaviors>
        <w:guid w:val="{8F7A41C9-8B87-4446-960B-98CEF4B33FB6}"/>
      </w:docPartPr>
      <w:docPartBody>
        <w:p w:rsidR="007064FB" w:rsidRDefault="00A06675" w:rsidP="00A06675">
          <w:pPr>
            <w:pStyle w:val="445E08C919EB416FA41D5F41872014BE"/>
          </w:pPr>
          <w:r w:rsidRPr="0018513D">
            <w:rPr>
              <w:rStyle w:val="PlaceholderText"/>
            </w:rPr>
            <w:t>Click or tap here to enter text.</w:t>
          </w:r>
        </w:p>
      </w:docPartBody>
    </w:docPart>
    <w:docPart>
      <w:docPartPr>
        <w:name w:val="40DB9F0EB1A74C8BB3AF8ECD2744BBA9"/>
        <w:category>
          <w:name w:val="General"/>
          <w:gallery w:val="placeholder"/>
        </w:category>
        <w:types>
          <w:type w:val="bbPlcHdr"/>
        </w:types>
        <w:behaviors>
          <w:behavior w:val="content"/>
        </w:behaviors>
        <w:guid w:val="{BF7AEA2C-1704-44E4-AB85-B770AF6DC8EB}"/>
      </w:docPartPr>
      <w:docPartBody>
        <w:p w:rsidR="007064FB" w:rsidRDefault="00A06675" w:rsidP="00A06675">
          <w:pPr>
            <w:pStyle w:val="40DB9F0EB1A74C8BB3AF8ECD2744BBA9"/>
          </w:pPr>
          <w:r w:rsidRPr="0018513D">
            <w:rPr>
              <w:rStyle w:val="PlaceholderText"/>
            </w:rPr>
            <w:t>Click or tap here to enter text.</w:t>
          </w:r>
        </w:p>
      </w:docPartBody>
    </w:docPart>
    <w:docPart>
      <w:docPartPr>
        <w:name w:val="4CD3D795E26847C4957B12306F7C61A3"/>
        <w:category>
          <w:name w:val="General"/>
          <w:gallery w:val="placeholder"/>
        </w:category>
        <w:types>
          <w:type w:val="bbPlcHdr"/>
        </w:types>
        <w:behaviors>
          <w:behavior w:val="content"/>
        </w:behaviors>
        <w:guid w:val="{65907E43-6844-4AAC-A690-FE728E8EE54C}"/>
      </w:docPartPr>
      <w:docPartBody>
        <w:p w:rsidR="007064FB" w:rsidRDefault="00A06675" w:rsidP="00A06675">
          <w:pPr>
            <w:pStyle w:val="4CD3D795E26847C4957B12306F7C61A3"/>
          </w:pPr>
          <w:r w:rsidRPr="0018513D">
            <w:rPr>
              <w:rStyle w:val="PlaceholderText"/>
            </w:rPr>
            <w:t>Click or tap here to enter text.</w:t>
          </w:r>
        </w:p>
      </w:docPartBody>
    </w:docPart>
    <w:docPart>
      <w:docPartPr>
        <w:name w:val="977763D39899437983B7EE6114049672"/>
        <w:category>
          <w:name w:val="General"/>
          <w:gallery w:val="placeholder"/>
        </w:category>
        <w:types>
          <w:type w:val="bbPlcHdr"/>
        </w:types>
        <w:behaviors>
          <w:behavior w:val="content"/>
        </w:behaviors>
        <w:guid w:val="{A667B294-FF97-4FAF-8AD7-7EDE611EBDB6}"/>
      </w:docPartPr>
      <w:docPartBody>
        <w:p w:rsidR="007064FB" w:rsidRDefault="00A06675" w:rsidP="00A06675">
          <w:pPr>
            <w:pStyle w:val="977763D39899437983B7EE6114049672"/>
          </w:pPr>
          <w:r w:rsidRPr="0018513D">
            <w:rPr>
              <w:rStyle w:val="PlaceholderText"/>
            </w:rPr>
            <w:t>Click or tap here to enter text.</w:t>
          </w:r>
        </w:p>
      </w:docPartBody>
    </w:docPart>
    <w:docPart>
      <w:docPartPr>
        <w:name w:val="7AAE71B2A9CE46CA863089A1121D80F6"/>
        <w:category>
          <w:name w:val="General"/>
          <w:gallery w:val="placeholder"/>
        </w:category>
        <w:types>
          <w:type w:val="bbPlcHdr"/>
        </w:types>
        <w:behaviors>
          <w:behavior w:val="content"/>
        </w:behaviors>
        <w:guid w:val="{02FDD57B-87B3-476F-A9B7-81FC3F0F1B07}"/>
      </w:docPartPr>
      <w:docPartBody>
        <w:p w:rsidR="007064FB" w:rsidRDefault="00A06675" w:rsidP="00A06675">
          <w:pPr>
            <w:pStyle w:val="7AAE71B2A9CE46CA863089A1121D80F6"/>
          </w:pPr>
          <w:r w:rsidRPr="0018513D">
            <w:rPr>
              <w:rStyle w:val="PlaceholderText"/>
            </w:rPr>
            <w:t>Click or tap here to enter text.</w:t>
          </w:r>
        </w:p>
      </w:docPartBody>
    </w:docPart>
    <w:docPart>
      <w:docPartPr>
        <w:name w:val="9FA6F98CC489481DAB08A07220999A19"/>
        <w:category>
          <w:name w:val="General"/>
          <w:gallery w:val="placeholder"/>
        </w:category>
        <w:types>
          <w:type w:val="bbPlcHdr"/>
        </w:types>
        <w:behaviors>
          <w:behavior w:val="content"/>
        </w:behaviors>
        <w:guid w:val="{083EB608-656C-49F5-9617-87C19A70DBDF}"/>
      </w:docPartPr>
      <w:docPartBody>
        <w:p w:rsidR="007064FB" w:rsidRDefault="00A06675" w:rsidP="00A06675">
          <w:pPr>
            <w:pStyle w:val="9FA6F98CC489481DAB08A07220999A19"/>
          </w:pPr>
          <w:r w:rsidRPr="0018513D">
            <w:rPr>
              <w:rStyle w:val="PlaceholderText"/>
            </w:rPr>
            <w:t>Click or tap here to enter text.</w:t>
          </w:r>
        </w:p>
      </w:docPartBody>
    </w:docPart>
    <w:docPart>
      <w:docPartPr>
        <w:name w:val="F73B825259AD46E2AA6E969867D74E08"/>
        <w:category>
          <w:name w:val="General"/>
          <w:gallery w:val="placeholder"/>
        </w:category>
        <w:types>
          <w:type w:val="bbPlcHdr"/>
        </w:types>
        <w:behaviors>
          <w:behavior w:val="content"/>
        </w:behaviors>
        <w:guid w:val="{D94AA311-6F34-494E-9E90-B35D29F74B4E}"/>
      </w:docPartPr>
      <w:docPartBody>
        <w:p w:rsidR="007064FB" w:rsidRDefault="00A06675" w:rsidP="00A06675">
          <w:pPr>
            <w:pStyle w:val="F73B825259AD46E2AA6E969867D74E08"/>
          </w:pPr>
          <w:r w:rsidRPr="0018513D">
            <w:rPr>
              <w:rStyle w:val="PlaceholderText"/>
            </w:rPr>
            <w:t>Click or tap here to enter text.</w:t>
          </w:r>
        </w:p>
      </w:docPartBody>
    </w:docPart>
    <w:docPart>
      <w:docPartPr>
        <w:name w:val="46A54F542E7744F09172DA308A57B7E6"/>
        <w:category>
          <w:name w:val="General"/>
          <w:gallery w:val="placeholder"/>
        </w:category>
        <w:types>
          <w:type w:val="bbPlcHdr"/>
        </w:types>
        <w:behaviors>
          <w:behavior w:val="content"/>
        </w:behaviors>
        <w:guid w:val="{39B8AA53-E50E-48F8-BD13-68E86B9537B6}"/>
      </w:docPartPr>
      <w:docPartBody>
        <w:p w:rsidR="007064FB" w:rsidRDefault="00A06675" w:rsidP="00A06675">
          <w:pPr>
            <w:pStyle w:val="46A54F542E7744F09172DA308A57B7E6"/>
          </w:pPr>
          <w:r w:rsidRPr="0018513D">
            <w:rPr>
              <w:rStyle w:val="PlaceholderText"/>
            </w:rPr>
            <w:t>Click or tap here to enter text.</w:t>
          </w:r>
        </w:p>
      </w:docPartBody>
    </w:docPart>
    <w:docPart>
      <w:docPartPr>
        <w:name w:val="A6634A7AE0FA48CDA91BA31CE05327E1"/>
        <w:category>
          <w:name w:val="General"/>
          <w:gallery w:val="placeholder"/>
        </w:category>
        <w:types>
          <w:type w:val="bbPlcHdr"/>
        </w:types>
        <w:behaviors>
          <w:behavior w:val="content"/>
        </w:behaviors>
        <w:guid w:val="{163C1D14-E0CC-4B33-B7DB-8AAE0A976438}"/>
      </w:docPartPr>
      <w:docPartBody>
        <w:p w:rsidR="007064FB" w:rsidRDefault="00A06675" w:rsidP="00A06675">
          <w:pPr>
            <w:pStyle w:val="A6634A7AE0FA48CDA91BA31CE05327E1"/>
          </w:pPr>
          <w:r w:rsidRPr="0018513D">
            <w:rPr>
              <w:rStyle w:val="PlaceholderText"/>
            </w:rPr>
            <w:t>Click or tap here to enter text.</w:t>
          </w:r>
        </w:p>
      </w:docPartBody>
    </w:docPart>
    <w:docPart>
      <w:docPartPr>
        <w:name w:val="87F86C4FCA04400D801815D794263946"/>
        <w:category>
          <w:name w:val="General"/>
          <w:gallery w:val="placeholder"/>
        </w:category>
        <w:types>
          <w:type w:val="bbPlcHdr"/>
        </w:types>
        <w:behaviors>
          <w:behavior w:val="content"/>
        </w:behaviors>
        <w:guid w:val="{75AFECAF-141C-49EB-B168-DA6A0B5ADCAC}"/>
      </w:docPartPr>
      <w:docPartBody>
        <w:p w:rsidR="007064FB" w:rsidRDefault="00A06675" w:rsidP="00A06675">
          <w:pPr>
            <w:pStyle w:val="87F86C4FCA04400D801815D794263946"/>
          </w:pPr>
          <w:r w:rsidRPr="0018513D">
            <w:rPr>
              <w:rStyle w:val="PlaceholderText"/>
            </w:rPr>
            <w:t>Click or tap here to enter text.</w:t>
          </w:r>
        </w:p>
      </w:docPartBody>
    </w:docPart>
    <w:docPart>
      <w:docPartPr>
        <w:name w:val="0E30B7ADE993495BA19C06F71AAF295B"/>
        <w:category>
          <w:name w:val="General"/>
          <w:gallery w:val="placeholder"/>
        </w:category>
        <w:types>
          <w:type w:val="bbPlcHdr"/>
        </w:types>
        <w:behaviors>
          <w:behavior w:val="content"/>
        </w:behaviors>
        <w:guid w:val="{9E2BC798-6907-4782-93A6-C2E24AA02AF7}"/>
      </w:docPartPr>
      <w:docPartBody>
        <w:p w:rsidR="007064FB" w:rsidRDefault="00A06675" w:rsidP="00A06675">
          <w:pPr>
            <w:pStyle w:val="0E30B7ADE993495BA19C06F71AAF295B"/>
          </w:pPr>
          <w:r w:rsidRPr="0018513D">
            <w:rPr>
              <w:rStyle w:val="PlaceholderText"/>
            </w:rPr>
            <w:t>Click or tap here to enter text.</w:t>
          </w:r>
        </w:p>
      </w:docPartBody>
    </w:docPart>
    <w:docPart>
      <w:docPartPr>
        <w:name w:val="E8D8AF5FE0AD4DC285382ECEBBA94211"/>
        <w:category>
          <w:name w:val="General"/>
          <w:gallery w:val="placeholder"/>
        </w:category>
        <w:types>
          <w:type w:val="bbPlcHdr"/>
        </w:types>
        <w:behaviors>
          <w:behavior w:val="content"/>
        </w:behaviors>
        <w:guid w:val="{912F09DA-71C9-447F-AF27-CB8136C0B66A}"/>
      </w:docPartPr>
      <w:docPartBody>
        <w:p w:rsidR="007064FB" w:rsidRDefault="00A06675" w:rsidP="00A06675">
          <w:pPr>
            <w:pStyle w:val="E8D8AF5FE0AD4DC285382ECEBBA94211"/>
          </w:pPr>
          <w:r w:rsidRPr="0018513D">
            <w:rPr>
              <w:rStyle w:val="PlaceholderText"/>
            </w:rPr>
            <w:t>Click or tap here to enter text.</w:t>
          </w:r>
        </w:p>
      </w:docPartBody>
    </w:docPart>
    <w:docPart>
      <w:docPartPr>
        <w:name w:val="58F276745E4A475097F0A015AA0DC630"/>
        <w:category>
          <w:name w:val="General"/>
          <w:gallery w:val="placeholder"/>
        </w:category>
        <w:types>
          <w:type w:val="bbPlcHdr"/>
        </w:types>
        <w:behaviors>
          <w:behavior w:val="content"/>
        </w:behaviors>
        <w:guid w:val="{2F78213A-6FAC-4850-A6DC-F6ED43133AEC}"/>
      </w:docPartPr>
      <w:docPartBody>
        <w:p w:rsidR="007064FB" w:rsidRDefault="00A06675" w:rsidP="00A06675">
          <w:pPr>
            <w:pStyle w:val="58F276745E4A475097F0A015AA0DC630"/>
          </w:pPr>
          <w:r w:rsidRPr="0018513D">
            <w:rPr>
              <w:rStyle w:val="PlaceholderText"/>
            </w:rPr>
            <w:t>Click or tap here to enter text.</w:t>
          </w:r>
        </w:p>
      </w:docPartBody>
    </w:docPart>
    <w:docPart>
      <w:docPartPr>
        <w:name w:val="99404B60FE0845BCBA5FC1DDF9E228BB"/>
        <w:category>
          <w:name w:val="General"/>
          <w:gallery w:val="placeholder"/>
        </w:category>
        <w:types>
          <w:type w:val="bbPlcHdr"/>
        </w:types>
        <w:behaviors>
          <w:behavior w:val="content"/>
        </w:behaviors>
        <w:guid w:val="{46563519-7E33-4883-8923-8B73F61DB479}"/>
      </w:docPartPr>
      <w:docPartBody>
        <w:p w:rsidR="007064FB" w:rsidRDefault="00A06675" w:rsidP="00A06675">
          <w:pPr>
            <w:pStyle w:val="99404B60FE0845BCBA5FC1DDF9E228BB"/>
          </w:pPr>
          <w:r w:rsidRPr="0018513D">
            <w:rPr>
              <w:rStyle w:val="PlaceholderText"/>
            </w:rPr>
            <w:t>Click or tap here to enter text.</w:t>
          </w:r>
        </w:p>
      </w:docPartBody>
    </w:docPart>
    <w:docPart>
      <w:docPartPr>
        <w:name w:val="6A80D6A97512496EAFE8EBF907648F79"/>
        <w:category>
          <w:name w:val="General"/>
          <w:gallery w:val="placeholder"/>
        </w:category>
        <w:types>
          <w:type w:val="bbPlcHdr"/>
        </w:types>
        <w:behaviors>
          <w:behavior w:val="content"/>
        </w:behaviors>
        <w:guid w:val="{F112106A-0790-4F14-A9CE-BB4014036691}"/>
      </w:docPartPr>
      <w:docPartBody>
        <w:p w:rsidR="00380CFA" w:rsidRDefault="007064FB" w:rsidP="007064FB">
          <w:pPr>
            <w:pStyle w:val="6A80D6A97512496EAFE8EBF907648F79"/>
          </w:pPr>
          <w:r w:rsidRPr="0018513D">
            <w:rPr>
              <w:rStyle w:val="PlaceholderText"/>
            </w:rPr>
            <w:t>Click or tap here to enter text.</w:t>
          </w:r>
        </w:p>
      </w:docPartBody>
    </w:docPart>
    <w:docPart>
      <w:docPartPr>
        <w:name w:val="A50853534131427C813924528FDD9381"/>
        <w:category>
          <w:name w:val="General"/>
          <w:gallery w:val="placeholder"/>
        </w:category>
        <w:types>
          <w:type w:val="bbPlcHdr"/>
        </w:types>
        <w:behaviors>
          <w:behavior w:val="content"/>
        </w:behaviors>
        <w:guid w:val="{D90FD7EC-EC7E-45F6-B5A1-6A748AF97922}"/>
      </w:docPartPr>
      <w:docPartBody>
        <w:p w:rsidR="00750BCC" w:rsidRDefault="00DE229F" w:rsidP="00DE229F">
          <w:pPr>
            <w:pStyle w:val="A50853534131427C813924528FDD9381"/>
          </w:pPr>
          <w:r w:rsidRPr="0018513D">
            <w:rPr>
              <w:rStyle w:val="PlaceholderText"/>
            </w:rPr>
            <w:t>Click or tap here to enter text.</w:t>
          </w:r>
        </w:p>
      </w:docPartBody>
    </w:docPart>
    <w:docPart>
      <w:docPartPr>
        <w:name w:val="07204BA8728E4678ABB6A4C7DB2DFA06"/>
        <w:category>
          <w:name w:val="General"/>
          <w:gallery w:val="placeholder"/>
        </w:category>
        <w:types>
          <w:type w:val="bbPlcHdr"/>
        </w:types>
        <w:behaviors>
          <w:behavior w:val="content"/>
        </w:behaviors>
        <w:guid w:val="{144EEF10-7473-46F0-B810-A950748512FF}"/>
      </w:docPartPr>
      <w:docPartBody>
        <w:p w:rsidR="00750BCC" w:rsidRDefault="00DE229F" w:rsidP="00DE229F">
          <w:pPr>
            <w:pStyle w:val="07204BA8728E4678ABB6A4C7DB2DFA06"/>
          </w:pPr>
          <w:r w:rsidRPr="0018513D">
            <w:rPr>
              <w:rStyle w:val="PlaceholderText"/>
            </w:rPr>
            <w:t>Click or tap here to enter text.</w:t>
          </w:r>
        </w:p>
      </w:docPartBody>
    </w:docPart>
    <w:docPart>
      <w:docPartPr>
        <w:name w:val="BC85F877B2C94983AA8AC36730CB23F9"/>
        <w:category>
          <w:name w:val="General"/>
          <w:gallery w:val="placeholder"/>
        </w:category>
        <w:types>
          <w:type w:val="bbPlcHdr"/>
        </w:types>
        <w:behaviors>
          <w:behavior w:val="content"/>
        </w:behaviors>
        <w:guid w:val="{2BE90E07-499D-4478-934F-CBC8DC112AD1}"/>
      </w:docPartPr>
      <w:docPartBody>
        <w:p w:rsidR="005406D6" w:rsidRDefault="00750BCC" w:rsidP="00750BCC">
          <w:pPr>
            <w:pStyle w:val="BC85F877B2C94983AA8AC36730CB23F9"/>
          </w:pPr>
          <w:r w:rsidRPr="0018513D">
            <w:rPr>
              <w:rStyle w:val="PlaceholderText"/>
            </w:rPr>
            <w:t>Click or tap here to enter text.</w:t>
          </w:r>
        </w:p>
      </w:docPartBody>
    </w:docPart>
    <w:docPart>
      <w:docPartPr>
        <w:name w:val="951C363AFB2F4A7CAAEE9665CD50D6C1"/>
        <w:category>
          <w:name w:val="General"/>
          <w:gallery w:val="placeholder"/>
        </w:category>
        <w:types>
          <w:type w:val="bbPlcHdr"/>
        </w:types>
        <w:behaviors>
          <w:behavior w:val="content"/>
        </w:behaviors>
        <w:guid w:val="{35383B7A-31DB-44EE-A7E6-C5F5FE7E206B}"/>
      </w:docPartPr>
      <w:docPartBody>
        <w:p w:rsidR="000E58E1" w:rsidRDefault="005406D6" w:rsidP="005406D6">
          <w:pPr>
            <w:pStyle w:val="951C363AFB2F4A7CAAEE9665CD50D6C1"/>
          </w:pPr>
          <w:r w:rsidRPr="0018513D">
            <w:rPr>
              <w:rStyle w:val="PlaceholderText"/>
            </w:rPr>
            <w:t>Click or tap here to enter text.</w:t>
          </w:r>
        </w:p>
      </w:docPartBody>
    </w:docPart>
    <w:docPart>
      <w:docPartPr>
        <w:name w:val="EBAC6AA5A0744617B9AD0F0C53A0E0ED"/>
        <w:category>
          <w:name w:val="General"/>
          <w:gallery w:val="placeholder"/>
        </w:category>
        <w:types>
          <w:type w:val="bbPlcHdr"/>
        </w:types>
        <w:behaviors>
          <w:behavior w:val="content"/>
        </w:behaviors>
        <w:guid w:val="{3FAD3067-3CF1-4B5F-AAAA-F3EC3AE31E90}"/>
      </w:docPartPr>
      <w:docPartBody>
        <w:p w:rsidR="000E58E1" w:rsidRDefault="005406D6" w:rsidP="005406D6">
          <w:pPr>
            <w:pStyle w:val="EBAC6AA5A0744617B9AD0F0C53A0E0ED"/>
          </w:pPr>
          <w:r w:rsidRPr="0018513D">
            <w:rPr>
              <w:rStyle w:val="PlaceholderText"/>
            </w:rPr>
            <w:t>Click or tap here to enter text.</w:t>
          </w:r>
        </w:p>
      </w:docPartBody>
    </w:docPart>
    <w:docPart>
      <w:docPartPr>
        <w:name w:val="ADBD4EA6DEBF4662991E6FA4AD04B02B"/>
        <w:category>
          <w:name w:val="General"/>
          <w:gallery w:val="placeholder"/>
        </w:category>
        <w:types>
          <w:type w:val="bbPlcHdr"/>
        </w:types>
        <w:behaviors>
          <w:behavior w:val="content"/>
        </w:behaviors>
        <w:guid w:val="{5E22AD41-BD6A-48D4-9CEF-B4322E0BDBCA}"/>
      </w:docPartPr>
      <w:docPartBody>
        <w:p w:rsidR="000E58E1" w:rsidRDefault="005406D6" w:rsidP="005406D6">
          <w:pPr>
            <w:pStyle w:val="ADBD4EA6DEBF4662991E6FA4AD04B02B"/>
          </w:pPr>
          <w:r w:rsidRPr="0018513D">
            <w:rPr>
              <w:rStyle w:val="PlaceholderText"/>
            </w:rPr>
            <w:t>Click or tap here to enter text.</w:t>
          </w:r>
        </w:p>
      </w:docPartBody>
    </w:docPart>
    <w:docPart>
      <w:docPartPr>
        <w:name w:val="DC9AC116603F4B3AA9763DA3FAA09D27"/>
        <w:category>
          <w:name w:val="General"/>
          <w:gallery w:val="placeholder"/>
        </w:category>
        <w:types>
          <w:type w:val="bbPlcHdr"/>
        </w:types>
        <w:behaviors>
          <w:behavior w:val="content"/>
        </w:behaviors>
        <w:guid w:val="{BFC61F3F-5D26-4111-8BA0-668F4CDC416B}"/>
      </w:docPartPr>
      <w:docPartBody>
        <w:p w:rsidR="000E58E1" w:rsidRDefault="005406D6" w:rsidP="005406D6">
          <w:pPr>
            <w:pStyle w:val="DC9AC116603F4B3AA9763DA3FAA09D27"/>
          </w:pPr>
          <w:r w:rsidRPr="0018513D">
            <w:rPr>
              <w:rStyle w:val="PlaceholderText"/>
            </w:rPr>
            <w:t>Click or tap here to enter text.</w:t>
          </w:r>
        </w:p>
      </w:docPartBody>
    </w:docPart>
    <w:docPart>
      <w:docPartPr>
        <w:name w:val="A71BB28EBB8B4C86B2C43B57DA91B8E4"/>
        <w:category>
          <w:name w:val="General"/>
          <w:gallery w:val="placeholder"/>
        </w:category>
        <w:types>
          <w:type w:val="bbPlcHdr"/>
        </w:types>
        <w:behaviors>
          <w:behavior w:val="content"/>
        </w:behaviors>
        <w:guid w:val="{2648193C-7D3A-4D94-BAF7-3D70818451F0}"/>
      </w:docPartPr>
      <w:docPartBody>
        <w:p w:rsidR="000E58E1" w:rsidRDefault="005406D6" w:rsidP="005406D6">
          <w:pPr>
            <w:pStyle w:val="A71BB28EBB8B4C86B2C43B57DA91B8E4"/>
          </w:pPr>
          <w:r w:rsidRPr="001851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86F"/>
    <w:rsid w:val="00016265"/>
    <w:rsid w:val="00047CB6"/>
    <w:rsid w:val="00086E48"/>
    <w:rsid w:val="000A47CA"/>
    <w:rsid w:val="000E58E1"/>
    <w:rsid w:val="00125CEE"/>
    <w:rsid w:val="00130776"/>
    <w:rsid w:val="00153653"/>
    <w:rsid w:val="00180924"/>
    <w:rsid w:val="001A5E90"/>
    <w:rsid w:val="001D5A57"/>
    <w:rsid w:val="001E2CD7"/>
    <w:rsid w:val="002502D1"/>
    <w:rsid w:val="002F2309"/>
    <w:rsid w:val="00321689"/>
    <w:rsid w:val="00380CFA"/>
    <w:rsid w:val="00384A92"/>
    <w:rsid w:val="00417880"/>
    <w:rsid w:val="004447A3"/>
    <w:rsid w:val="004A5F25"/>
    <w:rsid w:val="00501E7A"/>
    <w:rsid w:val="0051786F"/>
    <w:rsid w:val="005406D6"/>
    <w:rsid w:val="00544B45"/>
    <w:rsid w:val="00581B21"/>
    <w:rsid w:val="005A0585"/>
    <w:rsid w:val="00633231"/>
    <w:rsid w:val="006D440C"/>
    <w:rsid w:val="007064FB"/>
    <w:rsid w:val="0072401B"/>
    <w:rsid w:val="007325CC"/>
    <w:rsid w:val="00750BCC"/>
    <w:rsid w:val="007741A3"/>
    <w:rsid w:val="00825153"/>
    <w:rsid w:val="008F1F14"/>
    <w:rsid w:val="00903835"/>
    <w:rsid w:val="00A06675"/>
    <w:rsid w:val="00A527C6"/>
    <w:rsid w:val="00AB0198"/>
    <w:rsid w:val="00AC61DF"/>
    <w:rsid w:val="00C170EA"/>
    <w:rsid w:val="00C262B3"/>
    <w:rsid w:val="00C55366"/>
    <w:rsid w:val="00C56330"/>
    <w:rsid w:val="00C91F8E"/>
    <w:rsid w:val="00D327CB"/>
    <w:rsid w:val="00DE229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6D6"/>
    <w:rPr>
      <w:color w:val="808080"/>
    </w:rPr>
  </w:style>
  <w:style w:type="paragraph" w:customStyle="1" w:styleId="E2FD92FB0F7E417DA8108BEA5E8E9332">
    <w:name w:val="E2FD92FB0F7E417DA8108BEA5E8E9332"/>
    <w:rsid w:val="004A5F25"/>
    <w:rPr>
      <w:lang w:val="en-US" w:eastAsia="en-US"/>
    </w:rPr>
  </w:style>
  <w:style w:type="paragraph" w:customStyle="1" w:styleId="B62920C1061A4AFFA856C8FC25B8A285">
    <w:name w:val="B62920C1061A4AFFA856C8FC25B8A285"/>
    <w:rsid w:val="00A06675"/>
    <w:rPr>
      <w:lang w:val="en-US" w:eastAsia="en-US"/>
    </w:rPr>
  </w:style>
  <w:style w:type="paragraph" w:customStyle="1" w:styleId="9AC79BD118F64EA8AD19D3FDDC39B1E1">
    <w:name w:val="9AC79BD118F64EA8AD19D3FDDC39B1E1"/>
    <w:rsid w:val="00A06675"/>
    <w:rPr>
      <w:lang w:val="en-US" w:eastAsia="en-US"/>
    </w:rPr>
  </w:style>
  <w:style w:type="paragraph" w:customStyle="1" w:styleId="18FEB356CEAA4BC389E463F0D7764DB3">
    <w:name w:val="18FEB356CEAA4BC389E463F0D7764DB3"/>
    <w:rsid w:val="00A06675"/>
    <w:rPr>
      <w:lang w:val="en-US" w:eastAsia="en-US"/>
    </w:rPr>
  </w:style>
  <w:style w:type="paragraph" w:customStyle="1" w:styleId="9A93C4B11C1B413D88BFAF0162DCC989">
    <w:name w:val="9A93C4B11C1B413D88BFAF0162DCC989"/>
    <w:rsid w:val="00A06675"/>
    <w:rPr>
      <w:lang w:val="en-US" w:eastAsia="en-US"/>
    </w:rPr>
  </w:style>
  <w:style w:type="paragraph" w:customStyle="1" w:styleId="C43AE8DCB8934F599F5DC50290F3448B">
    <w:name w:val="C43AE8DCB8934F599F5DC50290F3448B"/>
    <w:rsid w:val="00A06675"/>
    <w:rPr>
      <w:lang w:val="en-US" w:eastAsia="en-US"/>
    </w:rPr>
  </w:style>
  <w:style w:type="paragraph" w:customStyle="1" w:styleId="DF8E478D9A9C4635AADC1F9156959431">
    <w:name w:val="DF8E478D9A9C4635AADC1F9156959431"/>
    <w:rsid w:val="00A06675"/>
    <w:rPr>
      <w:lang w:val="en-US" w:eastAsia="en-US"/>
    </w:rPr>
  </w:style>
  <w:style w:type="paragraph" w:customStyle="1" w:styleId="8686A90FF1504F978FBE99373640EB7B">
    <w:name w:val="8686A90FF1504F978FBE99373640EB7B"/>
    <w:rsid w:val="00A06675"/>
    <w:rPr>
      <w:lang w:val="en-US" w:eastAsia="en-US"/>
    </w:rPr>
  </w:style>
  <w:style w:type="paragraph" w:customStyle="1" w:styleId="0198CF7AFC1846969953FA5A66A112E4">
    <w:name w:val="0198CF7AFC1846969953FA5A66A112E4"/>
    <w:rsid w:val="00A06675"/>
    <w:rPr>
      <w:lang w:val="en-US" w:eastAsia="en-US"/>
    </w:rPr>
  </w:style>
  <w:style w:type="paragraph" w:customStyle="1" w:styleId="DFE9BBFF30E5487E857B0794C9A5E8C0">
    <w:name w:val="DFE9BBFF30E5487E857B0794C9A5E8C0"/>
    <w:rsid w:val="00A06675"/>
    <w:rPr>
      <w:lang w:val="en-US" w:eastAsia="en-US"/>
    </w:rPr>
  </w:style>
  <w:style w:type="paragraph" w:customStyle="1" w:styleId="6E13D375C7B84B39A8134CFF317B55A3">
    <w:name w:val="6E13D375C7B84B39A8134CFF317B55A3"/>
    <w:rsid w:val="00A06675"/>
    <w:rPr>
      <w:lang w:val="en-US" w:eastAsia="en-US"/>
    </w:rPr>
  </w:style>
  <w:style w:type="paragraph" w:customStyle="1" w:styleId="B465E612B8C542609D2AF41708B67B7F">
    <w:name w:val="B465E612B8C542609D2AF41708B67B7F"/>
    <w:rsid w:val="00A06675"/>
    <w:rPr>
      <w:lang w:val="en-US" w:eastAsia="en-US"/>
    </w:rPr>
  </w:style>
  <w:style w:type="paragraph" w:customStyle="1" w:styleId="3F87A640E7514A6B9A79B7103E4AA664">
    <w:name w:val="3F87A640E7514A6B9A79B7103E4AA664"/>
    <w:rsid w:val="00A06675"/>
    <w:rPr>
      <w:lang w:val="en-US" w:eastAsia="en-US"/>
    </w:rPr>
  </w:style>
  <w:style w:type="paragraph" w:customStyle="1" w:styleId="F7FBCA420D2842FCA10A499849B00F96">
    <w:name w:val="F7FBCA420D2842FCA10A499849B00F96"/>
    <w:rsid w:val="00A06675"/>
    <w:rPr>
      <w:lang w:val="en-US" w:eastAsia="en-US"/>
    </w:rPr>
  </w:style>
  <w:style w:type="paragraph" w:customStyle="1" w:styleId="55BD2CF61A5A4FA489519DEB7C563139">
    <w:name w:val="55BD2CF61A5A4FA489519DEB7C563139"/>
    <w:rsid w:val="00A06675"/>
    <w:rPr>
      <w:lang w:val="en-US" w:eastAsia="en-US"/>
    </w:rPr>
  </w:style>
  <w:style w:type="paragraph" w:customStyle="1" w:styleId="D0B51DF3A51F4094AEC9A7DB126EBC32">
    <w:name w:val="D0B51DF3A51F4094AEC9A7DB126EBC32"/>
    <w:rsid w:val="00A06675"/>
    <w:rPr>
      <w:lang w:val="en-US" w:eastAsia="en-US"/>
    </w:rPr>
  </w:style>
  <w:style w:type="paragraph" w:customStyle="1" w:styleId="BFE16F8448164FC19715209BBD09E4D3">
    <w:name w:val="BFE16F8448164FC19715209BBD09E4D3"/>
    <w:rsid w:val="00A06675"/>
    <w:rPr>
      <w:lang w:val="en-US" w:eastAsia="en-US"/>
    </w:rPr>
  </w:style>
  <w:style w:type="paragraph" w:customStyle="1" w:styleId="C267F3BC45154970B93D702313A08297">
    <w:name w:val="C267F3BC45154970B93D702313A08297"/>
    <w:rsid w:val="00A06675"/>
    <w:rPr>
      <w:lang w:val="en-US" w:eastAsia="en-US"/>
    </w:rPr>
  </w:style>
  <w:style w:type="paragraph" w:customStyle="1" w:styleId="E48928A4495D4DBBAF1AD6F27B1C9627">
    <w:name w:val="E48928A4495D4DBBAF1AD6F27B1C9627"/>
    <w:rsid w:val="00A06675"/>
    <w:rPr>
      <w:lang w:val="en-US" w:eastAsia="en-US"/>
    </w:rPr>
  </w:style>
  <w:style w:type="paragraph" w:customStyle="1" w:styleId="6968E2696F234F7988B955C5AAC15B1B">
    <w:name w:val="6968E2696F234F7988B955C5AAC15B1B"/>
    <w:rsid w:val="00A06675"/>
    <w:rPr>
      <w:lang w:val="en-US" w:eastAsia="en-US"/>
    </w:rPr>
  </w:style>
  <w:style w:type="paragraph" w:customStyle="1" w:styleId="F243EF97B02A404BBA28DD16246E8561">
    <w:name w:val="F243EF97B02A404BBA28DD16246E8561"/>
    <w:rsid w:val="00A06675"/>
    <w:rPr>
      <w:lang w:val="en-US" w:eastAsia="en-US"/>
    </w:rPr>
  </w:style>
  <w:style w:type="paragraph" w:customStyle="1" w:styleId="53E860A1C924474B8CB6629A337081C0">
    <w:name w:val="53E860A1C924474B8CB6629A337081C0"/>
    <w:rsid w:val="00A06675"/>
    <w:rPr>
      <w:lang w:val="en-US" w:eastAsia="en-US"/>
    </w:rPr>
  </w:style>
  <w:style w:type="paragraph" w:customStyle="1" w:styleId="E4511E5135D644128126DD58F3256DF9">
    <w:name w:val="E4511E5135D644128126DD58F3256DF9"/>
    <w:rsid w:val="00A06675"/>
    <w:rPr>
      <w:lang w:val="en-US" w:eastAsia="en-US"/>
    </w:rPr>
  </w:style>
  <w:style w:type="paragraph" w:customStyle="1" w:styleId="0BFBD5DE421B4C469AEFBEFFD1AC0751">
    <w:name w:val="0BFBD5DE421B4C469AEFBEFFD1AC0751"/>
    <w:rsid w:val="00A06675"/>
    <w:rPr>
      <w:lang w:val="en-US" w:eastAsia="en-US"/>
    </w:rPr>
  </w:style>
  <w:style w:type="paragraph" w:customStyle="1" w:styleId="E1F752A7D59C4D3C897D09783FFDBEC9">
    <w:name w:val="E1F752A7D59C4D3C897D09783FFDBEC9"/>
    <w:rsid w:val="00A06675"/>
    <w:rPr>
      <w:lang w:val="en-US" w:eastAsia="en-US"/>
    </w:rPr>
  </w:style>
  <w:style w:type="paragraph" w:customStyle="1" w:styleId="C486F568881F471FA9E2FBE0A27596F0">
    <w:name w:val="C486F568881F471FA9E2FBE0A27596F0"/>
    <w:rsid w:val="00A06675"/>
    <w:rPr>
      <w:lang w:val="en-US" w:eastAsia="en-US"/>
    </w:rPr>
  </w:style>
  <w:style w:type="paragraph" w:customStyle="1" w:styleId="DD045027763C41F887933735CE24C4BB">
    <w:name w:val="DD045027763C41F887933735CE24C4BB"/>
    <w:rsid w:val="00A06675"/>
    <w:rPr>
      <w:lang w:val="en-US" w:eastAsia="en-US"/>
    </w:rPr>
  </w:style>
  <w:style w:type="paragraph" w:customStyle="1" w:styleId="4381E0BB11764118A38968CDD8A88774">
    <w:name w:val="4381E0BB11764118A38968CDD8A88774"/>
    <w:rsid w:val="00A06675"/>
    <w:rPr>
      <w:lang w:val="en-US" w:eastAsia="en-US"/>
    </w:rPr>
  </w:style>
  <w:style w:type="paragraph" w:customStyle="1" w:styleId="723F0AA4251541AE926FB0A1A5263375">
    <w:name w:val="723F0AA4251541AE926FB0A1A5263375"/>
    <w:rsid w:val="00A06675"/>
    <w:rPr>
      <w:lang w:val="en-US" w:eastAsia="en-US"/>
    </w:rPr>
  </w:style>
  <w:style w:type="paragraph" w:customStyle="1" w:styleId="995E0E1C0F77418FB868211D985FF1AA">
    <w:name w:val="995E0E1C0F77418FB868211D985FF1AA"/>
    <w:rsid w:val="00A06675"/>
    <w:rPr>
      <w:lang w:val="en-US" w:eastAsia="en-US"/>
    </w:rPr>
  </w:style>
  <w:style w:type="paragraph" w:customStyle="1" w:styleId="D3B5A34304AC40209C87B742C86C863E">
    <w:name w:val="D3B5A34304AC40209C87B742C86C863E"/>
    <w:rsid w:val="00A06675"/>
    <w:rPr>
      <w:lang w:val="en-US" w:eastAsia="en-US"/>
    </w:rPr>
  </w:style>
  <w:style w:type="paragraph" w:customStyle="1" w:styleId="6A762545C1924C65B569CE951CDC4CCB">
    <w:name w:val="6A762545C1924C65B569CE951CDC4CCB"/>
    <w:rsid w:val="00A06675"/>
    <w:rPr>
      <w:lang w:val="en-US" w:eastAsia="en-US"/>
    </w:rPr>
  </w:style>
  <w:style w:type="paragraph" w:customStyle="1" w:styleId="897F7024F1C8403CA3A6E60832FE924B">
    <w:name w:val="897F7024F1C8403CA3A6E60832FE924B"/>
    <w:rsid w:val="00A06675"/>
    <w:rPr>
      <w:lang w:val="en-US" w:eastAsia="en-US"/>
    </w:rPr>
  </w:style>
  <w:style w:type="paragraph" w:customStyle="1" w:styleId="791C1A7BDCB84B7CB492DEAC3DA3A0D8">
    <w:name w:val="791C1A7BDCB84B7CB492DEAC3DA3A0D8"/>
    <w:rsid w:val="00A06675"/>
    <w:rPr>
      <w:lang w:val="en-US" w:eastAsia="en-US"/>
    </w:rPr>
  </w:style>
  <w:style w:type="paragraph" w:customStyle="1" w:styleId="6607BEC7D77C4AF68E54552C5A7838AC">
    <w:name w:val="6607BEC7D77C4AF68E54552C5A7838AC"/>
    <w:rsid w:val="00A06675"/>
    <w:rPr>
      <w:lang w:val="en-US" w:eastAsia="en-US"/>
    </w:rPr>
  </w:style>
  <w:style w:type="paragraph" w:customStyle="1" w:styleId="E7A1F1D80ECE42CF9F96D3C246FC5410">
    <w:name w:val="E7A1F1D80ECE42CF9F96D3C246FC5410"/>
    <w:rsid w:val="00A06675"/>
    <w:rPr>
      <w:lang w:val="en-US" w:eastAsia="en-US"/>
    </w:rPr>
  </w:style>
  <w:style w:type="paragraph" w:customStyle="1" w:styleId="9F0AFE2B089D4F06AF5E239A4D6E52C0">
    <w:name w:val="9F0AFE2B089D4F06AF5E239A4D6E52C0"/>
    <w:rsid w:val="00A06675"/>
    <w:rPr>
      <w:lang w:val="en-US" w:eastAsia="en-US"/>
    </w:rPr>
  </w:style>
  <w:style w:type="paragraph" w:customStyle="1" w:styleId="5FC5B9320CCC4CE0B4A6C7BE318E2DD2">
    <w:name w:val="5FC5B9320CCC4CE0B4A6C7BE318E2DD2"/>
    <w:rsid w:val="00A06675"/>
    <w:rPr>
      <w:lang w:val="en-US" w:eastAsia="en-US"/>
    </w:rPr>
  </w:style>
  <w:style w:type="paragraph" w:customStyle="1" w:styleId="B89B39DB62D743EDAE4435B8D9E45FA2">
    <w:name w:val="B89B39DB62D743EDAE4435B8D9E45FA2"/>
    <w:rsid w:val="00A06675"/>
    <w:rPr>
      <w:lang w:val="en-US" w:eastAsia="en-US"/>
    </w:rPr>
  </w:style>
  <w:style w:type="paragraph" w:customStyle="1" w:styleId="84F7A5662696474E8B9933E0F06CFDFC">
    <w:name w:val="84F7A5662696474E8B9933E0F06CFDFC"/>
    <w:rsid w:val="00A06675"/>
    <w:rPr>
      <w:lang w:val="en-US" w:eastAsia="en-US"/>
    </w:rPr>
  </w:style>
  <w:style w:type="paragraph" w:customStyle="1" w:styleId="135A40D1F6D74C3EACDAEC9FAC5D711B">
    <w:name w:val="135A40D1F6D74C3EACDAEC9FAC5D711B"/>
    <w:rsid w:val="00A06675"/>
    <w:rPr>
      <w:lang w:val="en-US" w:eastAsia="en-US"/>
    </w:rPr>
  </w:style>
  <w:style w:type="paragraph" w:customStyle="1" w:styleId="EDD17C6D1AB04E21B0AAA616DC43DC56">
    <w:name w:val="EDD17C6D1AB04E21B0AAA616DC43DC56"/>
    <w:rsid w:val="00A06675"/>
    <w:rPr>
      <w:lang w:val="en-US" w:eastAsia="en-US"/>
    </w:rPr>
  </w:style>
  <w:style w:type="paragraph" w:customStyle="1" w:styleId="864331892E5F43EAAAD63B164ECE782D">
    <w:name w:val="864331892E5F43EAAAD63B164ECE782D"/>
    <w:rsid w:val="00A06675"/>
    <w:rPr>
      <w:lang w:val="en-US" w:eastAsia="en-US"/>
    </w:rPr>
  </w:style>
  <w:style w:type="paragraph" w:customStyle="1" w:styleId="62EDE5E0353D497AB64749C57317ABD3">
    <w:name w:val="62EDE5E0353D497AB64749C57317ABD3"/>
    <w:rsid w:val="00A06675"/>
    <w:rPr>
      <w:lang w:val="en-US" w:eastAsia="en-US"/>
    </w:rPr>
  </w:style>
  <w:style w:type="paragraph" w:customStyle="1" w:styleId="37C5E3308CB049F7AB1D62E5985596E4">
    <w:name w:val="37C5E3308CB049F7AB1D62E5985596E4"/>
    <w:rsid w:val="00A06675"/>
    <w:rPr>
      <w:lang w:val="en-US" w:eastAsia="en-US"/>
    </w:rPr>
  </w:style>
  <w:style w:type="paragraph" w:customStyle="1" w:styleId="155F330A2E254CDC867DE9FE65D9D615">
    <w:name w:val="155F330A2E254CDC867DE9FE65D9D615"/>
    <w:rsid w:val="00A06675"/>
    <w:rPr>
      <w:lang w:val="en-US" w:eastAsia="en-US"/>
    </w:rPr>
  </w:style>
  <w:style w:type="paragraph" w:customStyle="1" w:styleId="89D60F33D5C440EA859306876585F2F4">
    <w:name w:val="89D60F33D5C440EA859306876585F2F4"/>
    <w:rsid w:val="00A06675"/>
    <w:rPr>
      <w:lang w:val="en-US" w:eastAsia="en-US"/>
    </w:rPr>
  </w:style>
  <w:style w:type="paragraph" w:customStyle="1" w:styleId="D8C91F17FBF740DFAEB369B9903024D2">
    <w:name w:val="D8C91F17FBF740DFAEB369B9903024D2"/>
    <w:rsid w:val="00A06675"/>
    <w:rPr>
      <w:lang w:val="en-US" w:eastAsia="en-US"/>
    </w:rPr>
  </w:style>
  <w:style w:type="paragraph" w:customStyle="1" w:styleId="4BDAE368EEED4FC18C012C7F20820D60">
    <w:name w:val="4BDAE368EEED4FC18C012C7F20820D60"/>
    <w:rsid w:val="00A06675"/>
    <w:rPr>
      <w:lang w:val="en-US" w:eastAsia="en-US"/>
    </w:rPr>
  </w:style>
  <w:style w:type="paragraph" w:customStyle="1" w:styleId="7CC1D2B6170C40E4A51AA70496049C4D">
    <w:name w:val="7CC1D2B6170C40E4A51AA70496049C4D"/>
    <w:rsid w:val="00A06675"/>
    <w:rPr>
      <w:lang w:val="en-US" w:eastAsia="en-US"/>
    </w:rPr>
  </w:style>
  <w:style w:type="paragraph" w:customStyle="1" w:styleId="87F95CD942B045B383FF1527EDEF4E81">
    <w:name w:val="87F95CD942B045B383FF1527EDEF4E81"/>
    <w:rsid w:val="00A06675"/>
    <w:rPr>
      <w:lang w:val="en-US" w:eastAsia="en-US"/>
    </w:rPr>
  </w:style>
  <w:style w:type="paragraph" w:customStyle="1" w:styleId="455EDC3A83C54D4B9D0A5806FE663F01">
    <w:name w:val="455EDC3A83C54D4B9D0A5806FE663F01"/>
    <w:rsid w:val="00A06675"/>
    <w:rPr>
      <w:lang w:val="en-US" w:eastAsia="en-US"/>
    </w:rPr>
  </w:style>
  <w:style w:type="paragraph" w:customStyle="1" w:styleId="598C63DED0BD4EBB9DE1B2592D28BF9E">
    <w:name w:val="598C63DED0BD4EBB9DE1B2592D28BF9E"/>
    <w:rsid w:val="00A06675"/>
    <w:rPr>
      <w:lang w:val="en-US" w:eastAsia="en-US"/>
    </w:rPr>
  </w:style>
  <w:style w:type="paragraph" w:customStyle="1" w:styleId="B3E2C5CC86DB413C8364B0CBEE537C51">
    <w:name w:val="B3E2C5CC86DB413C8364B0CBEE537C51"/>
    <w:rsid w:val="00A06675"/>
    <w:rPr>
      <w:lang w:val="en-US" w:eastAsia="en-US"/>
    </w:rPr>
  </w:style>
  <w:style w:type="paragraph" w:customStyle="1" w:styleId="2C8975B128B947559718D5B72830118A">
    <w:name w:val="2C8975B128B947559718D5B72830118A"/>
    <w:rsid w:val="00A06675"/>
    <w:rPr>
      <w:lang w:val="en-US" w:eastAsia="en-US"/>
    </w:rPr>
  </w:style>
  <w:style w:type="paragraph" w:customStyle="1" w:styleId="C92C8C09A7654EF6A6C1B580615A9A16">
    <w:name w:val="C92C8C09A7654EF6A6C1B580615A9A16"/>
    <w:rsid w:val="00A06675"/>
    <w:rPr>
      <w:lang w:val="en-US" w:eastAsia="en-US"/>
    </w:rPr>
  </w:style>
  <w:style w:type="paragraph" w:customStyle="1" w:styleId="E137D817A6FA4F5A93D5E30C3C38945E">
    <w:name w:val="E137D817A6FA4F5A93D5E30C3C38945E"/>
    <w:rsid w:val="00A06675"/>
    <w:rPr>
      <w:lang w:val="en-US" w:eastAsia="en-US"/>
    </w:rPr>
  </w:style>
  <w:style w:type="paragraph" w:customStyle="1" w:styleId="A749F2787E7646C1BAA44DBD0CEB73F5">
    <w:name w:val="A749F2787E7646C1BAA44DBD0CEB73F5"/>
    <w:rsid w:val="00A06675"/>
    <w:rPr>
      <w:lang w:val="en-US" w:eastAsia="en-US"/>
    </w:rPr>
  </w:style>
  <w:style w:type="paragraph" w:customStyle="1" w:styleId="32D80ACDDE9041959C4ADC7D166ABE2D">
    <w:name w:val="32D80ACDDE9041959C4ADC7D166ABE2D"/>
    <w:rsid w:val="00A06675"/>
    <w:rPr>
      <w:lang w:val="en-US" w:eastAsia="en-US"/>
    </w:rPr>
  </w:style>
  <w:style w:type="paragraph" w:customStyle="1" w:styleId="B3CF75943CF147D6ABCF34DC0E462B9A">
    <w:name w:val="B3CF75943CF147D6ABCF34DC0E462B9A"/>
    <w:rsid w:val="00A06675"/>
    <w:rPr>
      <w:lang w:val="en-US" w:eastAsia="en-US"/>
    </w:rPr>
  </w:style>
  <w:style w:type="paragraph" w:customStyle="1" w:styleId="445E08C919EB416FA41D5F41872014BE">
    <w:name w:val="445E08C919EB416FA41D5F41872014BE"/>
    <w:rsid w:val="00A06675"/>
    <w:rPr>
      <w:lang w:val="en-US" w:eastAsia="en-US"/>
    </w:rPr>
  </w:style>
  <w:style w:type="paragraph" w:customStyle="1" w:styleId="40DB9F0EB1A74C8BB3AF8ECD2744BBA9">
    <w:name w:val="40DB9F0EB1A74C8BB3AF8ECD2744BBA9"/>
    <w:rsid w:val="00A06675"/>
    <w:rPr>
      <w:lang w:val="en-US" w:eastAsia="en-US"/>
    </w:rPr>
  </w:style>
  <w:style w:type="paragraph" w:customStyle="1" w:styleId="4CD3D795E26847C4957B12306F7C61A3">
    <w:name w:val="4CD3D795E26847C4957B12306F7C61A3"/>
    <w:rsid w:val="00A06675"/>
    <w:rPr>
      <w:lang w:val="en-US" w:eastAsia="en-US"/>
    </w:rPr>
  </w:style>
  <w:style w:type="paragraph" w:customStyle="1" w:styleId="977763D39899437983B7EE6114049672">
    <w:name w:val="977763D39899437983B7EE6114049672"/>
    <w:rsid w:val="00A06675"/>
    <w:rPr>
      <w:lang w:val="en-US" w:eastAsia="en-US"/>
    </w:rPr>
  </w:style>
  <w:style w:type="paragraph" w:customStyle="1" w:styleId="7AAE71B2A9CE46CA863089A1121D80F6">
    <w:name w:val="7AAE71B2A9CE46CA863089A1121D80F6"/>
    <w:rsid w:val="00A06675"/>
    <w:rPr>
      <w:lang w:val="en-US" w:eastAsia="en-US"/>
    </w:rPr>
  </w:style>
  <w:style w:type="paragraph" w:customStyle="1" w:styleId="9FA6F98CC489481DAB08A07220999A19">
    <w:name w:val="9FA6F98CC489481DAB08A07220999A19"/>
    <w:rsid w:val="00A06675"/>
    <w:rPr>
      <w:lang w:val="en-US" w:eastAsia="en-US"/>
    </w:rPr>
  </w:style>
  <w:style w:type="paragraph" w:customStyle="1" w:styleId="F73B825259AD46E2AA6E969867D74E08">
    <w:name w:val="F73B825259AD46E2AA6E969867D74E08"/>
    <w:rsid w:val="00A06675"/>
    <w:rPr>
      <w:lang w:val="en-US" w:eastAsia="en-US"/>
    </w:rPr>
  </w:style>
  <w:style w:type="paragraph" w:customStyle="1" w:styleId="46A54F542E7744F09172DA308A57B7E6">
    <w:name w:val="46A54F542E7744F09172DA308A57B7E6"/>
    <w:rsid w:val="00A06675"/>
    <w:rPr>
      <w:lang w:val="en-US" w:eastAsia="en-US"/>
    </w:rPr>
  </w:style>
  <w:style w:type="paragraph" w:customStyle="1" w:styleId="A6634A7AE0FA48CDA91BA31CE05327E1">
    <w:name w:val="A6634A7AE0FA48CDA91BA31CE05327E1"/>
    <w:rsid w:val="00A06675"/>
    <w:rPr>
      <w:lang w:val="en-US" w:eastAsia="en-US"/>
    </w:rPr>
  </w:style>
  <w:style w:type="paragraph" w:customStyle="1" w:styleId="87F86C4FCA04400D801815D794263946">
    <w:name w:val="87F86C4FCA04400D801815D794263946"/>
    <w:rsid w:val="00A06675"/>
    <w:rPr>
      <w:lang w:val="en-US" w:eastAsia="en-US"/>
    </w:rPr>
  </w:style>
  <w:style w:type="paragraph" w:customStyle="1" w:styleId="0E30B7ADE993495BA19C06F71AAF295B">
    <w:name w:val="0E30B7ADE993495BA19C06F71AAF295B"/>
    <w:rsid w:val="00A06675"/>
    <w:rPr>
      <w:lang w:val="en-US" w:eastAsia="en-US"/>
    </w:rPr>
  </w:style>
  <w:style w:type="paragraph" w:customStyle="1" w:styleId="E8D8AF5FE0AD4DC285382ECEBBA94211">
    <w:name w:val="E8D8AF5FE0AD4DC285382ECEBBA94211"/>
    <w:rsid w:val="00A06675"/>
    <w:rPr>
      <w:lang w:val="en-US" w:eastAsia="en-US"/>
    </w:rPr>
  </w:style>
  <w:style w:type="paragraph" w:customStyle="1" w:styleId="58F276745E4A475097F0A015AA0DC630">
    <w:name w:val="58F276745E4A475097F0A015AA0DC630"/>
    <w:rsid w:val="00A06675"/>
    <w:rPr>
      <w:lang w:val="en-US" w:eastAsia="en-US"/>
    </w:rPr>
  </w:style>
  <w:style w:type="paragraph" w:customStyle="1" w:styleId="99404B60FE0845BCBA5FC1DDF9E228BB">
    <w:name w:val="99404B60FE0845BCBA5FC1DDF9E228BB"/>
    <w:rsid w:val="00A06675"/>
    <w:rPr>
      <w:lang w:val="en-US" w:eastAsia="en-US"/>
    </w:rPr>
  </w:style>
  <w:style w:type="paragraph" w:customStyle="1" w:styleId="6A80D6A97512496EAFE8EBF907648F79">
    <w:name w:val="6A80D6A97512496EAFE8EBF907648F79"/>
    <w:rsid w:val="007064FB"/>
    <w:rPr>
      <w:lang w:val="en-US" w:eastAsia="en-US"/>
    </w:rPr>
  </w:style>
  <w:style w:type="paragraph" w:customStyle="1" w:styleId="A50853534131427C813924528FDD9381">
    <w:name w:val="A50853534131427C813924528FDD9381"/>
    <w:rsid w:val="00DE229F"/>
    <w:rPr>
      <w:lang w:val="en-US" w:eastAsia="en-US"/>
    </w:rPr>
  </w:style>
  <w:style w:type="paragraph" w:customStyle="1" w:styleId="8A634D060AA64BC98AAA6F91B8745ABC">
    <w:name w:val="8A634D060AA64BC98AAA6F91B8745ABC"/>
    <w:rsid w:val="00DE229F"/>
    <w:rPr>
      <w:lang w:val="en-US" w:eastAsia="en-US"/>
    </w:rPr>
  </w:style>
  <w:style w:type="paragraph" w:customStyle="1" w:styleId="07204BA8728E4678ABB6A4C7DB2DFA06">
    <w:name w:val="07204BA8728E4678ABB6A4C7DB2DFA06"/>
    <w:rsid w:val="00DE229F"/>
    <w:rPr>
      <w:lang w:val="en-US" w:eastAsia="en-US"/>
    </w:rPr>
  </w:style>
  <w:style w:type="paragraph" w:customStyle="1" w:styleId="BC85F877B2C94983AA8AC36730CB23F9">
    <w:name w:val="BC85F877B2C94983AA8AC36730CB23F9"/>
    <w:rsid w:val="00750BCC"/>
    <w:rPr>
      <w:lang w:val="en-US" w:eastAsia="en-US"/>
    </w:rPr>
  </w:style>
  <w:style w:type="paragraph" w:customStyle="1" w:styleId="951C363AFB2F4A7CAAEE9665CD50D6C1">
    <w:name w:val="951C363AFB2F4A7CAAEE9665CD50D6C1"/>
    <w:rsid w:val="005406D6"/>
    <w:rPr>
      <w:lang w:val="en-US" w:eastAsia="en-US"/>
    </w:rPr>
  </w:style>
  <w:style w:type="paragraph" w:customStyle="1" w:styleId="EBAC6AA5A0744617B9AD0F0C53A0E0ED">
    <w:name w:val="EBAC6AA5A0744617B9AD0F0C53A0E0ED"/>
    <w:rsid w:val="005406D6"/>
    <w:rPr>
      <w:lang w:val="en-US" w:eastAsia="en-US"/>
    </w:rPr>
  </w:style>
  <w:style w:type="paragraph" w:customStyle="1" w:styleId="ADBD4EA6DEBF4662991E6FA4AD04B02B">
    <w:name w:val="ADBD4EA6DEBF4662991E6FA4AD04B02B"/>
    <w:rsid w:val="005406D6"/>
    <w:rPr>
      <w:lang w:val="en-US" w:eastAsia="en-US"/>
    </w:rPr>
  </w:style>
  <w:style w:type="paragraph" w:customStyle="1" w:styleId="DC9AC116603F4B3AA9763DA3FAA09D27">
    <w:name w:val="DC9AC116603F4B3AA9763DA3FAA09D27"/>
    <w:rsid w:val="005406D6"/>
    <w:rPr>
      <w:lang w:val="en-US" w:eastAsia="en-US"/>
    </w:rPr>
  </w:style>
  <w:style w:type="paragraph" w:customStyle="1" w:styleId="A71BB28EBB8B4C86B2C43B57DA91B8E4">
    <w:name w:val="A71BB28EBB8B4C86B2C43B57DA91B8E4"/>
    <w:rsid w:val="005406D6"/>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06A230-B200-45BB-9021-76E6E1BD9ACA}">
  <we:reference id="wa104382081" version="1.46.0.0" store="en-US" storeType="OMEX"/>
  <we:alternateReferences>
    <we:reference id="WA104382081" version="1.46.0.0" store="en-US" storeType="OMEX"/>
  </we:alternateReferences>
  <we:properties>
    <we:property name="MENDELEY_CITATIONS" value="[{&quot;citationID&quot;:&quot;MENDELEY_CITATION_470983d5-f259-447f-b4cc-774c08f956f3&quot;,&quot;properties&quot;:{&quot;noteIndex&quot;:0},&quot;isEdited&quot;:false,&quot;manualOverride&quot;:{&quot;isManuallyOverridden&quot;:true,&quot;citeprocText&quot;:&quot;(Nuss &amp;#38; Tanumihardjo, 2010b)&quot;,&quot;manualOverrideText&quot;:&quot;Nuss &amp; Tanumihardjo, 2010&quot;},&quot;citationTag&quot;:&quot;MENDELEY_CITATION_v3_eyJjaXRhdGlvbklEIjoiTUVOREVMRVlfQ0lUQVRJT05fNDcwOTgzZDUtZjI1OS00NDdmLWI0Y2MtNzc0YzA4Zjk1NmYz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quot;,&quot;citationItems&quot;:[{&quot;id&quot;:&quot;40f57ebd-c7ef-3eae-840d-301cc4011d1b&quot;,&quot;itemData&quot;:{&quot;type&quot;:&quot;article-journal&quot;,&quot;id&quot;:&quot;40f57ebd-c7ef-3eae-840d-301cc4011d1b&quot;,&quot;title&quot;:&quot;Maize: A Paramount Staple Crop in the Context of Global Nutrition&quot;,&quot;author&quot;:[{&quot;family&quot;:&quot;Nuss&quot;,&quot;given&quot;:&quot;Emily T&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j.1541-4337.2010.00117.x&quot;,&quot;ISSN&quot;:&quot;1541-4337&quot;,&quot;issued&quot;:{&quot;date-parts&quot;:[[2010,7]]},&quot;publisher-place&quot;:&quot;111 RIVER ST, HOBOKEN 07030-5774, NJ USA&quot;,&quot;page&quot;:&quot;417-436&quot;,&quot;language&quot;:&quot;English&quot;,&quot;abstract&quot;:&quot;The maize plant (Zea mays), characterized by an erect green stalk, is\none of the 3 great grain crops of the world. Its kernels, like other\nseeds, are storage organs that contain essential components for plant\ngrowth and reproduction. Many of these kernel constituents, including\nstarch, protein, and some micronutrients, are also required for human\nhealth. For this reason, and others, maize has become highly integrated\ninto global agriculture, human diet, and cultural traditions. The\nnutritional quality and integrity of maize kernels are influenced by\nmany factors including genetic background, environment, and kernel\nprocessing. Cooking procedures, including nixtamalization and\nfermentation, can increase accessibility of micronutrients such as\nniacin. However, man cannot live on maize alone. For one-third of the\nworld's population, namely in sub-Saharan Africa, Southeast Asia, and\nLatin America, humans subsist on maize as a staple food but malnutrition\npervades. Strategies to further improve kernel macronutrient and\nmicronutrient quality and quantities are under intense investigation.\nThe 2 most common routes to enhance grain nutritional value are\nexogenous and endogenous fortification. Although exogenous\nfortification, such as addition of multivitamin premixes to maize flour,\nhas been successful, endogenous fortification, also known as\n``biofortification,'' may provide a more sustainable and practical\nsolution for chronically undernourished communities. Recent\naccomplishments, such as low-phytate, high-lysine, and multivitamin\nmaize varieties, have been created using novel genetic and agronomic\napproaches. Investigational studies related to biofortified maize are\ncurrently underway to determine nutrient absorption and efficacy related\nto human health improvement.&quot;,&quot;publisher&quot;:&quot;WILEY&quot;,&quot;issue&quot;:&quot;4&quot;,&quot;volume&quot;:&quot;9&quot;},&quot;isTemporary&quot;:false}]},{&quot;citationID&quot;:&quot;MENDELEY_CITATION_e1b36335-e23f-4fc4-80cf-bc92d5675c20&quot;,&quot;properties&quot;:{&quot;noteIndex&quot;:0},&quot;isEdited&quot;:false,&quot;manualOverride&quot;:{&quot;isManuallyOverridden&quot;:false,&quot;citeprocText&quot;:&quot;(Rouf Shah et al., 2016)&quot;,&quot;manualOverrideText&quot;:&quot;&quot;},&quot;citationTag&quot;:&quot;MENDELEY_CITATION_v3_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&quot;,&quot;citationItems&quot;:[{&quot;id&quot;:&quot;578ec26d-144b-3c89-a801-1f967f48d8f7&quot;,&quot;itemData&quot;:{&quot;type&quot;:&quot;article-journal&quot;,&quot;id&quot;:&quot;578ec26d-144b-3c89-a801-1f967f48d8f7&quot;,&quot;title&quot;:&quot;Maize—A potential source of human nutrition and health: A review&quot;,&quot;author&quot;:[{&quot;family&quot;:&quot;Rouf Shah&quot;,&quot;given&quot;:&quot;Tajamul&quot;,&quot;parse-names&quot;:false,&quot;dropping-particle&quot;:&quot;&quot;,&quot;non-dropping-particle&quot;:&quot;&quot;},{&quot;family&quot;:&quot;Prasad&quot;,&quot;given&quot;:&quot;Kamlesh&quot;,&quot;parse-names&quot;:false,&quot;dropping-particle&quot;:&quot;&quot;,&quot;non-dropping-particle&quot;:&quot;&quot;},{&quot;family&quot;:&quot;Kumar&quot;,&quot;given&quot;:&quot;Pradyuman&quot;,&quot;parse-names&quot;:false,&quot;dropping-particle&quot;:&quot;&quot;,&quot;non-dropping-particle&quot;:&quot;&quot;}],&quot;container-title&quot;:&quot;http://www.editorialmanager.com/cogentagri&quot;,&quot;accessed&quot;:{&quot;date-parts&quot;:[[2023,2,24]]},&quot;DOI&quot;:&quot;10.1080/23311932.2016.1166995&quot;,&quot;ISSN&quot;:&quot;23311932&quot;,&quot;URL&quot;:&quot;https://www.tandfonline.com/doi/abs/10.1080/23311932.2016.1166995&quot;,&quot;issued&quot;:{&quot;date-parts&quot;:[[2016]]},&quot;abstract&quot;:&quot;Maize or corn (Zea mays L.) is an important cereal crop of the world. It is a source of nutrition as well as phytochemical compounds. Phytochemicals play an important role in preventing chronic dis...&quot;,&quot;publisher&quot;:&quot;Cogent&quot;,&quot;issue&quot;:&quot;1&quot;,&quot;volume&quot;:&quot;2&quot;,&quot;container-title-short&quot;:&quot;&quot;},&quot;isTemporary&quot;:false}]},{&quot;citationID&quot;:&quot;MENDELEY_CITATION_9e5b1e49-c75b-4950-be5e-e817bd84a071&quot;,&quot;properties&quot;:{&quot;noteIndex&quot;:0},&quot;isEdited&quot;:false,&quot;manualOverride&quot;:{&quot;isManuallyOverridden&quot;:false,&quot;citeprocText&quot;:&quot;(Rooney &amp;#38; Serna-Saldivar, 2015)&quot;,&quot;manualOverrideText&quot;:&quot;&quot;},&quot;citationTag&quot;:&quot;MENDELEY_CITATION_v3_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&quot;,&quot;citationItems&quot;:[{&quot;id&quot;:&quot;e3e40596-c1f3-3da9-8298-fde7b99542f3&quot;,&quot;itemData&quot;:{&quot;type&quot;:&quot;article-journal&quot;,&quot;id&quot;:&quot;e3e40596-c1f3-3da9-8298-fde7b99542f3&quot;,&quot;title&quot;:&quot;Food-Grade Corn Quality for Lime-Cooked Tortillas and Snacks&quot;,&quot;author&quot;:[{&quot;family&quot;:&quot;Rooney&quot;,&quot;given&quot;:&quot;Lloyd W.&quot;,&quot;parse-names&quot;:false,&quot;dropping-particle&quot;:&quot;&quot;,&quot;non-dropping-particle&quot;:&quot;&quot;},{&quot;family&quot;:&quot;Serna-Saldivar&quot;,&quot;given&quot;:&quot;Sergio O.&quot;,&quot;parse-names&quot;:false,&quot;dropping-particle&quot;:&quot;&quot;,&quot;non-dropping-particle&quot;:&quot;&quot;}],&quot;container-title&quot;:&quot;Tortillas: Wheat Flour and Corn Products&quot;,&quot;accessed&quot;:{&quot;date-parts&quot;:[[2023,2,24]]},&quot;DOI&quot;:&quot;10.1016/B978-1-891127-88-5.50012-8&quot;,&quot;ISBN&quot;:&quot;9780128123683&quot;,&quot;issued&quot;:{&quot;date-parts&quot;:[[2015,1,1]]},&quot;page&quot;:&quot;227-246&quot;,&quot;abstract&quot;:&quot;Maize is the most-produced cereal worldwide, with a current annual production exceeding 1 billion metric tons. The nixtamalization process is one of the main direct food uses of this cereal grain. Selected white, yellow, and blue dent open-pollinated varieties or hybrid corns are processed into tortillas and alkaline-cooked snacks. The major advantages of growing hybrids are improved yields and more uniform kernel type and maturity. Genetics, environment, and postharvest practices of grain handling and storage affect the quality composition and physical properties of the kernel. The main criteria used to select corn for the manufacturing of tortillas and related snacks are related to their physical properties because these affect chemical composition, functionality, processing parameters, and end use. Table tortillas are preferably manufactured from dent white maize, although yellow kernels are also used or blended with white kernels before lime-cooking. Most industrial tortilla processors contract food-grade and non-genetically modified corns. The preferred corns should have a test weight of 76-78 kg/hL and a density of 1.3 g/cm3 and be medium to large sized (290-340 g/1,000 kernels). They should possess a round crown, a smooth dent, an intermediate endosperm texture, an easily removable pericarp, a clean bright white or yellow color, and a kernel with tolerance to damage during handling. In addition, kernels should be free of heat, insect, or mold damage. A high proportion of hard (vitreous) to soft (chalky) endosperm is required, but flinty is not desirable because flinty corns require higher cooking regimes, which demand more energy. These grain features are relevant because they are closely related to dry matter loss or tortilla yield, processability, and end-product quality.&quot;,&quot;publisher&quot;:&quot;AACC International Press&quot;,&quot;container-title-short&quot;:&quot;&quot;},&quot;isTemporary&quot;:false}]},{&quot;citationID&quot;:&quot;MENDELEY_CITATION_902fd0cf-57f7-4756-a6eb-96dea4ad5b22&quot;,&quot;properties&quot;:{&quot;noteIndex&quot;:0},&quot;isEdited&quot;:false,&quot;manualOverride&quot;:{&quot;isManuallyOverridden&quot;:false,&quot;citeprocText&quot;:&quot;(Valderrama Bravo et al., 2020)&quot;,&quot;manualOverrideText&quot;:&quot;&quot;},&quot;citationTag&quot;:&quot;MENDELEY_CITATION_v3_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&quot;,&quot;citationItems&quot;:[{&quot;id&quot;:&quot;21db6a31-d89e-3900-9c3a-e694e95eb44b&quot;,&quot;itemData&quot;:{&quot;type&quot;:&quot;article-journal&quot;,&quot;id&quot;:&quot;21db6a31-d89e-3900-9c3a-e694e95eb44b&quot;,&quot;title&quot;:&quot;Physicochemical characterization of flours and rheological and textural changes of masa and tortillas obtained from maize fertilized with nejayote and ovine manure&quot;,&quot;author&quot;:[{&quot;family&quot;:&quot;Valderrama Bravo&quot;,&quot;given&quot;:&quot;María C.&quot;,&quot;parse-names&quot;:false,&quot;dropping-particle&quot;:&quot;&quot;,&quot;non-dropping-particle&quot;:&quot;&quot;},{&quot;family&quot;:&quot;Cornejo Villegas&quot;,&quot;given&quot;:&quot;María&quot;,&quot;parse-names&quot;:false,&quot;dropping-particle&quot;:&quot;&quot;,&quot;non-dropping-particle&quot;:&quot;&quot;},{&quot;family&quot;:&quot;Zambrano Zaragoza&quot;,&quot;given&quot;:&quot;María L.&quot;,&quot;parse-names&quot;:false,&quot;dropping-particle&quot;:&quot;&quot;,&quot;non-dropping-particle&quot;:&quot;&quot;},{&quot;family&quot;:&quot;Domínguez Hernández&quot;,&quot;given&quot;:&quot;Martha E.&quot;,&quot;parse-names&quot;:false,&quot;dropping-particle&quot;:&quot;&quot;,&quot;non-dropping-particle&quot;:&quot;&quot;},{&quot;family&quot;:&quot;Bautista&quot;,&quot;given&quot;:&quot;Rosalba Zepeda&quot;,&quot;parse-names&quot;:false,&quot;dropping-particle&quot;:&quot;&quot;,&quot;non-dropping-particle&quot;:&quot;&quot;},{&quot;family&quot;:&quot;Oaxaca Luna&quot;,&quot;given&quot;:&quot;Juan A.&quot;,&quot;parse-names&quot;:false,&quot;dropping-particle&quot;:&quot;&quot;,&quot;non-dropping-particle&quot;:&quot;&quot;}],&quot;container-title&quot;:&quot;International Agrophysics&quot;,&quot;container-title-short&quot;:&quot;Int Agrophys&quot;,&quot;accessed&quot;:{&quot;date-parts&quot;:[[2023,2,24]]},&quot;DOI&quot;:&quot;10.31545/INTAGR/118411&quot;,&quot;ISSN&quot;:&quot;0236-8722&quot;,&quot;URL&quot;:&quot;http://www.international-agrophysics.org/Physicochemical-characterization-of-flours-and-rheological-and-textural-changes-of,118411,0,2.html&quot;,&quot;issued&quot;:{&quot;date-parts&quot;:[[2020,4,2]]},&quot;page&quot;:&quot;241-252&quot;,&quot;abstract&quot;:&quot;The agronomic management of maize (Zea mays L.) modifies the structure and composition of maize grain and its products like flour, masa, and tortillas. Results have shown that the protein content in flour obtained from maize grains treated with nejayote applied at 150 m3 ha-1 (10.36 g × 100 g-1) and nejayote applied at 75 m3 ha-1 with ovine manure applied at 25 t ha-1 (10.17 g × 100 g-1) was higher than that determined in flour treated with chemical fertilizer (10.05 g × 100 g-1). The flours obtained from maize fertilized without nejayote showed the highest viscosity values and the lowest values were for chemical fertilizer (2816 mPa s) and 75 m3 ha-1 of nejayote with ovine manure applied at 25 t ha-1 (2498 mPa s). The highest elastic and viscous moduli were obtained for masa with the following fertilization regimes: 75 m3 ha-1 of nejayote with 25 t ha-1 of ovine manure, and 150 m3 ha-1 of nejayote with 25 t ha-1 of ovine manure and the lowest values of these parameters were obtained for 75 m3 ha-1 of nejayote with 50 t ha-1of ovine manure. The cohesiveness of masa was the lowest for maize fertilized with nejayote applied at 75 to 150 m3 ha-1, and 50 t ha-1 of ovine manure. The highest concentration of 150 m3 ha-1 for nejayote and the lowest level for ovine manure applied at 25 t ha-1 had a positive influence on the production of nixtamal and tortilla.&quot;,&quot;publisher&quot;:&quot;Bohdan Dobrzański Institute of Agrophysics Polish Academy of Sciences&quot;,&quot;issue&quot;:&quot;2&quot;,&quot;volume&quot;:&quot;34&quot;},&quot;isTemporary&quot;:false}]},{&quot;citationID&quot;:&quot;MENDELEY_CITATION_4600fa87-4b08-4cc5-8a7c-ee271e28649c&quot;,&quot;properties&quot;:{&quot;noteIndex&quot;:0},&quot;isEdited&quot;:false,&quot;manualOverride&quot;:{&quot;isManuallyOverridden&quot;:false,&quot;citeprocText&quot;:&quot;(Menchaca-Armenta et al., 2023)&quot;,&quot;manualOverrideText&quot;:&quot;&quot;},&quot;citationTag&quot;:&quot;MENDELEY_CITATION_v3_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&quot;,&quot;citationItems&quot;:[{&quot;id&quot;:&quot;20a481be-31af-3716-8bf8-e4577c5ba581&quot;,&quot;itemData&quot;:{&quot;type&quot;:&quot;article-journal&quot;,&quot;id&quot;:&quot;20a481be-31af-3716-8bf8-e4577c5ba581&quot;,&quot;title&quot;:&quot;Changes in phytochemical content, bioaccesibility and antioxidant capacity of corn tortillas during simulated in vitro gastrointestinal digestion&quot;,&quot;author&quot;:[{&quot;family&quot;:&quot;Menchaca-Armenta&quot;,&quot;given&quot;:&quot;Mariela&quot;,&quot;parse-names&quot;:false,&quot;dropping-particle&quot;:&quot;&quot;,&quot;non-dropping-particle&quot;:&quot;&quot;},{&quot;family&quot;:&quot;José Frutos&quot;,&quot;given&quot;:&quot;María&quot;,&quot;parse-names&quot;:false,&quot;dropping-particle&quot;:&quot;&quot;,&quot;non-dropping-particle&quot;:&quot;&quot;},{&quot;family&quot;:&quot;Ramírez-Wong&quot;,&quot;given&quot;:&quot;Benjamín&quot;,&quot;parse-names&quot;:false,&quot;dropping-particle&quot;:&quot;&quot;,&quot;non-dropping-particle&quot;:&quot;&quot;},{&quot;family&quot;:&quot;Valero-Cases&quot;,&quot;given&quot;:&quot;Estefanía&quot;,&quot;parse-names&quot;:false,&quot;dropping-particle&quot;:&quot;&quot;,&quot;non-dropping-particle&quot;:&quot;&quot;},{&quot;family&quot;:&quot;Muelas-Domingo&quot;,&quot;given&quot;:&quot;Raquel&quot;,&quot;parse-names&quot;:false,&quot;dropping-particle&quot;:&quot;&quot;,&quot;non-dropping-particle&quot;:&quot;&quot;},{&quot;family&quot;:&quot;Quintero-Ramos&quot;,&quot;given&quot;:&quot;Armando&quot;,&quot;parse-names&quot;:false,&quot;dropping-particle&quot;:&quot;&quot;,&quot;non-dropping-particle&quot;:&quot;&quot;},{&quot;family&quot;:&quot;Isabel Torres-Chávez&quot;,&quot;given&quot;:&quot;Patricia&quot;,&quot;parse-names&quot;:false,&quot;dropping-particle&quot;:&quot;&quot;,&quot;non-dropping-particle&quot;:&quot;&quot;},{&quot;family&quot;:&quot;Carbonell-Barrachina&quot;,&quot;given&quot;:&quot;Ángel A.&quot;,&quot;parse-names&quot;:false,&quot;dropping-particle&quot;:&quot;&quot;,&quot;non-dropping-particle&quot;:&quot;&quot;},{&quot;family&quot;:&quot;Irene Ledesma-Osuna&quot;,&quot;given&quot;:&quot;Ana&quot;,&quot;parse-names&quot;:false,&quot;dropping-particle&quot;:&quot;&quot;,&quot;non-dropping-particle&quot;:&quot;&quot;},{&quot;family&quot;:&quot;Nydia Campas-Baypoli&quot;,&quot;given&quot;:&quot;Olga&quot;,&quot;parse-names&quot;:false,&quot;dropping-particle&quot;:&quot;&quot;,&quot;non-dropping-particle&quot;:&quot;&quot;}],&quot;container-title&quot;:&quot;Food Chemistry&quot;,&quot;container-title-short&quot;:&quot;Food Chem&quot;,&quot;accessed&quot;:{&quot;date-parts&quot;:[[2023,2,24]]},&quot;DOI&quot;:&quot;10.1016/J.FOODCHEM.2022.134223&quot;,&quot;ISSN&quot;:&quot;0308-8146&quot;,&quot;PMID&quot;:&quot;36403465&quot;,&quot;issued&quot;:{&quot;date-parts&quot;:[[2023,3,30]]},&quot;page&quot;:&quot;134223&quot;,&quot;abstract&quot;:&quot;There is a little information about the effect of corn process conditions on the bioactive compounds of tortillas during gastrointestinal digestion. Tortillas elaborated with traditional and extrusion nixtamalization process were subjected to in vitro digestion. Extracts recovered from digestion were employed to determine the changes in phytochemicals, bioaccesibility and antioxidant capacity (DPPH, ABTS and FRAP). Digestion contributed to a greater solubilization of phenolic compounds in raw corn and tortillas, especially in the intestinal phase (311.4–583.2 mg GAE/100 g). With bioaccessibility indexes of 162.83 to 960.7 %. Intestinal phase affected the content of anthocyanins, reaching a lower bioaccessibility value than the found in undigested samples (17.90–29.91 %). Even though the traditional white tortilla showed the highest bioaccessibility values, blue tortilla showed a higher antioxidant activity in different phases of digestion. Both tortillas could function as prebiotic agents in the large intestine. Corn-based products are valuable as part of a healthy diet.&quot;,&quot;publisher&quot;:&quot;Elsevier&quot;,&quot;volume&quot;:&quot;405&quot;},&quot;isTemporary&quot;:false}]},{&quot;citationID&quot;:&quot;MENDELEY_CITATION_e15d0dd0-03f4-44a9-95bb-6e5134b6dc16&quot;,&quot;properties&quot;:{&quot;noteIndex&quot;:0},&quot;isEdited&quot;:false,&quot;manualOverride&quot;:{&quot;isManuallyOverridden&quot;:false,&quot;citeprocText&quot;:&quot;(Chaidez-Laguna et al., 2016)&quot;,&quot;manualOverrideText&quot;:&quot;&quot;},&quot;citationTag&quot;:&quot;MENDELEY_CITATION_v3_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&quot;,&quot;citationItems&quot;:[{&quot;id&quot;:&quot;ee31e20e-4b8f-3c87-9ff1-148117683515&quot;,&quot;itemData&quot;:{&quot;type&quot;:&quot;article-journal&quot;,&quot;id&quot;:&quot;ee31e20e-4b8f-3c87-9ff1-148117683515&quot;,&quot;title&quot;:&quot;Corn proteins solubility changes during extrusion and traditional nixtamalization for tortilla processing: A study using size exclusion chromatography&quot;,&quot;author&quot;:[{&quot;family&quot;:&quot;Chaidez-Laguna&quot;,&quot;given&quot;:&quot;Leslie Denise&quot;,&quot;parse-names&quot;:false,&quot;dropping-particle&quot;:&quot;&quot;,&quot;non-dropping-particle&quot;:&quot;&quot;},{&quot;family&quot;:&quot;Torres-Chavez&quot;,&quot;given&quot;:&quot;Patricia&quot;,&quot;parse-names&quot;:false,&quot;dropping-particle&quot;:&quot;&quot;,&quot;non-dropping-particle&quot;:&quot;&quot;},{&quot;family&quot;:&quot;Ramírez-Wong&quot;,&quot;given&quot;:&quot;Benjamin&quot;,&quot;parse-names&quot;:false,&quot;dropping-particle&quot;:&quot;&quot;,&quot;non-dropping-particle&quot;:&quot;&quot;},{&quot;family&quot;:&quot;Marquez-Ríos&quot;,&quot;given&quot;:&quot;Enrique&quot;,&quot;parse-names&quot;:false,&quot;dropping-particle&quot;:&quot;&quot;,&quot;non-dropping-particle&quot;:&quot;&quot;},{&quot;family&quot;:&quot;Islas-Rubio&quot;,&quot;given&quot;:&quot;Alma Rosa&quot;,&quot;parse-names&quot;:false,&quot;dropping-particle&quot;:&quot;&quot;,&quot;non-dropping-particle&quot;:&quot;&quot;},{&quot;family&quot;:&quot;Carvajal-Millan&quot;,&quot;given&quot;:&quot;Elizabeth&quot;,&quot;parse-names&quot;:false,&quot;dropping-particle&quot;:&quot;&quot;,&quot;non-dropping-particle&quot;:&quot;&quot;}],&quot;container-title&quot;:&quot;Journal of Cereal Science&quot;,&quot;container-title-short&quot;:&quot;J Cereal Sci&quot;,&quot;accessed&quot;:{&quot;date-parts&quot;:[[2023,2,24]]},&quot;DOI&quot;:&quot;10.1016/J.JCS.2016.04.004&quot;,&quot;ISSN&quot;:&quot;0733-5210&quot;,&quot;issued&quot;:{&quot;date-parts&quot;:[[2016,5,1]]},&quot;page&quot;:&quot;351-357&quot;,&quot;abstract&quot;:&quot;Changes in the solubility of corn proteins occurring during traditional nixtamalization and extrusion processes used to produce tortillas were studied using size exclusion chromatography, SDS-PAGE and the Dumas method to measure 50% propanol-insoluble protein. Size exclusion chromatography (HPL-SEC) studies furthered the understanding of protein solubility changes during both processes. Extrusion caused more protein aggregation in tortilla intermediate and final products than traditional nixtamalization. Mixing during extrusion and in the intermediate step of masa production in the traditional nixtamalization process was critical in reducing protein solubility. Baking tortillas also considerably reduced the protein solubility for the traditional nixtamalization process. Baking produced aggregation that could not be disrupted with a reducing agent.&quot;,&quot;publisher&quot;:&quot;Academic Press&quot;,&quot;volume&quot;:&quot;69&quot;},&quot;isTemporary&quot;:false}]},{&quot;citationID&quot;:&quot;MENDELEY_CITATION_5bb6f2e0-a2a8-4c13-8f7a-78cabf2a5563&quot;,&quot;properties&quot;:{&quot;noteIndex&quot;:0},&quot;isEdited&quot;:false,&quot;manualOverride&quot;:{&quot;isManuallyOverridden&quot;:false,&quot;citeprocText&quot;:&quot;(Carrera et al., 2015)&quot;,&quot;manualOverrideText&quot;:&quot;&quot;},&quot;citationTag&quot;:&quot;MENDELEY_CITATION_v3_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&quot;,&quot;citationItems&quot;:[{&quot;id&quot;:&quot;31b34d77-d3f9-30f0-882a-1d309d4dada8&quot;,&quot;itemData&quot;:{&quot;type&quot;:&quot;article-journal&quot;,&quot;id&quot;:&quot;31b34d77-d3f9-30f0-882a-1d309d4dada8&quot;,&quot;title&quot;:&quot;In vitro digestibility, crystallinity, rheological, thermal, particle size and morphological characteristics of pinole, a traditional energy food obtained from toasted ground maize&quot;,&quot;author&quot;:[{&quot;family&quot;:&quot;Carrera&quot;,&quot;given&quot;:&quot;Y.&quot;,&quot;parse-names&quot;:false,&quot;dropping-particle&quot;:&quot;&quot;,&quot;non-dropping-particle&quot;:&quot;&quot;},{&quot;family&quot;:&quot;Utrilla-Coello&quot;,&quot;given&quot;:&quot;R.&quot;,&quot;parse-names&quot;:false,&quot;dropping-particle&quot;:&quot;&quot;,&quot;non-dropping-particle&quot;:&quot;&quot;},{&quot;family&quot;:&quot;Bello-Pérez&quot;,&quot;given&quot;:&quot;A.&quot;,&quot;parse-names&quot;:false,&quot;dropping-particle&quot;:&quot;&quot;,&quot;non-dropping-particle&quot;:&quot;&quot;},{&quot;family&quot;:&quot;Alvarez-Ramirez&quot;,&quot;given&quot;:&quot;J.&quot;,&quot;parse-names&quot;:false,&quot;dropping-particle&quot;:&quot;&quot;,&quot;non-dropping-particle&quot;:&quot;&quot;},{&quot;family&quot;:&quot;Vernon-Carter&quot;,&quot;given&quot;:&quot;E. J.&quot;,&quot;parse-names&quot;:false,&quot;dropping-particle&quot;:&quot;&quot;,&quot;non-dropping-particle&quot;:&quot;&quot;}],&quot;container-title&quot;:&quot;Carbohydrate Polymers&quot;,&quot;container-title-short&quot;:&quot;Carbohydr Polym&quot;,&quot;accessed&quot;:{&quot;date-parts&quot;:[[2023,2,24]]},&quot;DOI&quot;:&quot;10.1016/J.CARBPOL.2015.01.044&quot;,&quot;ISSN&quot;:&quot;0144-8617&quot;,&quot;issued&quot;:{&quot;date-parts&quot;:[[2015,6,5]]},&quot;page&quot;:&quot;246-255&quot;,&quot;abstract&quot;:&quot;Flour obtained from toasted ground maize grains is widely consumed by different ethnic groups of Northern Mexico and Southwest USA as an energy source. In this work the in vitro digestibility, crystallinity, rheological, thermal, particle size distribution and morphological characteristics of toasted ground white and blue maize flours were studied. X-ray diffraction studies showed that the crystallinity content was reduced, but that the hydrolysis rate and the in vitro digestibility of starch were greatly improved by the toasting process. The relative amount of rapidly digestible starch showed an important increase at the expense of resistant starch content reduction. The thermal properties of white maize starch increased slightly, but those of the blue maize starch decreased slightly after toasting. Aqueous dispersions formed with 10% (w/w) flour were heated at 90 °C for 5 min to induce starch gelling, in order to resemble thin porridges. The dispersed gels exhibited higher elastic modulus (G′) than loss modulus (G′′) in the linear viscoelastic region, with blue maize dispersions displaying higher moduli magnitudes. At higher shear strain amplitudes, G′ decreased but G′′ first increased and then decreased (overshoot phenomenon). The effects of toasting on the structure and functionality of maize starch are explained on the basis of limited gelatinization of the granules. The results in this work provide insights for understanding the extensive use of pinole by impoverished ethnic groups, and more recently by high performance ultra-runners and athletes, as an energy food.&quot;,&quot;publisher&quot;:&quot;Elsevier&quot;,&quot;volume&quot;:&quot;123&quot;},&quot;isTemporary&quot;:false}]},{&quot;citationID&quot;:&quot;MENDELEY_CITATION_f5ff8d1b-ac6f-43b9-9ca2-6ad8a5ff4711&quot;,&quot;properties&quot;:{&quot;noteIndex&quot;:0},&quot;isEdited&quot;:false,&quot;manualOverride&quot;:{&quot;isManuallyOverridden&quot;:false,&quot;citeprocText&quot;:&quot;(Hernandez et al., 2022; Serna-Saldivar, 2021)&quot;,&quot;manualOverrideText&quot;:&quot;&quot;},&quot;citationTag&quot;:&quot;MENDELEY_CITATION_v3_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&quot;,&quot;citationItems&quot;:[{&quot;id&quot;:&quot;d73b174c-5da5-3dd5-935c-e6a043528179&quot;,&quot;itemData&quot;:{&quot;type&quot;:&quot;article-journal&quot;,&quot;id&quot;:&quot;d73b174c-5da5-3dd5-935c-e6a043528179&quot;,&quot;title&quot;:&quot;Understanding the functionality and manufacturing of nixtamalized maize products&quot;,&quot;author&quot;:[{&quot;family&quot;:&quot;Serna-Saldivar&quot;,&quot;given&quot;:&quot;Sergio O.&quot;,&quot;parse-names&quot;:false,&quot;dropping-particle&quot;:&quot;&quot;,&quot;non-dropping-particle&quot;:&quot;&quot;}],&quot;container-title&quot;:&quot;Journal of Cereal Science&quot;,&quot;container-title-short&quot;:&quot;J Cereal Sci&quot;,&quot;accessed&quot;:{&quot;date-parts&quot;:[[2023,2,24]]},&quot;DOI&quot;:&quot;10.1016/J.JCS.2021.103205&quot;,&quot;ISSN&quot;:&quot;0733-5210&quot;,&quot;issued&quot;:{&quot;date-parts&quot;:[[2021,5,1]]},&quot;page&quot;:&quot;103205&quot;,&quot;abstract&quot;:&quot;Maize kernels, lime and water are the fundamental materials for manufacturing nixtamalized foods. Processing wise, mature kernels are lime-cooked into nixtamal, then ground into a cohesive dough (masa) and finally processed into traditional and industrialized products, chiefly tortillas and chips. Tortillas are the most relevant food in Mexico and Latin American countries whereas chips the second most relevant savory snack worldwide. These are obtained from three major processes: traditional, industrial fresh masa and dry masa flour from regular and specialty types like blue, quality protein, high-oil, cacahuacintle and nutritionally-enhanced. Emerging technologies have been developed to cook masa and bake tortillas. Lime-cooking is varied according to kernel properties and controlled to optimize starch gelatinization, which influences nixtamal water uptake. Stone-grinding is critical because the attrition further gelatinizes starch affecting dough properties and is controlled to obtain the desired particle size distribution, which considerably differs between tortillas and snacks. Tortilla baking influences rollability and enhances color and flavor whereas frying of snacks the water-oil mass exchange inducing crispiness, color and flavor. This paper reviews the functionality of ingredients, physicochemical changes incurred during processing and the current state of nixtamalized processes for table tortillas and snacks produced from regular and specialty maize types.&quot;,&quot;publisher&quot;:&quot;Academic Press&quot;,&quot;volume&quot;:&quot;99&quot;},&quot;isTemporary&quot;:false},{&quot;id&quot;:&quot;0d0ad9a3-75ce-36dc-bc0a-433333ffae78&quot;,&quot;itemData&quot;:{&quot;type&quot;:&quot;article-journal&quot;,&quot;id&quot;:&quot;0d0ad9a3-75ce-36dc-bc0a-433333ffae78&quot;,&quot;title&quot;:&quot;Development and characterization of the nutritional profile and microbial safety of rice-nixtamalized corn grits blends as potential alternative staple for household consumption&quot;,&quot;author&quot;:[{&quot;family&quot;:&quot;Hernandez&quot;,&quot;given&quot;:&quot;Jessica A.&quot;,&quot;parse-names&quot;:false,&quot;dropping-particle&quot;:&quot;&quot;,&quot;non-dropping-particle&quot;:&quot;&quot;},{&quot;family&quot;:&quot;Tuaño&quot;,&quot;given&quot;:&quot;Arvin Paul P.&quot;,&quot;parse-names&quot;:false,&quot;dropping-particle&quot;:&quot;&quot;,&quot;non-dropping-particle&quot;:&quot;&quot;},{&quot;family&quot;:&quot;Juanico&quot;,&quot;given&quot;:&quot;Clarissa B.&quot;,&quot;parse-names&quot;:false,&quot;dropping-particle&quot;:&quot;&quot;,&quot;non-dropping-particle&quot;:&quot;&quot;}],&quot;container-title&quot;:&quot;Future Foods&quot;,&quot;accessed&quot;:{&quot;date-parts&quot;:[[2023,2,24]]},&quot;DOI&quot;:&quot;10.1016/J.FUFO.2022.100127&quot;,&quot;ISSN&quot;:&quot;2666-8335&quot;,&quot;issued&quot;:{&quot;date-parts&quot;:[[2022,6,1]]},&quot;page&quot;:&quot;100127&quot;,&quot;abstract&quot;:&quot;The nutritional composition of corn is relatively insufficient to sustain human growth and development. This study developed and characterized rice-nixtamalized corn blends to enhance the nutritional quality of rice-corn composites geared towards household consumption. Corn kernels of two Philippine corn varieties, IPB Var 6 (VK) and Lagkitan (LK), were nixtamalized using ecological method, processed into corn grits, and blended with locally available rice Sinandomeng. Out of the six rice-nixtamalized corn grits blends developed, three blends (30% VK, 70% LK, and 50% VK) were considered most acceptable based on sensory evaluation of consumer panelists. The blends required 210−290 mL cooking water and 20−25 minutes of cooking time. Microbial analysis showed that the blends had &lt;1.0 × 103 cfu/g yeast and mold count (YMC) after two months of storage in a dry place at ambient conditions, indicating food safety upon common short-term storage in a typical Filipino household. Both the IPB Var 6 and Lagkitan blends exhibited significant increase in calcium (2- to 3-folds), iron (4- to 7-folds), zinc, (1- to 2-folds), and phosphorus (1- to 2-folds) as compared to rice alone. Consuming 100 grams of the developed rice-nixtamalized corn grits blends can achieve an average healthy adult's daily calcium requirement by 4%, iron requirement by 7%, and as high as 35% zinc requirement.&quot;,&quot;publisher&quot;:&quot;Elsevier&quot;,&quot;volume&quot;:&quot;5&quot;,&quot;container-title-short&quot;:&quot;&quot;},&quot;isTemporary&quot;:false}]},{&quot;citationID&quot;:&quot;MENDELEY_CITATION_23862274-de02-464f-91fe-d7eb071a5605&quot;,&quot;properties&quot;:{&quot;noteIndex&quot;:0},&quot;isEdited&quot;:false,&quot;manualOverride&quot;:{&quot;isManuallyOverridden&quot;:false,&quot;citeprocText&quot;:&quot;(Santiago-Ramos, Figueroa-Cárdenas, et al., 2018; Serna-Saldivar, 2021)&quot;,&quot;manualOverrideText&quot;:&quot;&quot;},&quot;citationTag&quot;:&quot;MENDELEY_CITATION_v3_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&quot;,&quot;citationItems&quot;:[{&quot;id&quot;:&quot;b07606f6-b232-3f5c-87a8-44f2359969a9&quot;,&quot;itemData&quot;:{&quot;type&quot;:&quot;article-journal&quot;,&quot;id&quot;:&quot;b07606f6-b232-3f5c-87a8-44f2359969a9&quot;,&quot;title&quot;:&quot;Physical and chemical changes undergone by pericarp and endosperm during corn nixtamalization-A review&quot;,&quot;author&quot;:[{&quot;family&quot;:&quot;Santiago-Ramos&quot;,&quot;given&quot;:&quot;David&quot;,&quot;parse-names&quot;:false,&quot;dropping-particle&quot;:&quot;&quot;,&quot;non-dropping-particle&quot;:&quot;&quot;},{&quot;family&quot;:&quot;Figueroa-Cárdenas&quot;,&quot;given&quot;:&quot;Juan de Dios&quot;,&quot;parse-names&quot;:false,&quot;dropping-particle&quot;:&quot;&quot;,&quot;non-dropping-particle&quot;:&quot;&quot;},{&quot;family&quot;:&quot;Mariscal-Moreno&quot;,&quot;given&quot;:&quot;Rosa María&quot;,&quot;parse-names&quot;:false,&quot;dropping-particle&quot;:&quot;&quot;,&quot;non-dropping-particle&quot;:&quot;&quot;},{&quot;family&quot;:&quot;Escalante-Aburto&quot;,&quot;given&quot;:&quot;Anayansi&quot;,&quot;parse-names&quot;:false,&quot;dropping-particle&quot;:&quot;&quot;,&quot;non-dropping-particle&quot;:&quot;&quot;},{&quot;family&quot;:&quot;Ponce-García&quot;,&quot;given&quot;:&quot;Néstor&quot;,&quot;parse-names&quot;:false,&quot;dropping-particle&quot;:&quot;&quot;,&quot;non-dropping-particle&quot;:&quot;&quot;},{&quot;family&quot;:&quot;Véles-Medina&quot;,&quot;given&quot;:&quot;José Juan&quot;,&quot;parse-names&quot;:false,&quot;dropping-particle&quot;:&quot;&quot;,&quot;non-dropping-particle&quot;:&quot;&quot;}],&quot;container-title&quot;:&quot;Journal of Cereal Science&quot;,&quot;container-title-short&quot;:&quot;J Cereal Sci&quot;,&quot;accessed&quot;:{&quot;date-parts&quot;:[[2023,2,24]]},&quot;DOI&quot;:&quot;10.1016/J.JCS.2018.04.003&quot;,&quot;ISSN&quot;:&quot;0733-5210&quot;,&quot;issued&quot;:{&quot;date-parts&quot;:[[2018,5,1]]},&quot;page&quot;:&quot;108-117&quot;,&quot;abstract&quot;:&quot;Nixtamalization is the cooking of corn grains, traditionally in water with wood ashes or alkaline compounds. However, due to the pollution caused, the use of other calcium salts or weak acids, as well as alternative processes, has been explored. The pericarp and endosperm comprise 80.5–92.9% of the total weight of the grain and therefore have great effects on handling during processing and the quality of nixtamalized corn-based products. An introduction to nixtamalization processing conditions is followed by reviews of the microstructure and composition of the pericarp and endosperm, and the effects of nixtamalization on the structures and compositions of these tissues. In particular, the processing of raw corn into masa (dough) affects the gelatinization of starch, the interactions of starch with calcium and amylose-lipid complexes, with impacts on pasting properties and digestibility. Finally, the research required to underpin the development of new processing alternatives is discussed.&quot;,&quot;publisher&quot;:&quot;Academic Press&quot;,&quot;volume&quot;:&quot;81&quot;},&quot;isTemporary&quot;:false},{&quot;id&quot;:&quot;d73b174c-5da5-3dd5-935c-e6a043528179&quot;,&quot;itemData&quot;:{&quot;type&quot;:&quot;article-journal&quot;,&quot;id&quot;:&quot;d73b174c-5da5-3dd5-935c-e6a043528179&quot;,&quot;title&quot;:&quot;Understanding the functionality and manufacturing of nixtamalized maize products&quot;,&quot;author&quot;:[{&quot;family&quot;:&quot;Serna-Saldivar&quot;,&quot;given&quot;:&quot;Sergio O.&quot;,&quot;parse-names&quot;:false,&quot;dropping-particle&quot;:&quot;&quot;,&quot;non-dropping-particle&quot;:&quot;&quot;}],&quot;container-title&quot;:&quot;Journal of Cereal Science&quot;,&quot;container-title-short&quot;:&quot;J Cereal Sci&quot;,&quot;accessed&quot;:{&quot;date-parts&quot;:[[2023,2,24]]},&quot;DOI&quot;:&quot;10.1016/J.JCS.2021.103205&quot;,&quot;ISSN&quot;:&quot;0733-5210&quot;,&quot;issued&quot;:{&quot;date-parts&quot;:[[2021,5,1]]},&quot;page&quot;:&quot;103205&quot;,&quot;abstract&quot;:&quot;Maize kernels, lime and water are the fundamental materials for manufacturing nixtamalized foods. Processing wise, mature kernels are lime-cooked into nixtamal, then ground into a cohesive dough (masa) and finally processed into traditional and industrialized products, chiefly tortillas and chips. Tortillas are the most relevant food in Mexico and Latin American countries whereas chips the second most relevant savory snack worldwide. These are obtained from three major processes: traditional, industrial fresh masa and dry masa flour from regular and specialty types like blue, quality protein, high-oil, cacahuacintle and nutritionally-enhanced. Emerging technologies have been developed to cook masa and bake tortillas. Lime-cooking is varied according to kernel properties and controlled to optimize starch gelatinization, which influences nixtamal water uptake. Stone-grinding is critical because the attrition further gelatinizes starch affecting dough properties and is controlled to obtain the desired particle size distribution, which considerably differs between tortillas and snacks. Tortilla baking influences rollability and enhances color and flavor whereas frying of snacks the water-oil mass exchange inducing crispiness, color and flavor. This paper reviews the functionality of ingredients, physicochemical changes incurred during processing and the current state of nixtamalized processes for table tortillas and snacks produced from regular and specialty maize types.&quot;,&quot;publisher&quot;:&quot;Academic Press&quot;,&quot;volume&quot;:&quot;99&quot;},&quot;isTemporary&quot;:false}]},{&quot;citationID&quot;:&quot;MENDELEY_CITATION_b0cd2dac-ccc3-4b28-be37-cc21493c374c&quot;,&quot;properties&quot;:{&quot;noteIndex&quot;:0},&quot;isEdited&quot;:false,&quot;manualOverride&quot;:{&quot;isManuallyOverridden&quot;:false,&quot;citeprocText&quot;:&quot;(Feng et al., 2022; Liu et al., 2021; Montoya et al., 2020; Santillán‐fernández et al., 2021; Ying &amp;#38; Jin, 2022; Yuan &amp;#38; Sun, 2020)&quot;,&quot;manualOverrideText&quot;:&quot;&quot;},&quot;citationTag&quot;:&quot;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&quot;,&quot;citationItems&quot;:[{&quot;id&quot;:&quot;1952e05c-d993-3169-b9f7-e169e84c1f59&quot;,&quot;itemData&quot;:{&quot;type&quot;:&quot;article-journal&quot;,&quot;id&quot;:&quot;1952e05c-d993-3169-b9f7-e169e84c1f59&quot;,&quot;title&quot;:&quot;Shelf life in dough and corn-derived products: Bibliometric study | Vida útil en masas y productos derivados del maíz: Estudio bibliométrico&quot;,&quot;author&quot;:[{&quot;family&quot;:&quot;Montoya&quot;,&quot;given&quot;:&quot;L.E.H.&quot;,&quot;parse-names&quot;:false,&quot;dropping-particle&quot;:&quot;&quot;,&quot;non-dropping-particle&quot;:&quot;&quot;},{&quot;family&quot;:&quot;Iguarán&quot;,&quot;given&quot;:&quot;E.J.C.&quot;,&quot;parse-names&quot;:false,&quot;dropping-particle&quot;:&quot;&quot;,&quot;non-dropping-particle&quot;:&quot;&quot;},{&quot;family&quot;:&quot;Ríos&quot;,&quot;given&quot;:&quot;K.C.&quot;,&quot;parse-names&quot;:false,&quot;dropping-particle&quot;:&quot;&quot;,&quot;non-dropping-particle&quot;:&quot;&quot;}],&quot;container-title&quot;:&quot;Brazilian Journal of Food Technology&quot;,&quot;DOI&quot;:&quot;10.1590/1981-6723.02319&quot;,&quot;issued&quot;:{&quot;date-parts&quot;:[[2020]]},&quot;abstract&quot;:&quot;A Bibliometric study allows a retrospective analysis of the state of the art of the scientific productions of a thematic area of interest, enabling the levels of research progression, particularly focused on the determinations of frequency or actors interactions. The purpose of the present work was the bibliometric analysis of the scientific production on the corn dough shelf life and products derived from the corn. A descriptive and quantitative study of the scientific production contained in the collection of the Web of Science database was carried out, through the application of a search equation in the temporal period 2001 to 2017, using bibliometric indicators of production, visibility and impact, relationship and collaboration (H index); subsequently be organized in the tools of BibExcel and VOSviewer and interpreted by frequency analysis. As a result, a total of 68 records met the research equation criteria. The year of 2017 showed the highest frequency of publications, 14 documents; while in the 2009 presented the largest number of citations, 112 in total. The most representative authors and with the highest H index stands Constantine Tzia, among the main participating institutions the most outstanding were, Texas A&amp;M University, Jiangnan University, National Technical University of Athens, Iowa State University and Sonora University and the countrie with the greatest participation was the United States. It was realized that the principal journal for the dissemination of knowledge was the Journal of Food Science and technology-Mysore and the research area was Food Science and Technology. It is concluded that over the years the publications and citations on the subject have increased, the main shelf life studies related to corn dough and products have focused on the nixtamalization of maize, quality and safety of materials, raw and processed typical corn products and in the stability of corn in storage.&quot;,&quot;volume&quot;:&quot;23&quot;,&quot;container-title-short&quot;:&quot;&quot;},&quot;isTemporary&quot;:false},{&quot;id&quot;:&quot;786305c0-0fa7-3294-babe-c4ae06effe8a&quot;,&quot;itemData&quot;:{&quot;type&quot;:&quot;article-journal&quot;,&quot;id&quot;:&quot;786305c0-0fa7-3294-babe-c4ae06effe8a&quot;,&quot;title&quot;:&quot;Maize–soybean intercropping: A bibliometric analysis of 30 years of research publications&quot;,&quot;author&quot;:[{&quot;family&quot;:&quot;Feng&quot;,&quot;given&quot;:&quot;L.&quot;,&quot;parse-names&quot;:false,&quot;dropping-particle&quot;:&quot;&quot;,&quot;non-dropping-particle&quot;:&quot;&quot;},{&quot;family&quot;:&quot;Tang&quot;,&quot;given&quot;:&quot;H.&quot;,&quot;parse-names&quot;:false,&quot;dropping-particle&quot;:&quot;&quot;,&quot;non-dropping-particle&quot;:&quot;&quot;},{&quot;family&quot;:&quot;Pu&quot;,&quot;given&quot;:&quot;T.&quot;,&quot;parse-names&quot;:false,&quot;dropping-particle&quot;:&quot;&quot;,&quot;non-dropping-particle&quot;:&quot;&quot;},{&quot;family&quot;:&quot;Chen&quot;,&quot;given&quot;:&quot;G.&quot;,&quot;parse-names&quot;:false,&quot;dropping-particle&quot;:&quot;&quot;,&quot;non-dropping-particle&quot;:&quot;&quot;},{&quot;family&quot;:&quot;Liang&quot;,&quot;given&quot;:&quot;B.&quot;,&quot;parse-names&quot;:false,&quot;dropping-particle&quot;:&quot;&quot;,&quot;non-dropping-particle&quot;:&quot;&quot;},{&quot;family&quot;:&quot;Yang&quot;,&quot;given&quot;:&quot;W.&quot;,&quot;parse-names&quot;:false,&quot;dropping-particle&quot;:&quot;&quot;,&quot;non-dropping-particle&quot;:&quot;&quot;},{&quot;family&quot;:&quot;Wang&quot;,&quot;given&quot;:&quot;X.&quot;,&quot;parse-names&quot;:false,&quot;dropping-particle&quot;:&quot;&quot;,&quot;non-dropping-particle&quot;:&quot;&quot;}],&quot;container-title&quot;:&quot;Agronomy Journal&quot;,&quot;container-title-short&quot;:&quot;Agron J&quot;,&quot;DOI&quot;:&quot;10.1002/agj2.21186&quot;,&quot;issued&quot;:{&quot;date-parts&quot;:[[2022]]},&quot;page&quot;:&quot;3377-3388&quot;,&quot;abstract&quot;:&quot;Maize (Zea may L.)–soybean [Glycine max (L.) Merr.] intercropping is popular in many countries because of its high productivity. However, no studies have explored maize–soybean intercropping via bibliometric methods. Taking the Web of Science database, the visualization applications of CiteSpace and VOSviewer were used to visually analyze the literature related to research in the field of maize–soybean intercropping, with the aim of studying keyword hotspots and evolving trends, and analyzing the future research directions. The results showed that the annual number of publications on maize–soybean intercropping showed rapid growth from 2010 to 2021. The top three publishing countries were China, the United States, and India, and the top three institutions were Sichuan Agricultural University, the Ministry of Agriculture and Rural Affairs of China, and China Agricultural University. Th three most popular journals were Field Crops Research, Agronomy Journal, and Indian Journal of Agronomy. Agronomy, multidisciplinary agriculture and plant science were the most popular research categories. A keyword analysis indicated that “maize” was the most popular study area. Crop root coupling processes, biological nitrogen fixation, efficient utilization of resources, carbon sequestration and emission reduction, microbial communities, and interspecific relationships are the current hot research topics. This study review and analyzed the current research hotspots and future research trends to provide an important reference for scientists to better respond to food security issues.&quot;,&quot;issue&quot;:&quot;6&quot;,&quot;volume&quot;:&quot;114&quot;},&quot;isTemporary&quot;:false},{&quot;id&quot;:&quot;2718d4dc-9afb-3ee9-976a-b20b419eb911&quot;,&quot;itemData&quot;:{&quot;type&quot;:&quot;paper-conference&quot;,&quot;id&quot;:&quot;2718d4dc-9afb-3ee9-976a-b20b419eb911&quot;,&quot;title&quot;:&quot;Research situation and hot spot analysis of Maize Breeding in China based on literature measurement and patent layout&quot;,&quot;author&quot;:[{&quot;family&quot;:&quot;Ying&quot;,&quot;given&quot;:&quot;F.&quot;,&quot;parse-names&quot;:false,&quot;dropping-particle&quot;:&quot;&quot;,&quot;non-dropping-particle&quot;:&quot;&quot;},{&quot;family&quot;:&quot;Jin&quot;,&quot;given&quot;:&quot;D.&quot;,&quot;parse-names&quot;:false,&quot;dropping-particle&quot;:&quot;&quot;,&quot;non-dropping-particle&quot;:&quot;&quot;}],&quot;container-title&quot;:&quot;Proceedings of SPIE - The International Society for Optical Engineering&quot;,&quot;DOI&quot;:&quot;10.1117/12.2657098&quot;,&quot;ISBN&quot;:&quot;9781510657731&quot;,&quot;issued&quot;:{&quot;date-parts&quot;:[[2022]]},&quot;abstract&quot;:&quot;Focusing on the development trend of maize breeding technology, this paper uses the methods of bibliometric analysis, co-word network analysis, visual analysis and content analysis to retrieve the papers and patents in CNKI literature database and incopat patent database, uses Excel, network analysis integration software, visual analysis system to from the aspects of article load, high-frequency authors, research hotspots, core journals, patent layout, Carry out in-depth mining and visual analysis of research situation in this field, and prospects for the future research. The results show that the number of literatures on maize breeding technology has increased year by year since 1957, and researchers' attention to this field has gradually increased. Under the strategy of fighting a turnaround in the seed industry, it will continue to receive attention. Relevant research is mainly focused on crop disciplines, and the fund support obtained is relatively diversified, basic and applied basic research institutes account for the largest proportion, and more than 50% of the literature is mainly published in professional journals, Patent applications are mainly applied by scientific research institutions and enterprises, supplemented by colleges and universities. Research hotspots mainly focus on maize genetic breeding, biological breeding, waxy maize, sweet maize, breeding technology, disease resistance breeding. In the future, it will be a research hotspot in the aspects of ‘machine harvest + transgenic’, industrialization of biological breeding and digitization of maize production.&quot;,&quot;volume&quot;:&quot;12349&quot;,&quot;container-title-short&quot;:&quot;&quot;},&quot;isTemporary&quot;:false},{&quot;id&quot;:&quot;670fa76d-31b6-3991-b0af-4a90c595543e&quot;,&quot;itemData&quot;:{&quot;type&quot;:&quot;article-journal&quot;,&quot;id&quot;:&quot;670fa76d-31b6-3991-b0af-4a90c595543e&quot;,&quot;title&quot;:&quot;Spatial‐temporal evolution of scientific production about genetically modified maize&quot;,&quot;author&quot;:[{&quot;family&quot;:&quot;Santillán‐fernández&quot;,&quot;given&quot;:&quot;A.&quot;,&quot;parse-names&quot;:false,&quot;dropping-particle&quot;:&quot;&quot;,&quot;non-dropping-particle&quot;:&quot;&quot;},{&quot;family&quot;:&quot;Salinas‐moreno&quot;,&quot;given&quot;:&quot;Y.&quot;,&quot;parse-names&quot;:false,&quot;dropping-particle&quot;:&quot;&quot;,&quot;non-dropping-particle&quot;:&quot;&quot;},{&quot;family&quot;:&quot;Valdez‐lazalde&quot;,&quot;given&quot;:&quot;J.R.&quot;,&quot;parse-names&quot;:false,&quot;dropping-particle&quot;:&quot;&quot;,&quot;non-dropping-particle&quot;:&quot;&quot;},{&quot;family&quot;:&quot;Pereira‐lorenzo&quot;,&quot;given&quot;:&quot;S.&quot;,&quot;parse-names&quot;:false,&quot;dropping-particle&quot;:&quot;&quot;,&quot;non-dropping-particle&quot;:&quot;&quot;}],&quot;container-title&quot;:&quot;Agriculture (Switzerland)&quot;,&quot;DOI&quot;:&quot;10.3390/agriculture11030246&quot;,&quot;issued&quot;:{&quot;date-parts&quot;:[[2021]]},&quot;abstract&quot;:&quot;Maize is the grain cereal that is the basis of human and animal diets in Mexico and Latin America; it constitutes an essential crop for global food security. The objective of this study was to analyze the spatial–temporal evolution of scientific production on the theme of GMO maize, through a bibliometric analysis of the texts available in the main editorial houses (Elsevier, Scopus, and Springer), open access journal articles database (Conricyt, Scielo, Redalyc, Latindex, Claryvate Analyt-ics, Periodica, and DOAJ), and freely accessible web search engine Google Scholar, to determine the factors that influence the impact of the studies. From 1991 to 2019, 917 texts were found whose spatial– temporal evolution showed a linear growth that concentrated in Latin America (58.56%). The low impact (measured by the number of bibliographic citations) of scientific studies developed in countries of Latin America was related to their publication in journals edited in their own countries and in Span-ish, which restricts the constructive criticism of peer review. For the case of Mexico, a spatial discrep-ancy was also found between research centers and production areas, which limits the transference of technology; and no specialized author in theme of GMO maize was found; the researchers responded to “scientific trends” in agreement with the agrarian policies of the time.&quot;,&quot;issue&quot;:&quot;3&quot;,&quot;volume&quot;:&quot;11&quot;,&quot;container-title-short&quot;:&quot;&quot;},&quot;isTemporary&quot;:false},{&quot;id&quot;:&quot;0e9986ae-5677-35f2-9500-958bd779e439&quot;,&quot;itemData&quot;:{&quot;type&quot;:&quot;article-journal&quot;,&quot;id&quot;:&quot;0e9986ae-5677-35f2-9500-958bd779e439&quot;,&quot;title&quot;:&quot;Exploring the role of companies in scientific research: a case study of genetically modified maize&quot;,&quot;author&quot;:[{&quot;family&quot;:&quot;Liu&quot;,&quot;given&quot;:&quot;X.&quot;,&quot;parse-names&quot;:false,&quot;dropping-particle&quot;:&quot;&quot;,&quot;non-dropping-particle&quot;:&quot;&quot;},{&quot;family&quot;:&quot;Zhu&quot;,&quot;given&quot;:&quot;D.&quot;,&quot;parse-names&quot;:false,&quot;dropping-particle&quot;:&quot;&quot;,&quot;non-dropping-particle&quot;:&quot;&quot;},{&quot;family&quot;:&quot;Guo&quot;,&quot;given&quot;:&quot;Y.&quot;,&quot;parse-names&quot;:false,&quot;dropping-particle&quot;:&quot;&quot;,&quot;non-dropping-particle&quot;:&quot;&quot;}],&quot;container-title&quot;:&quot;Technology Analysis and Strategic Management&quot;,&quot;container-title-short&quot;:&quot;Technol Anal Strateg Manag&quot;,&quot;DOI&quot;:&quot;10.1080/09537325.2020.1814237&quot;,&quot;issued&quot;:{&quot;date-parts&quot;:[[2021]]},&quot;page&quot;:&quot;349-364&quot;,&quot;abstract&quot;:&quot;Technology is a key factor for the competitiveness of the world-leading companies. Collaborating with and funding other research organisations are effective and economical ways to improve their innovation performance. This study aims to investigate the roles of companies in scientific research, as an author and as a funder, and the inner links. Big companies in the agrobiotechnology sector have made great efforts to drive the development of genetically modified techniques. Genetically modified maize, as one of the commercialised genetically modified organisms, is selected as the case study. From an investigation of data available from the Web of Science database, we find that companies’ publications are important in terms of quality and quantity. Companies collaborate with various types of organisations, and build international funding networks. These publications involve in a wide range of emerging topics, and company-authored publications have higher citations. Implications for further research are discussed.&quot;,&quot;issue&quot;:&quot;4&quot;,&quot;volume&quot;:&quot;33&quot;},&quot;isTemporary&quot;:false},{&quot;id&quot;:&quot;e064e4ff-4dbb-3272-8016-c18fc6b432e3&quot;,&quot;itemData&quot;:{&quot;type&quot;:&quot;article-journal&quot;,&quot;id&quot;:&quot;e064e4ff-4dbb-3272-8016-c18fc6b432e3&quot;,&quot;title&quot;:&quot;Mapping the scientific research on maize or corn: A bibliometric analysis of top papers during 2008–2018&quot;,&quot;author&quot;:[{&quot;family&quot;:&quot;Yuan&quot;,&quot;given&quot;:&quot;B.-Z.&quot;,&quot;parse-names&quot;:false,&quot;dropping-particle&quot;:&quot;&quot;,&quot;non-dropping-particle&quot;:&quot;&quot;},{&quot;family&quot;:&quot;Sun&quot;,&quot;given&quot;:&quot;J.&quot;,&quot;parse-names&quot;:false,&quot;dropping-particle&quot;:&quot;&quot;,&quot;non-dropping-particle&quot;:&quot;&quot;}],&quot;container-title&quot;:&quot;Maydica&quot;,&quot;container-title-short&quot;:&quot;Maydica&quot;,&quot;issued&quot;:{&quot;date-parts&quot;:[[2020]]},&quot;page&quot;:&quot;1-9&quot;,&quot;abstract&quot;:&quot;Based on the Essential Science Indicators (ESI) database, this study analyzed 966 top papers of maize and corn research from 2008 to 2018, which include 964 highly cited papers and 15 hot papers in the field. Results showed that all papers written in English, were from 4,353 authors, 1,287 organizations and 84 countries/territories, listed in 290 core journals. Top 5 core journals with higher impact factor ranked as Plant Physiology, PNAS, Plant Cell, Food Chemistry and Bioresource Technology. Top six countries and regions were USA, Peoples R China, Germany, France, Australia, England. Top 5 organizations were Cornell Univ, Chinese Acad Sci, Univ Minnesota, Iowa State Univ, Univ Wisconsin. Based on the analysis of network map of VOSviewer, was highlighted cooperation for au-thors, organizations and countries or regions. The analysis of all keywords showed that maize or corn research was separated six clusters. In addition, this study demonstrates that there are more top papers come from journals with the higher IF and higher rank in WoS Category. So, authors can choose their ideal journal with a high impact factor or Q1 in Category to publish their papers in the English language related to their research field.&quot;,&quot;issue&quot;:&quot;2&quot;,&quot;volume&quot;:&quot;65&quot;},&quot;isTemporary&quot;:false}]},{&quot;citationID&quot;:&quot;MENDELEY_CITATION_7329eb1a-8047-40bf-8fd2-a8e0b7cc2ad5&quot;,&quot;properties&quot;:{&quot;noteIndex&quot;:0},&quot;isEdited&quot;:false,&quot;manualOverride&quot;:{&quot;isManuallyOverridden&quot;:false,&quot;citeprocText&quot;:&quot;(Fasogbon &amp;#38; Adebo, 2022)&quot;,&quot;manualOverrideText&quot;:&quot;&quot;},&quot;citationTag&quot;:&quot;MENDELEY_CITATION_v3_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&quot;,&quot;citationItems&quot;:[{&quot;id&quot;:&quot;2f1885cf-93ec-35b9-a933-0f2544047c19&quot;,&quot;itemData&quot;:{&quot;type&quot;:&quot;article-journal&quot;,&quot;id&quot;:&quot;2f1885cf-93ec-35b9-a933-0f2544047c19&quot;,&quot;title&quot;:&quot;A bibliometric analysis of 3D food printing research: A global and African perspective&quot;,&quot;author&quot;:[{&quot;family&quot;:&quot;Fasogbon&quot;,&quot;given&quot;:&quot;Beatrice Mofoluwaso&quot;,&quot;parse-names&quot;:false,&quot;dropping-particle&quot;:&quot;&quot;,&quot;non-dropping-particle&quot;:&quot;&quot;},{&quot;family&quot;:&quot;Adebo&quot;,&quot;given&quot;:&quot;Oluwafemi Ayodeji&quot;,&quot;parse-names&quot;:false,&quot;dropping-particle&quot;:&quot;&quot;,&quot;non-dropping-particle&quot;:&quot;&quot;}],&quot;container-title&quot;:&quot;Future Foods&quot;,&quot;accessed&quot;:{&quot;date-parts&quot;:[[2023,2,24]]},&quot;DOI&quot;:&quot;10.1016/J.FUFO.2022.100175&quot;,&quot;ISSN&quot;:&quot;2666-8335&quot;,&quot;issued&quot;:{&quot;date-parts&quot;:[[2022,12,1]]},&quot;page&quot;:&quot;100175&quot;,&quot;abstract&quot;:&quot;Three-dimensional (3D) food printing is one technology that can revolutionized food processing and product development due to its multiple advantages including the design of customized, personalized nutrition food design from available food material, among others. Research documents on 3D food printing came into the limelight in the year 2006, and have since exponentially increased, especially in developed countries. In this review, we collected and analysed scientific documents related to 3D food printing (3DFP). The collected data were analysed on VoSViewer 1.6.18 for annual publication trend, contributing authors, countries, institutions, funding agencies, journals and the relationship between these parameters. With a total of 800 documents which showed an increasing trend over the years, China was identified as the most productive country. In contrast, significantly much less studies emanated from Africa. As such, African institutions and scientists working on 3DFP need to collaborate with relevant researchers in institutions around the world to advance this processing technique, while relevant stakeholders also need to provide necessary funds needed.&quot;,&quot;publisher&quot;:&quot;Elsevier&quot;,&quot;volume&quot;:&quot;6&quot;,&quot;container-title-short&quot;:&quot;&quot;},&quot;isTemporary&quot;:false}]},{&quot;citationID&quot;:&quot;MENDELEY_CITATION_94598ab3-793c-4580-8a5d-4888122cfd73&quot;,&quot;properties&quot;:{&quot;noteIndex&quot;:0},&quot;isEdited&quot;:false,&quot;manualOverride&quot;:{&quot;isManuallyOverridden&quot;:false,&quot;citeprocText&quot;:&quot;(Pranckutė, 2021)&quot;,&quot;manualOverrideText&quot;:&quot;&quot;},&quot;citationTag&quot;:&quot;MENDELEY_CITATION_v3_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&quot;,&quot;citationItems&quot;:[{&quot;id&quot;:&quot;c083e19e-79be-3b9d-8eb3-09530b04d774&quot;,&quot;itemData&quot;:{&quot;type&quot;:&quot;article&quot;,&quot;id&quot;:&quot;c083e19e-79be-3b9d-8eb3-09530b04d774&quot;,&quot;title&quot;:&quot;Web of science (Wos) and scopus: The titans of bibliographic information in today’s academic world&quot;,&quot;author&quot;:[{&quot;family&quot;:&quot;Pranckutė&quot;,&quot;given&quot;:&quot;Raminta&quot;,&quot;parse-names&quot;:false,&quot;dropping-particle&quot;:&quot;&quot;,&quot;non-dropping-particle&quot;:&quot;&quot;}],&quot;container-title&quot;:&quot;Publications&quot;,&quot;DOI&quot;:&quot;10.3390/publications9010012&quot;,&quot;ISSN&quot;:&quot;23046775&quot;,&quot;issued&quot;:{&quot;date-parts&quot;:[[2021,3,1]]},&quot;abstract&quot;:&quot;Nowadays, the importance of bibliographic databases (DBs) has increased enormously, as they are the main providers of publication metadata and bibliometric indicators universally used both for research assessment practices and for performing daily tasks. Because the reliability of these tasks firstly depends on the data source, all users of the DBs should be able to choose the most suitable one. Web of Science (WoS) and Scopus are the two main bibliographic DBs. The comprehensive evaluation of the DBs’ coverage is practically impossible without extensive bibliometric analyses or literature reviews, but most DBs users do not have bibliometric competence and/or are not willing to invest additional time for such evaluations. Apart from that, the convenience of the DB’s interface, performance, provided impact indicators and additional tools may also influence the users’ choice. The main goal of this work is to provide all of the potential users with an all‐inclusive description of the two main bibliographic DBs by gathering the findings that are presented in the most recent literature and information provided by the owners of the DBs at one place. This overview should aid all stakeholders employing publication and citation data in selecting the most suitable DB.&quot;,&quot;publisher&quot;:&quot;MDPI AG&quot;,&quot;issue&quot;:&quot;1&quot;,&quot;volume&quot;:&quot;9&quot;,&quot;container-title-short&quot;:&quot;&quot;},&quot;isTemporary&quot;:false}]},{&quot;citationID&quot;:&quot;MENDELEY_CITATION_d2659363-25d9-49db-b312-3c31eaaf2fcd&quot;,&quot;properties&quot;:{&quot;noteIndex&quot;:0},&quot;isEdited&quot;:false,&quot;manualOverride&quot;:{&quot;isManuallyOverridden&quot;:false,&quot;citeprocText&quot;:&quot;(Page et al., 2021)&quot;,&quot;manualOverrideText&quot;:&quot;&quot;},&quot;citationTag&quot;:&quot;MENDELEY_CITATION_v3_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&quot;,&quot;citationItems&quot;:[{&quot;id&quot;:&quot;b4393a7d-0601-3014-936d-792395bf461e&quot;,&quot;itemData&quot;:{&quot;type&quot;:&quot;article-journal&quot;,&quot;id&quot;:&quot;b4393a7d-0601-3014-936d-792395bf461e&quot;,&quot;title&quot;:&quot;The PRISMA 2020 statement: an updated guideline for reporting systematic reviews&quot;,&quot;author&quot;:[{&quot;family&quot;:&quot;Page&quot;,&quot;given&quot;:&quot;Matthew J.&quot;,&quot;parse-names&quot;:false,&quot;dropping-particle&quot;:&quot;&quot;,&quot;non-dropping-particle&quot;:&quot;&quot;},{&quot;family&quot;:&quot;McKenzie&quot;,&quot;given&quot;:&quot;Joanne E.&quot;,&quot;parse-names&quot;:false,&quot;dropping-particle&quot;:&quot;&quot;,&quot;non-dropping-particle&quot;:&quot;&quot;},{&quot;family&quot;:&quot;Bossuyt&quot;,&quot;given&quot;:&quot;Patrick M.&quot;,&quot;parse-names&quot;:false,&quot;dropping-particle&quot;:&quot;&quot;,&quot;non-dropping-particle&quot;:&quot;&quot;},{&quot;family&quot;:&quot;Boutron&quot;,&quot;given&quot;:&quot;Isabelle&quot;,&quot;parse-names&quot;:false,&quot;dropping-particle&quot;:&quot;&quot;,&quot;non-dropping-particle&quot;:&quot;&quot;},{&quot;family&quot;:&quot;Hoffmann&quot;,&quot;given&quot;:&quot;Tammy C.&quot;,&quot;parse-names&quot;:false,&quot;dropping-particle&quot;:&quot;&quot;,&quot;non-dropping-particle&quot;:&quot;&quot;},{&quot;family&quot;:&quot;Mulrow&quot;,&quot;given&quot;:&quot;Cynthia D.&quot;,&quot;parse-names&quot;:false,&quot;dropping-particle&quot;:&quot;&quot;,&quot;non-dropping-particle&quot;:&quot;&quot;},{&quot;family&quot;:&quot;Shamseer&quot;,&quot;given&quot;:&quot;Larissa&quot;,&quot;parse-names&quot;:false,&quot;dropping-particle&quot;:&quot;&quot;,&quot;non-dropping-particle&quot;:&quot;&quot;},{&quot;family&quot;:&quot;Tetzlaff&quot;,&quot;given&quot;:&quot;Jennifer M.&quot;,&quot;parse-names&quot;:false,&quot;dropping-particle&quot;:&quot;&quot;,&quot;non-dropping-particle&quot;:&quot;&quot;},{&quot;family&quot;:&quot;Akl&quot;,&quot;given&quot;:&quot;Elie A.&quot;,&quot;parse-names&quot;:false,&quot;dropping-particle&quot;:&quot;&quot;,&quot;non-dropping-particle&quot;:&quot;&quot;},{&quot;family&quot;:&quot;Brennan&quot;,&quot;given&quot;:&quot;Sue E.&quot;,&quot;parse-names&quot;:false,&quot;dropping-particle&quot;:&quot;&quot;,&quot;non-dropping-particle&quot;:&quot;&quot;},{&quot;family&quot;:&quot;Chou&quot;,&quot;given&quot;:&quot;Roger&quot;,&quot;parse-names&quot;:false,&quot;dropping-particle&quot;:&quot;&quot;,&quot;non-dropping-particle&quot;:&quot;&quot;},{&quot;family&quot;:&quot;Glanville&quot;,&quot;given&quot;:&quot;Julie&quot;,&quot;parse-names&quot;:false,&quot;dropping-particle&quot;:&quot;&quot;,&quot;non-dropping-particle&quot;:&quot;&quot;},{&quot;family&quot;:&quot;Grimshaw&quot;,&quot;given&quot;:&quot;Jeremy M.&quot;,&quot;parse-names&quot;:false,&quot;dropping-particle&quot;:&quot;&quot;,&quot;non-dropping-particle&quot;:&quot;&quot;},{&quot;family&quot;:&quot;Hróbjartsson&quot;,&quot;given&quot;:&quot;Asbjørn&quot;,&quot;parse-names&quot;:false,&quot;dropping-particle&quot;:&quot;&quot;,&quot;non-dropping-particle&quot;:&quot;&quot;},{&quot;family&quot;:&quot;Lalu&quot;,&quot;given&quot;:&quot;Manoj M.&quot;,&quot;parse-names&quot;:false,&quot;dropping-particle&quot;:&quot;&quot;,&quot;non-dropping-particle&quot;:&quot;&quot;},{&quot;family&quot;:&quot;Li&quot;,&quot;given&quot;:&quot;Tianjing&quot;,&quot;parse-names&quot;:false,&quot;dropping-particle&quot;:&quot;&quot;,&quot;non-dropping-particle&quot;:&quot;&quot;},{&quot;family&quot;:&quot;Loder&quot;,&quot;given&quot;:&quot;Elizabeth W.&quot;,&quot;parse-names&quot;:false,&quot;dropping-particle&quot;:&quot;&quot;,&quot;non-dropping-particle&quot;:&quot;&quot;},{&quot;family&quot;:&quot;Mayo-Wilson&quot;,&quot;given&quot;:&quot;Evan&quot;,&quot;parse-names&quot;:false,&quot;dropping-particle&quot;:&quot;&quot;,&quot;non-dropping-particle&quot;:&quot;&quot;},{&quot;family&quot;:&quot;McDonald&quot;,&quot;given&quot;:&quot;Steve&quot;,&quot;parse-names&quot;:false,&quot;dropping-particle&quot;:&quot;&quot;,&quot;non-dropping-particle&quot;:&quot;&quot;},{&quot;family&quot;:&quot;McGuinness&quot;,&quot;given&quot;:&quot;Luke A.&quot;,&quot;parse-names&quot;:false,&quot;dropping-particle&quot;:&quot;&quot;,&quot;non-dropping-particle&quot;:&quot;&quot;},{&quot;family&quot;:&quot;Stewart&quot;,&quot;given&quot;:&quot;Lesley A.&quot;,&quot;parse-names&quot;:false,&quot;dropping-particle&quot;:&quot;&quot;,&quot;non-dropping-particle&quot;:&quot;&quot;},{&quot;family&quot;:&quot;Thomas&quot;,&quot;given&quot;:&quot;James&quot;,&quot;parse-names&quot;:false,&quot;dropping-particle&quot;:&quot;&quot;,&quot;non-dropping-particle&quot;:&quot;&quot;},{&quot;family&quot;:&quot;Tricco&quot;,&quot;given&quot;:&quot;Andrea C.&quot;,&quot;parse-names&quot;:false,&quot;dropping-particle&quot;:&quot;&quot;,&quot;non-dropping-particle&quot;:&quot;&quot;},{&quot;family&quot;:&quot;Welch&quot;,&quot;given&quot;:&quot;Vivian A.&quot;,&quot;parse-names&quot;:false,&quot;dropping-particle&quot;:&quot;&quot;,&quot;non-dropping-particle&quot;:&quot;&quot;},{&quot;family&quot;:&quot;Whiting&quot;,&quot;given&quot;:&quot;Penny&quot;,&quot;parse-names&quot;:false,&quot;dropping-particle&quot;:&quot;&quot;,&quot;non-dropping-particle&quot;:&quot;&quot;},{&quot;family&quot;:&quot;Moher&quot;,&quot;given&quot;:&quot;David&quot;,&quot;parse-names&quot;:false,&quot;dropping-particle&quot;:&quot;&quot;,&quot;non-dropping-particle&quot;:&quot;&quot;}],&quot;container-title&quot;:&quot;BMJ&quot;,&quot;accessed&quot;:{&quot;date-parts&quot;:[[2023,2,24]]},&quot;DOI&quot;:&quot;10.1136/BMJ.N71&quot;,&quot;ISSN&quot;:&quot;1756-1833&quot;,&quot;PMID&quot;:&quot;33782057&quot;,&quot;URL&quot;:&quot;https://www.bmj.com/content/372/bmj.n71&quot;,&quot;issued&quot;:{&quot;date-parts&quot;:[[2021,3,29]]},&quot;abstract&quot;:&quot;The Preferred Reporting Items for Systematic reviews and Meta-Analyses (PRISMA) statement, published in 2009, was designed to help systematic reviewers transparently report why the review was done, what the authors did, and what they found. Over the past decade, advances in systematic review methodology and terminology have necessitated an update to the guideline. The PRISMA 2020 statement replaces the 2009 statement and includes new reporting guidance that reflects advances in methods to identify, select, appraise, and synthesise studies. The structure and presentation of the items have been modified to facilitate implementation. In this article, we present the PRISMA 2020 27-item checklist, an expanded checklist that details reporting recommendations for each item, the PRISMA 2020 abstract checklist, and the revised flow diagrams for original and updated reviews.\n\nSystematic reviews serve many critical roles. They can provide syntheses of the state of knowledge in a field, from which future research priorities can be identified; they can address questions that otherwise could not be answered by individual studies; they can identify problems in primary research that should be rectified in future studies; and they can generate or evaluate theories about how or why phenomena occur. Systematic reviews therefore generate various types of knowledge for different users of reviews (such as patients, healthcare providers, researchers, and policy makers).12 To ensure a systematic review is valuable to users, authors should prepare a transparent, complete, and accurate account of why the review was done, what they did (such as how studies were identified and selected) and what they found (such as characteristics of contributing studies and results of meta-analyses). Up-to-date reporting guidance facilitates authors achieving this.3\n\nThe Preferred Reporting Items for Systematic reviews and Meta-Analyses (PRISMA) statement published in 2009 (hereafter referred to as PRISMA 2009)45678910 …&quot;,&quot;publisher&quot;:&quot;British Medical Journal Publishing Group&quot;,&quot;volume&quot;:&quot;372&quot;,&quot;container-title-short&quot;:&quot;&quot;},&quot;isTemporary&quot;:false}]},{&quot;citationID&quot;:&quot;MENDELEY_CITATION_778879b7-6cbb-4813-a88f-06cd7a51ee6c&quot;,&quot;properties&quot;:{&quot;noteIndex&quot;:0},&quot;isEdited&quot;:false,&quot;manualOverride&quot;:{&quot;isManuallyOverridden&quot;:false,&quot;citeprocText&quot;:&quot;(Jan van Eck &amp;#38; Waltman, 2023)&quot;,&quot;manualOverrideText&quot;:&quot;&quot;},&quot;citationTag&quot;:&quot;MENDELEY_CITATION_v3_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&quot;,&quot;citationItems&quot;:[{&quot;id&quot;:&quot;c2a9c46a-e0ee-3def-a167-c3c1ca7894ff&quot;,&quot;itemData&quot;:{&quot;type&quot;:&quot;report&quot;,&quot;id&quot;:&quot;c2a9c46a-e0ee-3def-a167-c3c1ca7894ff&quot;,&quot;title&quot;:&quot;VOSviewer Manual&quot;,&quot;author&quot;:[{&quot;family&quot;:&quot;Jan van Eck&quot;,&quot;given&quot;:&quot;Nees&quot;,&quot;parse-names&quot;:false,&quot;dropping-particle&quot;:&quot;&quot;,&quot;non-dropping-particle&quot;:&quot;&quot;},{&quot;family&quot;:&quot;Waltman&quot;,&quot;given&quot;:&quot;Ludo&quot;,&quot;parse-names&quot;:false,&quot;dropping-particle&quot;:&quot;&quot;,&quot;non-dropping-particle&quot;:&quot;&quot;}],&quot;issued&quot;:{&quot;date-parts&quot;:[[2023]]},&quot;container-title-short&quot;:&quot;&quot;},&quot;isTemporary&quot;:false}]},{&quot;citationID&quot;:&quot;MENDELEY_CITATION_d9066495-7f3d-438b-898a-ef7fe367e257&quot;,&quot;properties&quot;:{&quot;noteIndex&quot;:0},&quot;isEdited&quot;:false,&quot;manualOverride&quot;:{&quot;isManuallyOverridden&quot;:false,&quot;citeprocText&quot;:&quot;(van Eck &amp;#38; Waltman, 2010)&quot;,&quot;manualOverrideText&quot;:&quot;&quot;},&quot;citationTag&quot;:&quot;MENDELEY_CITATION_v3_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&quot;,&quot;citationItems&quot;:[{&quot;id&quot;:&quot;ec18785a-967f-3868-bdb7-67775850a985&quot;,&quot;itemData&quot;:{&quot;type&quot;:&quot;article-journal&quot;,&quot;id&quot;:&quot;ec18785a-967f-3868-bdb7-67775850a985&quot;,&quot;title&quot;:&quot;Software survey: VOSviewer, a computer program for bibliometric mapping&quot;,&quot;author&quot;:[{&quot;family&quot;:&quot;Eck&quot;,&quot;given&quot;:&quot;Nees Jan&quot;,&quot;parse-names&quot;:false,&quot;dropping-particle&quot;:&quot;&quot;,&quot;non-dropping-particle&quot;:&quot;van&quot;},{&quot;family&quot;:&quot;Waltman&quot;,&quot;given&quot;:&quot;Ludo&quot;,&quot;parse-names&quot;:false,&quot;dropping-particle&quot;:&quot;&quot;,&quot;non-dropping-particle&quot;:&quot;&quot;}],&quot;container-title&quot;:&quot;Scientometrics&quot;,&quot;container-title-short&quot;:&quot;Scientometrics&quot;,&quot;accessed&quot;:{&quot;date-parts&quot;:[[2023,2,24]]},&quot;DOI&quot;:&quot;10.1007/S11192-009-0146-3/FIGURES/7&quot;,&quot;ISSN&quot;:&quot;01389130&quot;,&quot;PMID&quot;:&quot;20585380&quot;,&quot;URL&quot;:&quot;https://link.springer.com/article/10.1007/s11192-009-0146-3&quot;,&quot;issued&quot;:{&quot;date-parts&quot;:[[2010,12,31]]},&quot;page&quot;:&quot;523-538&quot;,&quot;abstract&quot;:&quot;We present VOSviewer, a freely available computer program that we have developed for constructing and viewing bibliometric maps. Unlike most computer programs that are used for bibliometric mapping, VOSviewer pays special attention to the graphical representation of bibliometric maps. The functionality of VOSviewer is especially useful for displaying large bibliometric maps in an easy-to-interpret way. The paper consists of three parts. In the first part, an overview of VOSviewer's functionality for displaying bibliometric maps is provided. In the second part, the technical implementation of specific parts of the program is discussed. Finally, in the third part, VOSviewer's ability to handle large maps is demonstrated by using the program to construct and display a co-citation map of 5,000 major scientific journals. © 2009 The Author(s).&quot;,&quot;publisher&quot;:&quot;Springer Netherlands&quot;,&quot;issue&quot;:&quot;2&quot;,&quot;volume&quot;:&quot;84&quot;},&quot;isTemporary&quot;:false}]},{&quot;citationID&quot;:&quot;MENDELEY_CITATION_325c326d-ee08-4e19-9f3e-6b414354eef4&quot;,&quot;properties&quot;:{&quot;noteIndex&quot;:0},&quot;isEdited&quot;:false,&quot;manualOverride&quot;:{&quot;isManuallyOverridden&quot;:false,&quot;citeprocText&quot;:&quot;(Donthu et al., 2021)&quot;,&quot;manualOverrideText&quot;:&quot;&quot;},&quot;citationTag&quot;:&quot;MENDELEY_CITATION_v3_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&quot;,&quot;citationItems&quot;:[{&quot;id&quot;:&quot;63e6ab1a-f043-3ce7-ab24-ede3eb86671b&quot;,&quot;itemData&quot;:{&quot;type&quot;:&quot;article-journal&quot;,&quot;id&quot;:&quot;63e6ab1a-f043-3ce7-ab24-ede3eb86671b&quot;,&quot;title&quot;:&quot;How to conduct a bibliometric analysis: An overview and guidelines&quot;,&quot;author&quot;:[{&quot;family&quot;:&quot;Donthu&quot;,&quot;given&quot;:&quot;Naveen&quot;,&quot;parse-names&quot;:false,&quot;dropping-particle&quot;:&quot;&quot;,&quot;non-dropping-particle&quot;:&quot;&quot;},{&quot;family&quot;:&quot;Kumar&quot;,&quot;given&quot;:&quot;Satish&quot;,&quot;parse-names&quot;:false,&quot;dropping-particle&quot;:&quot;&quot;,&quot;non-dropping-particle&quot;:&quot;&quot;},{&quot;family&quot;:&quot;Mukherjee&quot;,&quot;given&quot;:&quot;Debmalya&quot;,&quot;parse-names&quot;:false,&quot;dropping-particle&quot;:&quot;&quot;,&quot;non-dropping-particle&quot;:&quot;&quot;},{&quot;family&quot;:&quot;Pandey&quot;,&quot;given&quot;:&quot;Nitesh&quot;,&quot;parse-names&quot;:false,&quot;dropping-particle&quot;:&quot;&quot;,&quot;non-dropping-particle&quot;:&quot;&quot;},{&quot;family&quot;:&quot;Lim&quot;,&quot;given&quot;:&quot;Weng Marc&quot;,&quot;parse-names&quot;:false,&quot;dropping-particle&quot;:&quot;&quot;,&quot;non-dropping-particle&quot;:&quot;&quot;}],&quot;container-title&quot;:&quot;Journal of Business Research&quot;,&quot;container-title-short&quot;:&quot;J Bus Res&quot;,&quot;DOI&quot;:&quot;10.1016/j.jbusres.2021.04.070&quot;,&quot;ISSN&quot;:&quot;01482963&quot;,&quot;issued&quot;:{&quot;date-parts&quot;:[[2021,9,1]]},&quot;page&quot;:&quot;285-296&quot;,&quot;abstract&quot;:&quot;Bibliometric analysis is a popular and rigorous method for exploring and analyzing large volumes of scientific data. It enables us to unpack the evolutionary nuances of a specific field, while shedding light on the emerging areas in that field. Yet, its application in business research is relatively new, and in many instances, underdeveloped. Accordingly, we endeavor to present an overview of the bibliometric methodology, with a particular focus on its different techniques, while offering step-by-step guidelines that can be relied upon to rigorously perform bibliometric analysis with confidence. To this end, we also shed light on when and how bibliometric analysis should be used vis-à-vis other similar techniques such as meta-analysis and systematic literature reviews. As a whole, this paper should be a useful resource for gaining insights on the available techniques and procedures for carrying out studies using bibliometric analysis.&quot;,&quot;publisher&quot;:&quot;Elsevier Inc.&quot;,&quot;volume&quot;:&quot;133&quot;},&quot;isTemporary&quot;:false}]},{&quot;citationID&quot;:&quot;MENDELEY_CITATION_92358947-283b-4494-be6f-634b9f336297&quot;,&quot;properties&quot;:{&quot;noteIndex&quot;:0},&quot;isEdited&quot;:false,&quot;manualOverride&quot;:{&quot;isManuallyOverridden&quot;:false,&quot;citeprocText&quot;:&quot;(Zaib et al., 2022)&quot;,&quot;manualOverrideText&quot;:&quot;&quot;},&quot;citationTag&quot;:&quot;MENDELEY_CITATION_v3_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&quot;,&quot;citationItems&quot;:[{&quot;id&quot;:&quot;6da33979-d722-30f6-8b0d-daaa16aa2e4b&quot;,&quot;itemData&quot;:{&quot;type&quot;:&quot;article-journal&quot;,&quot;id&quot;:&quot;6da33979-d722-30f6-8b0d-daaa16aa2e4b&quot;,&quot;title&quot;:&quot;Global network mapping research landscape and trends of the endogenous retroviruses: a look through bibliometric analysis&quot;,&quot;author&quot;:[{&quot;family&quot;:&quot;Zaib&quot;,&quot;given&quot;:&quot;Gul&quot;,&quot;parse-names&quot;:false,&quot;dropping-particle&quot;:&quot;&quot;,&quot;non-dropping-particle&quot;:&quot;&quot;},{&quot;family&quot;:&quot;Cui&quot;,&quot;given&quot;:&quot;Hengmi&quot;,&quot;parse-names&quot;:false,&quot;dropping-particle&quot;:&quot;&quot;,&quot;non-dropping-particle&quot;:&quot;&quot;},{&quot;family&quot;:&quot;Hu&quot;,&quot;given&quot;:&quot;Xuming&quot;,&quot;parse-names&quot;:false,&quot;dropping-particle&quot;:&quot;&quot;,&quot;non-dropping-particle&quot;:&quot;&quot;}],&quot;container-title&quot;:&quot;Rendiconti Lincei&quot;,&quot;DOI&quot;:&quot;10.1007/s12210-022-01088-3&quot;,&quot;ISSN&quot;:&quot;17200776&quot;,&quot;issued&quot;:{&quot;date-parts&quot;:[[2022,9,1]]},&quot;page&quot;:&quot;663-672&quot;,&quot;abstract&quot;:&quot;Endogenous retrovirus (ERV) research amalgamates host-retroviral coevolutionary, phylogenomic, infection, immunity, and cellular studies in various hosts ranging from fish to humans. Henceforth, a bibliometric analysis of these publications may aid in the identification of trends in ERV research. It was the foremost bibliographic study, with the key aim to conduct the bibliometric network analysis (e.g. co-authorship, co-occurrence, citation, bibliographic coupling, and co-citation analysis) to find the most prolific authors, organizations, and countries in ERV research, based on the mapping of bibliographic data. Second, the mapping based on text data comprised to chalk out the research trend over the time. The global literature about endogenous retroviruses published between 1985 and Sep 2021 was searched in the Web of Science (Core Collection) database using the “ENDOGENOUS RETROVIRUS” keyword. The bibliometric analysis of this dataset was carried out using VOSviewer version 1.6.17. According to findings, English was the de facto language of these publications, and 2157 were original articles. Among 2939 published documents, “endogenous retrovirus” was the most frequent keyword. Moreover, it revealed the United States as a core contributor to studies on the ERV. The Journal of Virology published a substantial amount of manuscripts in ERV. Robert Koch Institute and Harvard University were leading organizations for research in this field. The application of ERV research from China could be the research hotspot to follow in the coming years. Current bibliometric analysis provides a comprehensive picture of ERV research progress and has highlighted the contribution of different stakeholders.&quot;,&quot;publisher&quot;:&quot;Springer Science and Business Media Deutschland GmbH&quot;,&quot;issue&quot;:&quot;3&quot;,&quot;volume&quot;:&quot;33&quot;,&quot;container-title-short&quot;:&quot;&quot;},&quot;isTemporary&quot;:false}]},{&quot;citationID&quot;:&quot;MENDELEY_CITATION_5b3a2e10-bd7b-49d6-9a96-c4889bd71fa4&quot;,&quot;properties&quot;:{&quot;noteIndex&quot;:0},&quot;isEdited&quot;:false,&quot;manualOverride&quot;:{&quot;isManuallyOverridden&quot;:true,&quot;citeprocText&quot;:&quot;(Nuss &amp;#38; Tanumihardjo, 2010b)&quot;,&quot;manualOverrideText&quot;:&quot;Nuss &amp; Tanumihardjo, 2010&quot;},&quot;citationTag&quot;:&quot;MENDELEY_CITATION_v3_eyJjaXRhdGlvbklEIjoiTUVOREVMRVlfQ0lUQVRJT05fNWIzYTJlMTAtYmQ3Yi00OWQ2LTlhOTYtYzQ4ODliZDcxZmE0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quot;,&quot;citationItems&quot;:[{&quot;id&quot;:&quot;40f57ebd-c7ef-3eae-840d-301cc4011d1b&quot;,&quot;itemData&quot;:{&quot;type&quot;:&quot;article-journal&quot;,&quot;id&quot;:&quot;40f57ebd-c7ef-3eae-840d-301cc4011d1b&quot;,&quot;title&quot;:&quot;Maize: A Paramount Staple Crop in the Context of Global Nutrition&quot;,&quot;author&quot;:[{&quot;family&quot;:&quot;Nuss&quot;,&quot;given&quot;:&quot;Emily T&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j.1541-4337.2010.00117.x&quot;,&quot;ISSN&quot;:&quot;1541-4337&quot;,&quot;issued&quot;:{&quot;date-parts&quot;:[[2010,7]]},&quot;publisher-place&quot;:&quot;111 RIVER ST, HOBOKEN 07030-5774, NJ USA&quot;,&quot;page&quot;:&quot;417-436&quot;,&quot;language&quot;:&quot;English&quot;,&quot;abstract&quot;:&quot;The maize plant (Zea mays), characterized by an erect green stalk, is\none of the 3 great grain crops of the world. Its kernels, like other\nseeds, are storage organs that contain essential components for plant\ngrowth and reproduction. Many of these kernel constituents, including\nstarch, protein, and some micronutrients, are also required for human\nhealth. For this reason, and others, maize has become highly integrated\ninto global agriculture, human diet, and cultural traditions. The\nnutritional quality and integrity of maize kernels are influenced by\nmany factors including genetic background, environment, and kernel\nprocessing. Cooking procedures, including nixtamalization and\nfermentation, can increase accessibility of micronutrients such as\nniacin. However, man cannot live on maize alone. For one-third of the\nworld's population, namely in sub-Saharan Africa, Southeast Asia, and\nLatin America, humans subsist on maize as a staple food but malnutrition\npervades. Strategies to further improve kernel macronutrient and\nmicronutrient quality and quantities are under intense investigation.\nThe 2 most common routes to enhance grain nutritional value are\nexogenous and endogenous fortification. Although exogenous\nfortification, such as addition of multivitamin premixes to maize flour,\nhas been successful, endogenous fortification, also known as\n``biofortification,'' may provide a more sustainable and practical\nsolution for chronically undernourished communities. Recent\naccomplishments, such as low-phytate, high-lysine, and multivitamin\nmaize varieties, have been created using novel genetic and agronomic\napproaches. Investigational studies related to biofortified maize are\ncurrently underway to determine nutrient absorption and efficacy related\nto human health improvement.&quot;,&quot;publisher&quot;:&quot;WILEY&quot;,&quot;issue&quot;:&quot;4&quot;,&quot;volume&quot;:&quot;9&quot;},&quot;isTemporary&quot;:false}]},{&quot;citationID&quot;:&quot;MENDELEY_CITATION_83e0976b-fc0e-4fd4-b5da-c599f4902934&quot;,&quot;properties&quot;:{&quot;noteIndex&quot;:0},&quot;isEdited&quot;:false,&quot;manualOverride&quot;:{&quot;isManuallyOverridden&quot;:true,&quot;citeprocText&quot;:&quot;(Flores-Morales et al., 2012)&quot;,&quot;manualOverrideText&quot;:&quot;Flores-Morales et al., 2012&quot;},&quot;citationTag&quot;:&quot;MENDELEY_CITATION_v3_eyJjaXRhdGlvbklEIjoiTUVOREVMRVlfQ0lUQVRJT05fODNlMDk3NmItZmMwZS00ZmQ0LWI1ZGEtYzU5OWY0OTAyOTM0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quot;,&quot;citationItems&quot;:[{&quot;id&quot;:&quot;a1b6148d-8393-3e6f-a664-c2bd6c3597fb&quot;,&quot;itemData&quot;:{&quot;type&quot;:&quot;article-journal&quot;,&quot;id&quot;:&quot;a1b6148d-8393-3e6f-a664-c2bd6c3597fb&quot;,&quot;title&quot;:&quot;Determination of the structural changes by FT-IR, Raman, and CP/MAS 13C NMR spectroscopy on retrograded starch of maize tortillas&quot;,&quot;author&quot;:[{&quot;family&quot;:&quot;Flores-Morales&quot;,&quot;given&quot;:&quot;A&quot;,&quot;parse-names&quot;:false,&quot;dropping-particle&quot;:&quot;&quot;,&quot;non-dropping-particle&quot;:&quot;&quot;},{&quot;family&quot;:&quot;Jiménez-Estrada&quot;,&quot;given&quot;:&quot;M&quot;,&quot;parse-names&quot;:false,&quot;dropping-particle&quot;:&quot;&quot;,&quot;non-dropping-particle&quot;:&quot;&quot;},{&quot;family&quot;:&quot;Mora-Escobedo&quot;,&quot;given&quot;:&quot;R&quot;,&quot;parse-names&quot;:false,&quot;dropping-particle&quot;:&quot;&quot;,&quot;non-dropping-particle&quot;:&quot;&quot;}],&quot;container-title&quot;:&quot;Carbohydrate Polymers&quot;,&quot;container-title-short&quot;:&quot;Carbohydr Polym&quot;,&quot;DOI&quot;:&quot;10.1016/j.carbpol.2011.07.011&quot;,&quot;ISSN&quot;:&quot;01448617 (ISSN)&quot;,&quot;URL&quot;:&quot;https://www.scopus.com/inward/record.uri?eid=2-s2.0-80054772007&amp;doi=10.1016%2fj.carbpol.2011.07.011&amp;partnerID=40&amp;md5=64ff43db3578fcebce7dbc855f67df14&quot;,&quot;issued&quot;:{&quot;date-parts&quot;:[[2012]]},&quot;page&quot;:&quot;61-68&quot;,&quot;language&quot;:&quot;English&quot;,&quot;abstract&quot;:&quot;The nixtamalization, production and storage of tortillas in refrigeration cause several changes on the starch structure, resulting in an increased crystallinity and therefore a higher content of resistant starch. The IR analysis for resistant starch (RS) showed a band at 1047 cm-1 associated to the retrogradation process; this band was due to the weakening of the intermolecular H-bonds. These associated together to form ordered regions. The Raman analysis shows a characteristic band at 856 cm-1 corresponding to C-C skeletal modes of glucose of α-1,4 glycosidic linkage starches, and a band at 480 cm-1 attributed to skeletal vibrations of the pyranose ring in the glucose unit of starches. These changes may be related to the polymerization degree of the starch molecules, as well as to the retrogradation of amylose and amylopectin. The spectrum of 13C CP-MAS/NMR for RS3 supports the results obtained by IR and Raman. Lipidic and proteic groups were observed which may be in the form of complexes with amylose. One can proclaim that the existence of the salt form is induced and stabilized by the interactions dominating the V amylose structure in the solid state. © 2011 Elsevier Ltd. All Rights Reserved.&quot;,&quot;publisher&quot;:&quot;Elsevier Ltd&quot;,&quot;issue&quot;:&quot;1&quot;,&quot;volume&quot;:&quot;87&quot;},&quot;isTemporary&quot;:false}]},{&quot;citationID&quot;:&quot;MENDELEY_CITATION_60f8d57e-2cce-4f7c-9e7e-9f8bad0642f1&quot;,&quot;properties&quot;:{&quot;noteIndex&quot;:0},&quot;isEdited&quot;:false,&quot;manualOverride&quot;:{&quot;isManuallyOverridden&quot;:true,&quot;citeprocText&quot;:&quot;(Neme &amp;#38; Mohammed, 2017a)&quot;,&quot;manualOverrideText&quot;:&quot;Neme &amp; Mohammed, 2017&quot;},&quot;citationTag&quot;:&quot;MENDELEY_CITATION_v3_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&quot;,&quot;citationItems&quot;:[{&quot;id&quot;:&quot;4a9feede-ef91-3295-88c3-14f564ea3e30&quot;,&quot;itemData&quot;:{&quot;type&quot;:&quot;article-journal&quot;,&quot;id&quot;:&quot;4a9feede-ef91-3295-88c3-14f564ea3e30&quot;,&quot;title&quot;:&quot;Mycotoxin occurrence in grains and the role of postharvest management as a mitigation strategies. A review&quot;,&quot;author&quot;:[{&quot;family&quot;:&quot;Neme&quot;,&quot;given&quot;:&quot;K&quot;,&quot;parse-names&quot;:false,&quot;dropping-particle&quot;:&quot;&quot;,&quot;non-dropping-particle&quot;:&quot;&quot;},{&quot;family&quot;:&quot;Mohammed&quot;,&quot;given&quot;:&quot;A&quot;,&quot;parse-names&quot;:false,&quot;dropping-particle&quot;:&quot;&quot;,&quot;non-dropping-particle&quot;:&quot;&quot;}],&quot;container-title&quot;:&quot;Food Control&quot;,&quot;container-title-short&quot;:&quot;Food Control&quot;,&quot;DOI&quot;:&quot;10.1016/j.foodcont.2017.03.012&quot;,&quot;ISSN&quot;:&quot;09567135 (ISSN)&quot;,&quot;URL&quot;:&quot;https://www.scopus.com/inward/record.uri?eid=2-s2.0-85015377226&amp;doi=10.1016%2fj.foodcont.2017.03.012&amp;partnerID=40&amp;md5=cad51f86742b3afa337e88b384d96a00&quot;,&quot;issued&quot;:{&quot;date-parts&quot;:[[2017]]},&quot;page&quot;:&quot;412-425&quot;,&quot;language&quot;:&quot;English&quot;,&quot;abstract&quot;:&quot;Mycotoxins are poisonous compounds produced by certain species of fungi found in contaminated grain. There are five major groups of mycotoxins which can occur in grains: Aflatoxin, fumonisin, deoxynivalenol (DON), ochratoxin (OT), and zearalenone (ZEN). Their occurrence may start in the field, harvesting, handling, storage, and processing. DON, ZEN, and fumonisins may start to cause the grains at the field/or pre-harvest while aflatoxin and OT are mostly occurring during storage due to improper postharvest handling. Most of the grains susceptible to mycotoxins such as maize, peanut/groundnut, sorghum, millet, wheat, and rice were reviewed. The main postharvest factors for the cause of grain mycotoxin contamination are mechanical injury, insect infestation, time of harvesting, drying method, types of storage structure and conditions, handling and processing. Temperature, moisture and humidity are the main factors for the growth and development of mycotoxins. Developing countries especially African are more vulnerable for the causes due to lack of well-established infrastructures, regulations, and standards. Postharvest mitigation strategies are an important and cost-effective method to control the cause. The core grain postharvest interventions used as mitigating strategies of mycotoxin includes rapid and proper drying, postharvest insect control, proper transportation and packaging, good storage conditions, use of natural and chemical agents and irradiation. Grain processing such as sorting, cleaning, milling, fermentation, baking, roasting, flaking, nixtamalization and extrusion cooking are also reported to reduce mycotoxin concentration. In general, system approach to good manufacturing practice and HACCP based implementation are important to mitigate mycotoxins in grains. © 2017 Elsevier Ltd&quot;,&quot;publisher&quot;:&quot;Elsevier Ltd&quot;,&quot;volume&quot;:&quot;78&quot;},&quot;isTemporary&quot;:false}]},{&quot;citationID&quot;:&quot;MENDELEY_CITATION_3a6de68e-8103-4e9a-8c99-5614c8b6e08e&quot;,&quot;properties&quot;:{&quot;noteIndex&quot;:0},&quot;isEdited&quot;:false,&quot;manualOverride&quot;:{&quot;isManuallyOverridden&quot;:true,&quot;citeprocText&quot;:&quot;(Nuss &amp;#38; Tanumihardjo, 2010b)&quot;,&quot;manualOverrideText&quot;:&quot;Nuss &amp; Tanumihardjo, 2010&quot;},&quot;citationTag&quot;:&quot;MENDELEY_CITATION_v3_eyJjaXRhdGlvbklEIjoiTUVOREVMRVlfQ0lUQVRJT05fM2E2ZGU2OGUtODEwMy00ZTlhLThjOTktNTYxNGM4YjZlMDhl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quot;,&quot;citationItems&quot;:[{&quot;id&quot;:&quot;40f57ebd-c7ef-3eae-840d-301cc4011d1b&quot;,&quot;itemData&quot;:{&quot;type&quot;:&quot;article-journal&quot;,&quot;id&quot;:&quot;40f57ebd-c7ef-3eae-840d-301cc4011d1b&quot;,&quot;title&quot;:&quot;Maize: A Paramount Staple Crop in the Context of Global Nutrition&quot;,&quot;author&quot;:[{&quot;family&quot;:&quot;Nuss&quot;,&quot;given&quot;:&quot;Emily T&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j.1541-4337.2010.00117.x&quot;,&quot;ISSN&quot;:&quot;1541-4337&quot;,&quot;issued&quot;:{&quot;date-parts&quot;:[[2010,7]]},&quot;publisher-place&quot;:&quot;111 RIVER ST, HOBOKEN 07030-5774, NJ USA&quot;,&quot;page&quot;:&quot;417-436&quot;,&quot;language&quot;:&quot;English&quot;,&quot;abstract&quot;:&quot;The maize plant (Zea mays), characterized by an erect green stalk, is\none of the 3 great grain crops of the world. Its kernels, like other\nseeds, are storage organs that contain essential components for plant\ngrowth and reproduction. Many of these kernel constituents, including\nstarch, protein, and some micronutrients, are also required for human\nhealth. For this reason, and others, maize has become highly integrated\ninto global agriculture, human diet, and cultural traditions. The\nnutritional quality and integrity of maize kernels are influenced by\nmany factors including genetic background, environment, and kernel\nprocessing. Cooking procedures, including nixtamalization and\nfermentation, can increase accessibility of micronutrients such as\nniacin. However, man cannot live on maize alone. For one-third of the\nworld's population, namely in sub-Saharan Africa, Southeast Asia, and\nLatin America, humans subsist on maize as a staple food but malnutrition\npervades. Strategies to further improve kernel macronutrient and\nmicronutrient quality and quantities are under intense investigation.\nThe 2 most common routes to enhance grain nutritional value are\nexogenous and endogenous fortification. Although exogenous\nfortification, such as addition of multivitamin premixes to maize flour,\nhas been successful, endogenous fortification, also known as\n``biofortification,'' may provide a more sustainable and practical\nsolution for chronically undernourished communities. Recent\naccomplishments, such as low-phytate, high-lysine, and multivitamin\nmaize varieties, have been created using novel genetic and agronomic\napproaches. Investigational studies related to biofortified maize are\ncurrently underway to determine nutrient absorption and efficacy related\nto human health improvement.&quot;,&quot;publisher&quot;:&quot;WILEY&quot;,&quot;issue&quot;:&quot;4&quot;,&quot;volume&quot;:&quot;9&quot;},&quot;isTemporary&quot;:false}]},{&quot;citationID&quot;:&quot;MENDELEY_CITATION_87621752-b762-42ca-9a02-ceb4c0cc32ed&quot;,&quot;properties&quot;:{&quot;noteIndex&quot;:0},&quot;isEdited&quot;:false,&quot;manualOverride&quot;:{&quot;isManuallyOverridden&quot;:true,&quot;citeprocText&quot;:&quot;(Flores-Morales et al., 2012)&quot;,&quot;manualOverrideText&quot;:&quot;Flores-Morales et al., 2012&quot;},&quot;citationTag&quot;:&quot;MENDELEY_CITATION_v3_eyJjaXRhdGlvbklEIjoiTUVOREVMRVlfQ0lUQVRJT05fODc2MjE3NTItYjc2Mi00MmNhLTlhMDItY2ViNGMwY2MzMmVk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quot;,&quot;citationItems&quot;:[{&quot;id&quot;:&quot;a1b6148d-8393-3e6f-a664-c2bd6c3597fb&quot;,&quot;itemData&quot;:{&quot;type&quot;:&quot;article-journal&quot;,&quot;id&quot;:&quot;a1b6148d-8393-3e6f-a664-c2bd6c3597fb&quot;,&quot;title&quot;:&quot;Determination of the structural changes by FT-IR, Raman, and CP/MAS 13C NMR spectroscopy on retrograded starch of maize tortillas&quot;,&quot;author&quot;:[{&quot;family&quot;:&quot;Flores-Morales&quot;,&quot;given&quot;:&quot;A&quot;,&quot;parse-names&quot;:false,&quot;dropping-particle&quot;:&quot;&quot;,&quot;non-dropping-particle&quot;:&quot;&quot;},{&quot;family&quot;:&quot;Jiménez-Estrada&quot;,&quot;given&quot;:&quot;M&quot;,&quot;parse-names&quot;:false,&quot;dropping-particle&quot;:&quot;&quot;,&quot;non-dropping-particle&quot;:&quot;&quot;},{&quot;family&quot;:&quot;Mora-Escobedo&quot;,&quot;given&quot;:&quot;R&quot;,&quot;parse-names&quot;:false,&quot;dropping-particle&quot;:&quot;&quot;,&quot;non-dropping-particle&quot;:&quot;&quot;}],&quot;container-title&quot;:&quot;Carbohydrate Polymers&quot;,&quot;container-title-short&quot;:&quot;Carbohydr Polym&quot;,&quot;DOI&quot;:&quot;10.1016/j.carbpol.2011.07.011&quot;,&quot;ISSN&quot;:&quot;01448617 (ISSN)&quot;,&quot;URL&quot;:&quot;https://www.scopus.com/inward/record.uri?eid=2-s2.0-80054772007&amp;doi=10.1016%2fj.carbpol.2011.07.011&amp;partnerID=40&amp;md5=64ff43db3578fcebce7dbc855f67df14&quot;,&quot;issued&quot;:{&quot;date-parts&quot;:[[2012]]},&quot;page&quot;:&quot;61-68&quot;,&quot;language&quot;:&quot;English&quot;,&quot;abstract&quot;:&quot;The nixtamalization, production and storage of tortillas in refrigeration cause several changes on the starch structure, resulting in an increased crystallinity and therefore a higher content of resistant starch. The IR analysis for resistant starch (RS) showed a band at 1047 cm-1 associated to the retrogradation process; this band was due to the weakening of the intermolecular H-bonds. These associated together to form ordered regions. The Raman analysis shows a characteristic band at 856 cm-1 corresponding to C-C skeletal modes of glucose of α-1,4 glycosidic linkage starches, and a band at 480 cm-1 attributed to skeletal vibrations of the pyranose ring in the glucose unit of starches. These changes may be related to the polymerization degree of the starch molecules, as well as to the retrogradation of amylose and amylopectin. The spectrum of 13C CP-MAS/NMR for RS3 supports the results obtained by IR and Raman. Lipidic and proteic groups were observed which may be in the form of complexes with amylose. One can proclaim that the existence of the salt form is induced and stabilized by the interactions dominating the V amylose structure in the solid state. © 2011 Elsevier Ltd. All Rights Reserved.&quot;,&quot;publisher&quot;:&quot;Elsevier Ltd&quot;,&quot;issue&quot;:&quot;1&quot;,&quot;volume&quot;:&quot;87&quot;},&quot;isTemporary&quot;:false}]},{&quot;citationID&quot;:&quot;MENDELEY_CITATION_092e5680-7ddf-490f-b256-d5d25c0ed289&quot;,&quot;properties&quot;:{&quot;noteIndex&quot;:0},&quot;isEdited&quot;:false,&quot;manualOverride&quot;:{&quot;isManuallyOverridden&quot;:true,&quot;citeprocText&quot;:&quot;(Neme &amp;#38; Mohammed, 2017a)&quot;,&quot;manualOverrideText&quot;:&quot;Neme &amp; Mohammed, 2017&quot;},&quot;citationTag&quot;:&quot;MENDELEY_CITATION_v3_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&quot;,&quot;citationItems&quot;:[{&quot;id&quot;:&quot;4a9feede-ef91-3295-88c3-14f564ea3e30&quot;,&quot;itemData&quot;:{&quot;type&quot;:&quot;article-journal&quot;,&quot;id&quot;:&quot;4a9feede-ef91-3295-88c3-14f564ea3e30&quot;,&quot;title&quot;:&quot;Mycotoxin occurrence in grains and the role of postharvest management as a mitigation strategies. A review&quot;,&quot;author&quot;:[{&quot;family&quot;:&quot;Neme&quot;,&quot;given&quot;:&quot;K&quot;,&quot;parse-names&quot;:false,&quot;dropping-particle&quot;:&quot;&quot;,&quot;non-dropping-particle&quot;:&quot;&quot;},{&quot;family&quot;:&quot;Mohammed&quot;,&quot;given&quot;:&quot;A&quot;,&quot;parse-names&quot;:false,&quot;dropping-particle&quot;:&quot;&quot;,&quot;non-dropping-particle&quot;:&quot;&quot;}],&quot;container-title&quot;:&quot;Food Control&quot;,&quot;container-title-short&quot;:&quot;Food Control&quot;,&quot;DOI&quot;:&quot;10.1016/j.foodcont.2017.03.012&quot;,&quot;ISSN&quot;:&quot;09567135 (ISSN)&quot;,&quot;URL&quot;:&quot;https://www.scopus.com/inward/record.uri?eid=2-s2.0-85015377226&amp;doi=10.1016%2fj.foodcont.2017.03.012&amp;partnerID=40&amp;md5=cad51f86742b3afa337e88b384d96a00&quot;,&quot;issued&quot;:{&quot;date-parts&quot;:[[2017]]},&quot;page&quot;:&quot;412-425&quot;,&quot;language&quot;:&quot;English&quot;,&quot;abstract&quot;:&quot;Mycotoxins are poisonous compounds produced by certain species of fungi found in contaminated grain. There are five major groups of mycotoxins which can occur in grains: Aflatoxin, fumonisin, deoxynivalenol (DON), ochratoxin (OT), and zearalenone (ZEN). Their occurrence may start in the field, harvesting, handling, storage, and processing. DON, ZEN, and fumonisins may start to cause the grains at the field/or pre-harvest while aflatoxin and OT are mostly occurring during storage due to improper postharvest handling. Most of the grains susceptible to mycotoxins such as maize, peanut/groundnut, sorghum, millet, wheat, and rice were reviewed. The main postharvest factors for the cause of grain mycotoxin contamination are mechanical injury, insect infestation, time of harvesting, drying method, types of storage structure and conditions, handling and processing. Temperature, moisture and humidity are the main factors for the growth and development of mycotoxins. Developing countries especially African are more vulnerable for the causes due to lack of well-established infrastructures, regulations, and standards. Postharvest mitigation strategies are an important and cost-effective method to control the cause. The core grain postharvest interventions used as mitigating strategies of mycotoxin includes rapid and proper drying, postharvest insect control, proper transportation and packaging, good storage conditions, use of natural and chemical agents and irradiation. Grain processing such as sorting, cleaning, milling, fermentation, baking, roasting, flaking, nixtamalization and extrusion cooking are also reported to reduce mycotoxin concentration. In general, system approach to good manufacturing practice and HACCP based implementation are important to mitigate mycotoxins in grains. © 2017 Elsevier Ltd&quot;,&quot;publisher&quot;:&quot;Elsevier Ltd&quot;,&quot;volume&quot;:&quot;78&quot;},&quot;isTemporary&quot;:false}]},{&quot;citationID&quot;:&quot;MENDELEY_CITATION_14aad6de-42cb-4348-86e1-876fe0af4b38&quot;,&quot;properties&quot;:{&quot;noteIndex&quot;:0},&quot;isEdited&quot;:false,&quot;manualOverride&quot;:{&quot;isManuallyOverridden&quot;:true,&quot;citeprocText&quot;:&quot;(Gwirtz &amp;#38; Nieves Garcia-Casal, 2014)&quot;,&quot;manualOverrideText&quot;:&quot;Gwirtz &amp; Nieves Garcia-Casal, 2014&quot;},&quot;citationTag&quot;:&quot;MENDELEY_CITATION_v3_eyJjaXRhdGlvbklEIjoiTUVOREVMRVlfQ0lUQVRJT05fMTRhYWQ2ZGUtNDJjYi00MzQ4LTg2ZTEtODc2ZmUwYWY0YjM4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quot;,&quot;citationItems&quot;:[{&quot;id&quot;:&quot;6a511cba-8d19-3dbc-b2b1-5b5f77f6489c&quot;,&quot;itemData&quot;:{&quot;type&quot;:&quot;paper-conference&quot;,&quot;id&quot;:&quot;6a511cba-8d19-3dbc-b2b1-5b5f77f6489c&quot;,&quot;title&quot;:&quot;Processing maize flour and corn meal food products&quot;,&quot;author&quot;:[{&quot;family&quot;:&quot;Gwirtz&quot;,&quot;given&quot;:&quot;Jeffrey A&quot;,&quot;parse-names&quot;:false,&quot;dropping-particle&quot;:&quot;&quot;,&quot;non-dropping-particle&quot;:&quot;&quot;},{&quot;family&quot;:&quot;Nieves Garcia-Casal&quot;,&quot;given&quot;:&quot;Maria&quot;,&quot;parse-names&quot;:false,&quot;dropping-particle&quot;:&quot;&quot;,&quot;non-dropping-particle&quot;:&quot;&quot;}],&quot;collection-title&quot;:&quot;Annals of the New York Academy of Sciences&quot;,&quot;container-title&quot;:&quot;TECHNICAL CONSIDERATIONS FOR MAIZE FLOUR AND CORN MEAL FORTIFICATION IN\nPUBLIC HEALTH&quot;,&quot;editor&quot;:[{&quot;family&quot;:&quot;PenaRosas&quot;,&quot;given&quot;:&quot;J P&quot;,&quot;parse-names&quot;:false,&quot;dropping-particle&quot;:&quot;&quot;,&quot;non-dropping-particle&quot;:&quot;&quot;},{&quot;family&quot;:&quot;GarciaCasal&quot;,&quot;given&quot;:&quot;M N&quot;,&quot;parse-names&quot;:false,&quot;dropping-particle&quot;:&quot;&quot;,&quot;non-dropping-particle&quot;:&quot;&quot;},{&quot;family&quot;:&quot;Pachon&quot;,&quot;given&quot;:&quot;H&quot;,&quot;parse-names&quot;:false,&quot;dropping-particle&quot;:&quot;&quot;,&quot;non-dropping-particle&quot;:&quot;&quot;}],&quot;DOI&quot;:&quot;10.1111/nyas.12299&quot;,&quot;ISSN&quot;:&quot;0077-8923&quot;,&quot;issued&quot;:{&quot;date-parts&quot;:[[2014]]},&quot;publisher-place&quot;:&quot;OSNEY MEAD, OXFORD OX2 0EL, ENGLAND&quot;,&quot;page&quot;:&quot;66-75&quot;,&quot;language&quot;:&quot;English&quot;,&quot;abstract&quot;:&quot;Corn is the cereal with the highest production worldwide and is used for\nhuman consumption, livestock feed, and fuel. Various food technologies\nare currently used for processing industrially produced maize flours and\ncorn meals in different parts of the world to obtain precooked refined\nmaize flour, dehydrated nixtamalized flour, fermented maize flours, and\nother maize products. These products have different intrinsic vitamin\nand mineral contents, and their processing follows different pathways\nfrom raw grain to the consumer final product, which entail changes in\nnutrient composition. Dry maize mechanical processing creates whole or\nfractionated products, separated by anatomical features such as bran,\ngerm, and endosperm. Wet maize processing separates by chemical compound\nclassification such as starch and protein. Various industrial processes,\nincluding whole grain, dry milling fractionation, and nixtamalization,\nare described. Vitamin and mineral losses during processing are\nidentified and the nutritional impacts outlined. Also discussed are the\nvitamin and mineral contents of corn.&quot;,&quot;publisher&quot;:&quot;BLACKWELL SCIENCE PUBL&quot;,&quot;volume&quot;:&quot;1312&quot;,&quot;container-title-short&quot;:&quot;&quot;},&quot;isTemporary&quot;:false}]},{&quot;citationID&quot;:&quot;MENDELEY_CITATION_17d12545-ae36-4fbe-b178-b6d9eb289c94&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MTdkMTI1NDUtYWUzNi00ZmJlLWIxNzgtYjZkOWViMjg5Yzk0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8ba1b6d3-f06d-4037-a16c-8ba149da9ffe&quot;,&quot;properties&quot;:{&quot;noteIndex&quot;:0},&quot;isEdited&quot;:false,&quot;manualOverride&quot;:{&quot;isManuallyOverridden&quot;:true,&quot;citeprocText&quot;:&quot;(Grenier et al., 2012)&quot;,&quot;manualOverrideText&quot;:&quot;Grenier et al., 2012&quot;},&quot;citationTag&quot;:&quot;MENDELEY_CITATION_v3_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&quot;,&quot;citationItems&quot;:[{&quot;id&quot;:&quot;0efabba5-db1e-3f57-a241-029b74bf8ac1&quot;,&quot;itemData&quot;:{&quot;type&quot;:&quot;article-journal&quot;,&quot;id&quot;:&quot;0efabba5-db1e-3f57-a241-029b74bf8ac1&quot;,&quot;title&quot;:&quot;The low intestinal and hepatic toxicity of hydrolyzed fumonisin B 1 correlates with its inability to alter the metabolism of sphingolipids&quot;,&quot;author&quot;:[{&quot;family&quot;:&quot;Grenier&quot;,&quot;given&quot;:&quot;B&quot;,&quot;parse-names&quot;:false,&quot;dropping-particle&quot;:&quot;&quot;,&quot;non-dropping-particle&quot;:&quot;&quot;},{&quot;family&quot;:&quot;Bracarense&quot;,&quot;given&quot;:&quot;A.-P.F.L.&quot;,&quot;parse-names&quot;:false,&quot;dropping-particle&quot;:&quot;&quot;,&quot;non-dropping-particle&quot;:&quot;&quot;},{&quot;family&quot;:&quot;Schwartz&quot;,&quot;given&quot;:&quot;H E&quot;,&quot;parse-names&quot;:false,&quot;dropping-particle&quot;:&quot;&quot;,&quot;non-dropping-particle&quot;:&quot;&quot;},{&quot;family&quot;:&quot;Trumel&quot;,&quot;given&quot;:&quot;C&quot;,&quot;parse-names&quot;:false,&quot;dropping-particle&quot;:&quot;&quot;,&quot;non-dropping-particle&quot;:&quot;&quot;},{&quot;family&quot;:&quot;Cossalter&quot;,&quot;given&quot;:&quot;A.-M.&quot;,&quot;parse-names&quot;:false,&quot;dropping-particle&quot;:&quot;&quot;,&quot;non-dropping-particle&quot;:&quot;&quot;},{&quot;family&quot;:&quot;Schatzmayr&quot;,&quot;given&quot;:&quot;G&quot;,&quot;parse-names&quot;:false,&quot;dropping-particle&quot;:&quot;&quot;,&quot;non-dropping-particle&quot;:&quot;&quot;},{&quot;family&quot;:&quot;Kolf-Clauw&quot;,&quot;given&quot;:&quot;M&quot;,&quot;parse-names&quot;:false,&quot;dropping-particle&quot;:&quot;&quot;,&quot;non-dropping-particle&quot;:&quot;&quot;},{&quot;family&quot;:&quot;Moll&quot;,&quot;given&quot;:&quot;W.-D.&quot;,&quot;parse-names&quot;:false,&quot;dropping-particle&quot;:&quot;&quot;,&quot;non-dropping-particle&quot;:&quot;&quot;},{&quot;family&quot;:&quot;Oswald&quot;,&quot;given&quot;:&quot;I P&quot;,&quot;parse-names&quot;:false,&quot;dropping-particle&quot;:&quot;&quot;,&quot;non-dropping-particle&quot;:&quot;&quot;}],&quot;container-title&quot;:&quot;Biochemical Pharmacology&quot;,&quot;container-title-short&quot;:&quot;Biochem Pharmacol&quot;,&quot;DOI&quot;:&quot;10.1016/j.bcp.2012.02.007&quot;,&quot;ISSN&quot;:&quot;00062952 (ISSN)&quot;,&quot;URL&quot;:&quot;https://www.scopus.com/inward/record.uri?eid=2-s2.0-84859100526&amp;doi=10.1016%2fj.bcp.2012.02.007&amp;partnerID=40&amp;md5=bc5f154a8d23e2c8d0847efc88137aa7&quot;,&quot;issued&quot;:{&quot;date-parts&quot;:[[2012]]},&quot;page&quot;:&quot;1465-1473&quot;,&quot;language&quot;:&quot;English&quot;,&quot;abstract&quot;:&quot;Fumonisins are mycotoxins frequently found as natural contaminants in maize, where they are produced by the plant pathogen Fusarium verticillioides. They are toxic to animals and exert their effects through mechanisms involving disruption of sphingolipid metabolism. Fumonisin B 1 (FB 1) is the predominant fumonisin in this family. FB 1 is converted to its hydrolyzed analogs HFB 1, by alkaline cooking (nixtamalization) or through enzymatic degradation. The toxicity of HFB 1 is poorly documented especially at the intestinal level. The objectives of this study were to compare the toxicity of HFB 1 and FB 1 and to assess the ability of these toxins to disrupt sphingolipids biosynthesis. HFB 1 was obtained by a deesterification of FB 1 with a carboxylesterase. Piglets, animals highly sensitive to FB 1, were exposed by gavage for 2 weeks to 2.8 μmol FB 1 or HFB 1/kg body weight/day. FB 1 induced hepatotoxicity as indicated by the lesion score, the level of several biochemical analytes and the expression of inflammatory cytokines. Similarly, FB 1 impaired the morphology of the different segments of the small intestine, reduced villi height and modified intestinal cytokine expression. By contrast, HFB 1 did not trigger hepatotoxicity, did not impair intestinal morphology and slightly modified the intestinal immune response. This low toxicity of HFB 1 correlates with a weak alteration of the sphinganine/sphingosine ratio in the liver and in the plasma. Taken together, these data demonstrate that HFB 1 does not cause intestinal or hepatic toxicity in the sensitive pig model and only slightly disrupts sphingolipids metabolism. This finding suggests that conversion to HFB 1 could be a good strategy to reduce FB 1 exposure. © 2012 Elsevier Inc. All rights reserved.&quot;,&quot;issue&quot;:&quot;10&quot;,&quot;volume&quot;:&quot;83&quot;},&quot;isTemporary&quot;:false}]},{&quot;citationID&quot;:&quot;MENDELEY_CITATION_869ae569-53dd-4a64-9880-ebab2eaf09a8&quot;,&quot;properties&quot;:{&quot;noteIndex&quot;:0},&quot;isEdited&quot;:false,&quot;manualOverride&quot;:{&quot;isManuallyOverridden&quot;:true,&quot;citeprocText&quot;:&quot;(Wang et al., 2015)&quot;,&quot;manualOverrideText&quot;:&quot;Wang et al., 2015&quot;},&quot;citationTag&quot;:&quot;MENDELEY_CITATION_v3_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&quot;,&quot;citationItems&quot;:[{&quot;id&quot;:&quot;c57bad5a-5861-35cb-be07-2bf250f377c9&quot;,&quot;itemData&quot;:{&quot;type&quot;:&quot;article-journal&quot;,&quot;id&quot;:&quot;c57bad5a-5861-35cb-be07-2bf250f377c9&quot;,&quot;title&quot;:&quot;Fumonisins: Oxidative stress-mediated toxicity and metabolism in vivo and in vitro&quot;,&quot;author&quot;:[{&quot;family&quot;:&quot;Wang&quot;,&quot;given&quot;:&quot;X&quot;,&quot;parse-names&quot;:false,&quot;dropping-particle&quot;:&quot;&quot;,&quot;non-dropping-particle&quot;:&quot;&quot;},{&quot;family&quot;:&quot;Wu&quot;,&quot;given&quot;:&quot;Q&quot;,&quot;parse-names&quot;:false,&quot;dropping-particle&quot;:&quot;&quot;,&quot;non-dropping-particle&quot;:&quot;&quot;},{&quot;family&quot;:&quot;Wan&quot;,&quot;given&quot;:&quot;D&quot;,&quot;parse-names&quot;:false,&quot;dropping-particle&quot;:&quot;&quot;,&quot;non-dropping-particle&quot;:&quot;&quot;},{&quot;family&quot;:&quot;Liu&quot;,&quot;given&quot;:&quot;Q&quot;,&quot;parse-names&quot;:false,&quot;dropping-particle&quot;:&quot;&quot;,&quot;non-dropping-particle&quot;:&quot;&quot;},{&quot;family&quot;:&quot;Chen&quot;,&quot;given&quot;:&quot;D&quot;,&quot;parse-names&quot;:false,&quot;dropping-particle&quot;:&quot;&quot;,&quot;non-dropping-particle&quot;:&quot;&quot;},{&quot;family&quot;:&quot;Liu&quot;,&quot;given&quot;:&quot;Z&quot;,&quot;parse-names&quot;:false,&quot;dropping-particle&quot;:&quot;&quot;,&quot;non-dropping-particle&quot;:&quot;&quot;},{&quot;family&quot;:&quot;Martinez-Larrañaga&quot;,&quot;given&quot;:&quot;M R&quot;,&quot;parse-names&quot;:false,&quot;dropping-particle&quot;:&quot;&quot;,&quot;non-dropping-particle&quot;:&quot;&quot;},{&quot;family&quot;:&quot;Martínez&quot;,&quot;given&quot;:&quot;M A&quot;,&quot;parse-names&quot;:false,&quot;dropping-particle&quot;:&quot;&quot;,&quot;non-dropping-particle&quot;:&quot;&quot;},{&quot;family&quot;:&quot;Anadón&quot;,&quot;given&quot;:&quot;A&quot;,&quot;parse-names&quot;:false,&quot;dropping-particle&quot;:&quot;&quot;,&quot;non-dropping-particle&quot;:&quot;&quot;},{&quot;family&quot;:&quot;Yuan&quot;,&quot;given&quot;:&quot;Z&quot;,&quot;parse-names&quot;:false,&quot;dropping-particle&quot;:&quot;&quot;,&quot;non-dropping-particle&quot;:&quot;&quot;}],&quot;container-title&quot;:&quot;Archives of Toxicology&quot;,&quot;container-title-short&quot;:&quot;Arch Toxicol&quot;,&quot;DOI&quot;:&quot;10.1007/s00204-015-1604-8&quot;,&quot;ISSN&quot;:&quot;03405761 (ISSN)&quot;,&quot;URL&quot;:&quot;https://www.scopus.com/inward/record.uri?eid=2-s2.0-84955203011&amp;doi=10.1007%2fs00204-015-1604-8&amp;partnerID=40&amp;md5=158ab23bbb3fb034f8a1177fe7d1331b&quot;,&quot;issued&quot;:{&quot;date-parts&quot;:[[2015]]},&quot;page&quot;:&quot;81-101&quot;,&quot;language&quot;:&quot;English&quot;,&quot;abstract&quot;:&quot;Fumonisins (FBs) are widespread Fusarium toxins commonly found as corn contaminants. FBs could cause a variety of diseases in animals and humans, such as hepatotoxic, nephrotoxic, hepatocarcinogenic and cytotoxic effects in mammals. To date, almost no review has addressed the toxicity of FBs in relation to oxidative stress and their metabolism. The focus of this article is primarily intended to summarize the progress in research associated with oxidative stress as a plausible mechanism for FB-induced toxicity as well as the metabolism. The present review showed that studies have been carried out over the last three decades to elucidate the production of reactive oxygen species (ROS) and oxidative stress as a result of FBs treatment and have correlated them with various types of FBs toxicity, indicating that oxidative stress plays critical roles in the toxicity of FBs. The major metabolic pathways of FBs are hydrolysis, acylation and transamination. Ceramide synthase, carboxylesterase FumD and aminotransferase FumI could degrade FB1 and FB2. The cecal microbiota of pigs and alkaline processing such as nixtamalization can also transform FB1 into metabolites. Most of the metabolites of FB1 were less toxic than FB1, except its partial (pHFB1) metabolites. Further understanding of the role of oxidative stress in FB-induced toxicity will throw new light on the use of antioxidants, scavengers of ROS, as well as on the blind spots of metabolism and the metabolizing enzymes of FBs. The present review might contribute to reveal the toxicity of FBs and help to protect against their oxidative damage. © Springer-Verlag Berlin Heidelberg 2015.&quot;,&quot;publisher&quot;:&quot;Springer Verlag&quot;,&quot;issue&quot;:&quot;1&quot;,&quot;volume&quot;:&quot;90&quot;},&quot;isTemporary&quot;:false}]},{&quot;citationID&quot;:&quot;MENDELEY_CITATION_3f6968ca-ef51-4f9f-a707-f58e43f35e48&quot;,&quot;properties&quot;:{&quot;noteIndex&quot;:0},&quot;isEdited&quot;:false,&quot;manualOverride&quot;:{&quot;isManuallyOverridden&quot;:true,&quot;citeprocText&quot;:&quot;(Suri &amp;#38; Tanumihardjo, 2016)&quot;,&quot;manualOverrideText&quot;:&quot;Suri &amp; Tanumihardjo, 2016&quot;},&quot;citationTag&quot;:&quot;MENDELEY_CITATION_v3_eyJjaXRhdGlvbklEIjoiTUVOREVMRVlfQ0lUQVRJT05fM2Y2OTY4Y2EtZWY1MS00ZjlmLWE3MDctZjU4ZTQzZjM1ZTQ4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quot;,&quot;citationItems&quot;:[{&quot;id&quot;:&quot;460d2439-7a31-3ddf-9436-bdec4fc17280&quot;,&quot;itemData&quot;:{&quot;type&quot;:&quot;article-journal&quot;,&quot;id&quot;:&quot;460d2439-7a31-3ddf-9436-bdec4fc17280&quot;,&quot;title&quot;:&quot;Effects of Different Processing Methods on the Micronutrient and\nPhytochemical Contents of Maize: From A to Z&quot;,&quot;author&quot;:[{&quot;family&quot;:&quot;Suri&quot;,&quot;given&quot;:&quot;Devika J&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1541-4337.12216&quot;,&quot;ISSN&quot;:&quot;1541-4337&quot;,&quot;issued&quot;:{&quot;date-parts&quot;:[[2016,9]]},&quot;publisher-place&quot;:&quot;111 RIVER ST, HOBOKEN 07030-5774, NJ USA&quot;,&quot;page&quot;:&quot;912-926&quot;,&quot;language&quot;:&quot;English&quot;,&quot;abstract&quot;:&quot;Maize is a staple human food eaten by more than a billion people around\nthe world in a variety of whole and processed products. Different\nprocessing methods result in changes to the nutritional profile of maize\nproducts, which can greatly affect the micronutrient intake of\npopulations dependent on this crop for a large proportion of their\ncaloric needs. This review summarizes the effects of different\nprocessing methods on the resulting micronutrient and phytochemical\ncontents of maize. The majority of B vitamins are lost during storage\nand milling; further loss occurs with soaking and cooking, but\nfermentation and nixtamalization (soaking in alkaline solution) can\nincrease bioavailability of riboflavin and niacin. Carotenoids, found\nmainly in the kernel endosperm, increase in concentration after\ndegermination, while other vitamins and minerals, found mainly in the\ngerm, are reduced. Mineral bioavailability can be improved by processing\nmethods that reduce phytic acid, such as soaking, fermenting, cooking,\nand nixtamalization. Losses of micronutrients during processing can be\nmitigated by changes in methods of processing, in addition to\nencouraging consumption of whole-grain maize products over degermed,\nrefined products. In some cases, such as niacin, processing is actually\nnecessary for nutrient bioavailability. Due to the high variability in\nthe baseline nutrient contents among maize varieties, combined with\nadditional variability in processing effects, the most accurate data on\nnutrient content will be obtained through analysis of specific maize\nproducts and consideration of in vivo bioavailability.&quot;,&quot;publisher&quot;:&quot;WILEY&quot;,&quot;issue&quot;:&quot;5&quot;,&quot;volume&quot;:&quot;15&quot;},&quot;isTemporary&quot;:false}]},{&quot;citationID&quot;:&quot;MENDELEY_CITATION_b3cb85d3-1485-4af6-b540-b225867a5da7&quot;,&quot;properties&quot;:{&quot;noteIndex&quot;:0},&quot;isEdited&quot;:false,&quot;manualOverride&quot;:{&quot;isManuallyOverridden&quot;:true,&quot;citeprocText&quot;:&quot;(Lopez-Martinez et al., 2011)&quot;,&quot;manualOverrideText&quot;:&quot;Lopez-Martinez et al., 2011&quot;},&quot;citationTag&quot;:&quot;MENDELEY_CITATION_v3_eyJjaXRhdGlvbklEIjoiTUVOREVMRVlfQ0lUQVRJT05fYjNjYjg1ZDMtMTQ4NS00YWY2LWI1NDAtYjIyNTg2N2E1ZGE3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quot;,&quot;citationItems&quot;:[{&quot;id&quot;:&quot;e9075a4c-b204-389e-beec-bea4a70dd6dd&quot;,&quot;itemData&quot;:{&quot;type&quot;:&quot;article-journal&quot;,&quot;id&quot;:&quot;e9075a4c-b204-389e-beec-bea4a70dd6dd&quot;,&quot;title&quot;:&quot;Phase II-Inducing, Polyphenols Content and Antioxidant Capacity of Corn\n(Zea mays L.) from Phenotypes of White, Blue, Red and Purple Colors\nProcessed into Masa and Tortillas&quot;,&quot;author&quot;:[{&quot;family&quot;:&quot;Lopez-Martinez&quot;,&quot;given&quot;:&quot;Leticia X&quot;,&quot;parse-names&quot;:false,&quot;dropping-particle&quot;:&quot;&quot;,&quot;non-dropping-particle&quot;:&quot;&quot;},{&quot;family&quot;:&quot;Parkin&quot;,&quot;given&quot;:&quot;Kirk L&quot;,&quot;parse-names&quot;:false,&quot;dropping-particle&quot;:&quot;&quot;,&quot;non-dropping-particle&quot;:&quot;&quot;},{&quot;family&quot;:&quot;Garcia&quot;,&quot;given&quot;:&quot;Hugo S&quot;,&quot;parse-names&quot;:false,&quot;dropping-particle&quot;:&quot;&quot;,&quot;non-dropping-particle&quot;:&quot;&quot;}],&quot;container-title&quot;:&quot;PLANT FOODS FOR HUMAN NUTRITION&quot;,&quot;DOI&quot;:&quot;10.1007/s11130-011-0210-z&quot;,&quot;ISSN&quot;:&quot;0921-9668&quot;,&quot;issued&quot;:{&quot;date-parts&quot;:[[2011,3]]},&quot;publisher-place&quot;:&quot;VAN GODEWIJCKSTRAAT 30, 3311 GZ DORDRECHT, NETHERLANDS&quot;,&quot;page&quot;:&quot;41-47&quot;,&quot;language&quot;:&quot;English&quot;,&quot;abstract&quot;:&quot;White, blue, red and purple corns (Zea mays L.) were lime-cooked to\nobtain masa for tortillas. The total phenolics and anthocyanins content,\nantioxidant activity expressed as total reducing power (TRP), peroxyl\nradical bleaching (PRAC), total antioxidant activity (TAA) and quinone\nreductase (QR) induction in the murine hepatoma (Hepa 1 c1c7 cell line)\nas a biological marker for phase II detoxification enzymes were\ninvestigated. Among the extracts prepared from raw corn varieties the\nhighest concentration of total phenolics, anthocyanins, antioxidant\nindex and induction of QR-inducing activity were found in the Veracruz\n42 (Ver 42) genotype. The nixtamalization process (masa) reduced total\nphenolics, anthocyanins and antioxidant activities and the ability for\nQR induction when was compared to raw grain. Processing masa into\ntortillas also negatively affected total phenolics, anthocyanin\nconcentration, antioxidant activities, and QR induction in the colored\ncorn varieties. The blue variety and its corresponding masa and\ntortillas did not induce QR. Ver 42 genotype and their products (masa\nand tortilla) showed the greatest antioxidant activity and capacity to\ninduce QR.&quot;,&quot;publisher&quot;:&quot;SPRINGER&quot;,&quot;issue&quot;:&quot;1&quot;,&quot;volume&quot;:&quot;66&quot;,&quot;container-title-short&quot;:&quot;&quot;},&quot;isTemporary&quot;:false}]},{&quot;citationID&quot;:&quot;MENDELEY_CITATION_0f5d7bb4-4f52-4d66-a03f-a731711f8ecc&quot;,&quot;properties&quot;:{&quot;noteIndex&quot;:0},&quot;isEdited&quot;:false,&quot;manualOverride&quot;:{&quot;isManuallyOverridden&quot;:true,&quot;citeprocText&quot;:&quot;(Rodriguez-Miranda et al., 2011)&quot;,&quot;manualOverrideText&quot;:&quot;Rodriguez-Miranda et al., 2011&quot;},&quot;citationTag&quot;:&quot;MENDELEY_CITATION_v3_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&quot;,&quot;citationItems&quot;:[{&quot;id&quot;:&quot;2eb93ae9-5418-371b-a754-6a2a66389257&quot;,&quot;itemData&quot;:{&quot;type&quot;:&quot;article-journal&quot;,&quot;id&quot;:&quot;2eb93ae9-5418-371b-a754-6a2a66389257&quot;,&quot;title&quot;:&quot;Development of extruded snacks using taro (Colocasia esculenta) and\nnixtamalized maize (Zea mays) flour blends&quot;,&quot;author&quot;:[{&quot;family&quot;:&quot;Rodriguez-Miranda&quot;,&quot;given&quot;:&quot;J&quot;,&quot;parse-names&quot;:false,&quot;dropping-particle&quot;:&quot;&quot;,&quot;non-dropping-particle&quot;:&quot;&quot;},{&quot;family&quot;:&quot;Ruiz-Lopez&quot;,&quot;given&quot;:&quot;I I&quot;,&quot;parse-names&quot;:false,&quot;dropping-particle&quot;:&quot;&quot;,&quot;non-dropping-particle&quot;:&quot;&quot;},{&quot;family&quot;:&quot;Herman-Lara&quot;,&quot;given&quot;:&quot;E&quot;,&quot;parse-names&quot;:false,&quot;dropping-particle&quot;:&quot;&quot;,&quot;non-dropping-particle&quot;:&quot;&quot;},{&quot;family&quot;:&quot;Martinez-Sanchez&quot;,&quot;given&quot;:&quot;C E&quot;,&quot;parse-names&quot;:false,&quot;dropping-particle&quot;:&quot;&quot;,&quot;non-dropping-particle&quot;:&quot;&quot;},{&quot;family&quot;:&quot;Delgado-Licon&quot;,&quot;given&quot;:&quot;E&quot;,&quot;parse-names&quot;:false,&quot;dropping-particle&quot;:&quot;&quot;,&quot;non-dropping-particle&quot;:&quot;&quot;},{&quot;family&quot;:&quot;Vivar-Vera&quot;,&quot;given&quot;:&quot;M A&quot;,&quot;parse-names&quot;:false,&quot;dropping-particle&quot;:&quot;&quot;,&quot;non-dropping-particle&quot;:&quot;&quot;}],&quot;container-title&quot;:&quot;LWT-FOOD SCIENCE AND TECHNOLOGY&quot;,&quot;DOI&quot;:&quot;10.1016/j.lwt.2010.06.036&quot;,&quot;ISSN&quot;:&quot;0023-6438&quot;,&quot;issued&quot;:{&quot;date-parts&quot;:[[2011,4]]},&quot;publisher-place&quot;:&quot;RADARWEG 29, 1043 NX AMSTERDAM, NETHERLANDS&quot;,&quot;page&quot;:&quot;673-680&quot;,&quot;language&quot;:&quot;English&quot;,&quot;abstract&quot;:&quot;Extruded snacks were prepared from flour blends made with taro and\nnixtamalized (TF-NMF) or non-nixtamalized maize (TF-MF) using a\nsingle-screw extruder. A central composite design was used to\ninvestigate the effects of taro flour proportion in formulations (0-100\ng/100 g) and extrusion temperatures (140-180 degrees C) on the following\nindices: expansion (EI), water solubility (WSI), water absorption (WAI)\nand fat absorption (FAI). Moreover, selected TF-NMF and TF-MF extruded\nproducts were partially characterized through proximate chemical\nanalysis, resistant starch, color, pH, water activity, apparent density,\nhardness, and sensory analysis. Results indicated that EI and WSI of\nboth TF-MF and TF-NMF extrudates were significantly increased by the use\nof higher proportions of taro flour, while the opposite behavior was\nobserved for the FA! (p &lt; 0.05). Taro flour at higher proportions in\nboth extrudates did not produce a significant change of WAI, while the\nuse of higher extrusion temperatures only caused a significant increase\nof FAI in TF-MF extrudates (p &lt; 0.05). This study showed that flour\nmixtures made from taro and nixtamalized maize flour produced puffed\nextruded snacks with good consumer acceptance. (c) 2010 Elsevier Ltd.\nAll rights reserved.&quot;,&quot;publisher&quot;:&quot;ELSEVIER&quot;,&quot;issue&quot;:&quot;3, SI&quot;,&quot;volume&quot;:&quot;44&quot;,&quot;container-title-short&quot;:&quot;&quot;},&quot;isTemporary&quot;:false}]},{&quot;citationID&quot;:&quot;MENDELEY_CITATION_e43cf806-3ef1-4ceb-93ce-0c447a2fcda1&quot;,&quot;properties&quot;:{&quot;noteIndex&quot;:0},&quot;isEdited&quot;:false,&quot;manualOverride&quot;:{&quot;isManuallyOverridden&quot;:true,&quot;citeprocText&quot;:&quot;(Torres et al., 2015)&quot;,&quot;manualOverrideText&quot;:&quot;Torres et al., 2015&quot;},&quot;citationTag&quot;:&quot;MENDELEY_CITATION_v3_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&quot;,&quot;citationItems&quot;:[{&quot;id&quot;:&quot;8b21ad39-110e-39be-ba7b-a5d78d07478a&quot;,&quot;itemData&quot;:{&quot;type&quot;:&quot;article-journal&quot;,&quot;id&quot;:&quot;8b21ad39-110e-39be-ba7b-a5d78d07478a&quot;,&quot;title&quot;:&quot;Human health implications from co-exposure to aflatoxins and fumonisins in maize-based foods in Latin America: Guatemala as a case study&quot;,&quot;author&quot;:[{&quot;family&quot;:&quot;Torres&quot;,&quot;given&quot;:&quot;O&quot;,&quot;parse-names&quot;:false,&quot;dropping-particle&quot;:&quot;&quot;,&quot;non-dropping-particle&quot;:&quot;&quot;},{&quot;family&quot;:&quot;Matute&quot;,&quot;given&quot;:&quot;J&quot;,&quot;parse-names&quot;:false,&quot;dropping-particle&quot;:&quot;&quot;,&quot;non-dropping-particle&quot;:&quot;&quot;},{&quot;family&quot;:&quot;Gelineau-Van Waes&quot;,&quot;given&quot;:&quot;J&quot;,&quot;parse-names&quot;:false,&quot;dropping-particle&quot;:&quot;&quot;,&quot;non-dropping-particle&quot;:&quot;&quot;},{&quot;family&quot;:&quot;Maddox&quot;,&quot;given&quot;:&quot;J R&quot;,&quot;parse-names&quot;:false,&quot;dropping-particle&quot;:&quot;&quot;,&quot;non-dropping-particle&quot;:&quot;&quot;},{&quot;family&quot;:&quot;Gregory&quot;,&quot;given&quot;:&quot;S G&quot;,&quot;parse-names&quot;:false,&quot;dropping-particle&quot;:&quot;&quot;,&quot;non-dropping-particle&quot;:&quot;&quot;},{&quot;family&quot;:&quot;Ashley-Koch&quot;,&quot;given&quot;:&quot;A E&quot;,&quot;parse-names&quot;:false,&quot;dropping-particle&quot;:&quot;&quot;,&quot;non-dropping-particle&quot;:&quot;&quot;},{&quot;family&quot;:&quot;Showker&quot;,&quot;given&quot;:&quot;J L&quot;,&quot;parse-names&quot;:false,&quot;dropping-particle&quot;:&quot;&quot;,&quot;non-dropping-particle&quot;:&quot;&quot;},{&quot;family&quot;:&quot;Voss&quot;,&quot;given&quot;:&quot;K A&quot;,&quot;parse-names&quot;:false,&quot;dropping-particle&quot;:&quot;&quot;,&quot;non-dropping-particle&quot;:&quot;&quot;},{&quot;family&quot;:&quot;Riley&quot;,&quot;given&quot;:&quot;R T&quot;,&quot;parse-names&quot;:false,&quot;dropping-particle&quot;:&quot;&quot;,&quot;non-dropping-particle&quot;:&quot;&quot;}],&quot;container-title&quot;:&quot;World Mycotoxin Journal&quot;,&quot;container-title-short&quot;:&quot;World Mycotoxin J&quot;,&quot;DOI&quot;:&quot;10.3920/WMJ2014.1736&quot;,&quot;ISSN&quot;:&quot;18750710 (ISSN)&quot;,&quot;URL&quot;:&quot;https://www.scopus.com/inward/record.uri?eid=2-s2.0-84928343699&amp;doi=10.3920%2fWMJ2014.1736&amp;partnerID=40&amp;md5=74a78cd97813f90802b318279f193c44&quot;,&quot;issued&quot;:{&quot;date-parts&quot;:[[2015]]},&quot;page&quot;:&quot;143-159&quot;,&quot;language&quot;:&quot;English&quot;,&quot;abstract&quot;:&quot;Co-occurrence of fumonisin B1 (FB1) and aflatoxin B1 (AFB1) in maize has been demonstrated in many surveys. Combined-exposure to FB1 and AFB1 was of concern to the Joint FAO/WHO Expert Committee on Food Additives because of the known genotoxicity of AFB1 and the ability of FB1 to induce regenerative proliferation in target tissues. Humans living where maize is a dietary staple are at high risk for exposure to both mycotoxins. Our work has focused on Guatemala, a country in Central America where maize is consumed in large amounts every day and where intake of FB1 has been shown to be potentially quite high using biomarker-based studies. In 2012 a survey was conducted which analysed maize samples for FB1 and AFB1 from all 22 departments of Guatemala. The results show that the levels of AFB1 exposure are also potentially quite high in Guatemala, and likely throughout Central America and Mexico. The implications of co-exposure for human health are numerous, but one area of particular concern is the potential of FB1 to modulate AFB1 hepatoxicity and/or hepatocarcinogenicity. Both the mechanism of action of FB1 and its ability to promote liver carcinogenicity in rats and rainbow trout is consistent with this concern. In farm and laboratory animals FB1 inhibits ceramide synthases, key enzymes in de novo ceramide biosynthesis. The inhibition of sphingolipid signalling pathways mediating programmed cell death and activation of pathways stimulating cell proliferation in livers of individuals exposed to AFB1 could contribute to the tumorigenicity of AFB1. Studies investigating the health effects of either toxin should consider the potential for co-exposure to both toxins. Also, in countries where maize-based food are prepared by alkaline treatment of the maize kernels, the effect of traditional processing on AFB1 levels and toxicity needs to be determined, especially for maize highly contaminated with AFB1. © 2014 Wageningen Academic Publishers.&quot;,&quot;publisher&quot;:&quot;Wageningen Academic Publishers&quot;,&quot;issue&quot;:&quot;2&quot;,&quot;volume&quot;:&quot;8&quot;},&quot;isTemporary&quot;:false}]},{&quot;citationID&quot;:&quot;MENDELEY_CITATION_2c4f4f86-71e6-415c-b6d4-252069b97feb&quot;,&quot;properties&quot;:{&quot;noteIndex&quot;:0},&quot;isEdited&quot;:false,&quot;manualOverride&quot;:{&quot;isManuallyOverridden&quot;:true,&quot;citeprocText&quot;:&quot;(Santiago-Ramos, de Dios Figueroa-Cardenas, et al., 2018)&quot;,&quot;manualOverrideText&quot;:&quot;Santiago-Ramos, de Dios Figueroa-Cardenas, et al., 2018&quot;},&quot;citationTag&quot;:&quot;MENDELEY_CITATION_v3_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&quot;,&quot;citationItems&quot;:[{&quot;id&quot;:&quot;5e9c8e70-8be3-3799-8942-58ea489e5712&quot;,&quot;itemData&quot;:{&quot;type&quot;:&quot;article-journal&quot;,&quot;id&quot;:&quot;5e9c8e70-8be3-3799-8942-58ea489e5712&quot;,&quot;title&quot;:&quot;Physical and chemical changes undergone by pericarp and endosperm during\ncorn nixtamalization-A review&quot;,&quot;author&quot;:[{&quot;family&quot;:&quot;Santiago-Ramos&quot;,&quot;given&quot;:&quot;David&quot;,&quot;parse-names&quot;:false,&quot;dropping-particle&quot;:&quot;&quot;,&quot;non-dropping-particle&quot;:&quot;&quot;},{&quot;family&quot;:&quot;Dios Figueroa-Cardenas&quot;,&quot;given&quot;:&quot;Juan&quot;,&quot;parse-names&quot;:false,&quot;dropping-particle&quot;:&quot;&quot;,&quot;non-dropping-particle&quot;:&quot;de&quot;},{&quot;family&quot;:&quot;Maria\nMariscal-Moreno&quot;,&quot;given&quot;:&quot;Rosa&quot;,&quot;parse-names&quot;:false,&quot;dropping-particle&quot;:&quot;&quot;,&quot;non-dropping-particle&quot;:&quot;&quot;},{&quot;family&quot;:&quot;Escalante-Aburto&quot;,&quot;given&quot;:&quot;Anayansi&quot;,&quot;parse-names&quot;:false,&quot;dropping-particle&quot;:&quot;&quot;,&quot;non-dropping-particle&quot;:&quot;&quot;},{&quot;family&quot;:&quot;Ponce-Garcia&quot;,&quot;given&quot;:&quot;Nestor&quot;,&quot;parse-names&quot;:false,&quot;dropping-particle&quot;:&quot;&quot;,&quot;non-dropping-particle&quot;:&quot;&quot;},{&quot;family&quot;:&quot;Juan Veles-Medina&quot;,&quot;given&quot;:&quot;Jose&quot;,&quot;parse-names&quot;:false,&quot;dropping-particle&quot;:&quot;&quot;,&quot;non-dropping-particle&quot;:&quot;&quot;}],&quot;container-title&quot;:&quot;JOURNAL OF CEREAL SCIENCE&quot;,&quot;container-title-short&quot;:&quot;J Cereal Sci&quot;,&quot;DOI&quot;:&quot;10.1016/j.jcs.2018.04.003&quot;,&quot;ISSN&quot;:&quot;0733-5210&quot;,&quot;issued&quot;:{&quot;date-parts&quot;:[[2018,5]]},&quot;publisher-place&quot;:&quot;24-28 OVAL RD, LONDON NW1 7DX, ENGLAND&quot;,&quot;page&quot;:&quot;108-117&quot;,&quot;language&quot;:&quot;English&quot;,&quot;abstract&quot;:&quot;Nixtamalization is the cooking of corn grains, traditionally in water\nwith wood ashes or alkaline compounds. However, due to the pollution\ncaused, the use of other calcium salts or weak acids, as well as\nalternative processes, has been explored. The pericarp and endosperm\ncomprise 80.5-92.9% of the total weight of the grain and therefore have\ngreat effects on handling during processing and the quality of\nnixtamalized corn-based products. An introduction to nixtamalization\nprocessing conditions is followed by reviews of the microstructure and\ncomposition of the pericarp and endosperm, and the effects of\nnixtamalization on the structures and compositions of these tissues. In\nparticular, the processing of raw corn into masa (dough) affects the\ngelatinization of starch, the interactions of starch with calcium and\namylose-lipid complexes, with impacts on pasting properties and\ndigestibility. Finally, the research required to underpin the\ndevelopment of new processing alternatives is discussed. (C) 2018\nElsevier Ltd. All rights reserved.&quot;,&quot;publisher&quot;:&quot;ACADEMIC PRESS LTD- ELSEVIER SCIENCE LTD&quot;,&quot;volume&quot;:&quot;81&quot;},&quot;isTemporary&quot;:false}]},{&quot;citationID&quot;:&quot;MENDELEY_CITATION_3882851b-2879-41cd-9e3e-413566e4cd47&quot;,&quot;properties&quot;:{&quot;noteIndex&quot;:0},&quot;isEdited&quot;:false,&quot;manualOverride&quot;:{&quot;isManuallyOverridden&quot;:true,&quot;citeprocText&quot;:&quot;(Grenier et al., 2014)&quot;,&quot;manualOverrideText&quot;:&quot;Grenier et al., 2014&quot;},&quot;citationTag&quot;:&quot;MENDELEY_CITATION_v3_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&quot;,&quot;citationItems&quot;:[{&quot;id&quot;:&quot;d29aada7-c7d9-31a6-97c2-2489609dfb6e&quot;,&quot;itemData&quot;:{&quot;type&quot;:&quot;chapter&quot;,&quot;id&quot;:&quot;d29aada7-c7d9-31a6-97c2-2489609dfb6e&quot;,&quot;title&quot;:&quot;Physical and Chemical Methods for Mycotoxin Decontamination in Maize&quot;,&quot;author&quot;:[{&quot;family&quot;:&quot;Grenier&quot;,&quot;given&quot;:&quot;Bertrand&quot;,&quot;parse-names&quot;:false,&quot;dropping-particle&quot;:&quot;&quot;,&quot;non-dropping-particle&quot;:&quot;&quot;},{&quot;family&quot;:&quot;Loureiro-Bracarense&quot;,&quot;given&quot;:&quot;Ana-Paula&quot;,&quot;parse-names&quot;:false,&quot;dropping-particle&quot;:&quot;&quot;,&quot;non-dropping-particle&quot;:&quot;&quot;},{&quot;family&quot;:&quot;Leslie John F.\nand Oswald&quot;,&quot;given&quot;:&quot;Isabelle P&quot;,&quot;parse-names&quot;:false,&quot;dropping-particle&quot;:&quot;&quot;,&quot;non-dropping-particle&quot;:&quot;&quot;}],&quot;container-title&quot;:&quot;MYCOTOXIN REDUCTION IN GRAIN CHAINS&quot;,&quot;editor&quot;:[{&quot;family&quot;:&quot;Leslie&quot;,&quot;given&quot;:&quot;J F&quot;,&quot;parse-names&quot;:false,&quot;dropping-particle&quot;:&quot;&quot;,&quot;non-dropping-particle&quot;:&quot;&quot;},{&quot;family&quot;:&quot;Logrieco&quot;,&quot;given&quot;:&quot;A F&quot;,&quot;parse-names&quot;:false,&quot;dropping-particle&quot;:&quot;&quot;,&quot;non-dropping-particle&quot;:&quot;&quot;}],&quot;ISBN&quot;:&quot;978-1-118-83279-0; 978-0-8138-2083-5&quot;,&quot;issued&quot;:{&quot;date-parts&quot;:[[2014]]},&quot;publisher-place&quot;:&quot;OSNEY MEAD, OXFORD OX2 0EL, ENGLAND&quot;,&quot;page&quot;:&quot;116-129&quot;,&quot;language&quot;:&quot;English&quot;,&quot;abstract&quot;:&quot;Mycotoxins are fungal secondary metabolites associated with toxic\neffects in humans or domesticated animals. Mycotoxin contamination of\nfoods and feeds is a worldwide problem. A number of strategies have been\ndeveloped to prevent the growth of mycotoxigenic fungi and to\ndecontaminate and/or detoxify mycotoxin-contaminated food and animal\nfeed, including (i) prevention of mycotoxin contamination; (ii)\ndetoxification of mycotoxins present in food and feed; and (iii)\ninhibition of mycotoxin absorption in the gastrointestinal tract. We\nfocus on the physical and chemical methods relative to point (ii) in the\nmaize grain chain with an emphasis on efficacy and safety. Only a few of\nthese methods are in practical use, probably due to difficulties in\ncomplying with FAO requirements. There is no single method that can\nsimultaneously remove all of the mycotoxins known to co-occur in maize.&quot;,&quot;publisher&quot;:&quot;BLACKWELL SCIENCE PUBL&quot;,&quot;container-title-short&quot;:&quot;&quot;},&quot;isTemporary&quot;:false}]},{&quot;citationID&quot;:&quot;MENDELEY_CITATION_9a6ee146-45c8-4bcb-a83d-d8516e20c450&quot;,&quot;properties&quot;:{&quot;noteIndex&quot;:0},&quot;isEdited&quot;:false,&quot;manualOverride&quot;:{&quot;isManuallyOverridden&quot;:true,&quot;citeprocText&quot;:&quot;(Cornejo-Villegas et al., 2010)&quot;,&quot;manualOverrideText&quot;:&quot;Cornejo-Villegas et al., 2010&quot;},&quot;citationTag&quot;:&quot;MENDELEY_CITATION_v3_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&quot;,&quot;citationItems&quot;:[{&quot;id&quot;:&quot;35b109f2-b426-3aad-8cc5-ad5752e54166&quot;,&quot;itemData&quot;:{&quot;type&quot;:&quot;article-journal&quot;,&quot;id&quot;:&quot;35b109f2-b426-3aad-8cc5-ad5752e54166&quot;,&quot;title&quot;:&quot;Study of the physicochemical and pasting properties of instant corn flour added with calcium and fibers from nopal powder&quot;,&quot;author&quot;:[{&quot;family&quot;:&quot;Cornejo-Villegas&quot;,&quot;given&quot;:&quot;M A&quot;,&quot;parse-names&quot;:false,&quot;dropping-particle&quot;:&quot;&quot;,&quot;non-dropping-particle&quot;:&quot;&quot;},{&quot;family&quot;:&quot;Acosta-Osorio&quot;,&quot;given&quot;:&quot;A A&quot;,&quot;parse-names&quot;:false,&quot;dropping-particle&quot;:&quot;&quot;,&quot;non-dropping-particle&quot;:&quot;&quot;},{&quot;family&quot;:&quot;Rojas-Molina&quot;,&quot;given&quot;:&quot;I&quot;,&quot;parse-names&quot;:false,&quot;dropping-particle&quot;:&quot;&quot;,&quot;non-dropping-particle&quot;:&quot;&quot;},{&quot;family&quot;:&quot;Gutiérrez-Cortéz&quot;,&quot;given&quot;:&quot;E&quot;,&quot;parse-names&quot;:false,&quot;dropping-particle&quot;:&quot;&quot;,&quot;non-dropping-particle&quot;:&quot;&quot;},{&quot;family&quot;:&quot;Quiroga&quot;,&quot;given&quot;:&quot;M A&quot;,&quot;parse-names&quot;:false,&quot;dropping-particle&quot;:&quot;&quot;,&quot;non-dropping-particle&quot;:&quot;&quot;},{&quot;family&quot;:&quot;Gaytán&quot;,&quot;given&quot;:&quot;M&quot;,&quot;parse-names&quot;:false,&quot;dropping-particle&quot;:&quot;&quot;,&quot;non-dropping-particle&quot;:&quot;&quot;},{&quot;family&quot;:&quot;Herrera&quot;,&quot;given&quot;:&quot;G&quot;,&quot;parse-names&quot;:false,&quot;dropping-particle&quot;:&quot;&quot;,&quot;non-dropping-particle&quot;:&quot;&quot;},{&quot;family&quot;:&quot;Rodríguez-García&quot;,&quot;given&quot;:&quot;M E&quot;,&quot;parse-names&quot;:false,&quot;dropping-particle&quot;:&quot;&quot;,&quot;non-dropping-particle&quot;:&quot;&quot;}],&quot;container-title&quot;:&quot;Journal of Food Engineering&quot;,&quot;container-title-short&quot;:&quot;J Food Eng&quot;,&quot;DOI&quot;:&quot;10.1016/j.jfoodeng.2009.08.014&quot;,&quot;ISSN&quot;:&quot;02608774 (ISSN)&quot;,&quot;URL&quot;:&quot;https://www.scopus.com/inward/record.uri?eid=2-s2.0-70349786543&amp;doi=10.1016%2fj.jfoodeng.2009.08.014&amp;partnerID=40&amp;md5=71b1c491fdca5e519cebac2f6d3ef0f7&quot;,&quot;issued&quot;:{&quot;date-parts&quot;:[[2010]]},&quot;page&quot;:&quot;401-409&quot;,&quot;language&quot;:&quot;English&quot;,&quot;abstract&quot;:&quot;This work presents a physicochemical and apparent viscosity characterization of commercial nixtamalized corn flours (CNCF) added with nopal powder. The chemical proximate analysis of CNCF and traditional nixtamalized corn flours (TNCF) shows equal amounts of protein and fat, but the calcium content and total dietary fiber is higher in the TNCF. Nopal powder contains a high amount of Ca, soluble and insoluble fiber. The inclusion of 4% of nopal powder increases the calcium and fiber content of the CNCF to the level of traditional nixtamalized products steeped at 7 h. A pasting characteristics analysis based on the profile curves was done in order to study the influence of soluble and insoluble fibers on the pasting conditions of the studied samples added with nopal. At low temperatures the insoluble fiber governs the water absorption and below the gelatinization temperature (Tg) a competition between starch swelling and water absorption was found; for T higher than Tg the system is complex because it includes the interactions between soluble-insoluble fibers and exuding amylose. © 2009 Elsevier Ltd. All rights reserved.&quot;,&quot;issue&quot;:&quot;3&quot;,&quot;volume&quot;:&quot;96&quot;},&quot;isTemporary&quot;:false}]},{&quot;citationID&quot;:&quot;MENDELEY_CITATION_28eecb33-64dd-40cd-bab2-e06e7346ed64&quot;,&quot;properties&quot;:{&quot;noteIndex&quot;:0},&quot;isEdited&quot;:false,&quot;manualOverride&quot;:{&quot;isManuallyOverridden&quot;:true,&quot;citeprocText&quot;:&quot;(Chávez-Santoscoy et al., 2016)&quot;,&quot;manualOverrideText&quot;:&quot;Chávez-Santoscoy et al., 2016&quot;},&quot;citationTag&quot;:&quot;MENDELEY_CITATION_v3_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&quot;,&quot;citationItems&quot;:[{&quot;id&quot;:&quot;b377aeaa-7a14-376c-83f2-f4cd70bdfa72&quot;,&quot;itemData&quot;:{&quot;type&quot;:&quot;article-journal&quot;,&quot;id&quot;:&quot;b377aeaa-7a14-376c-83f2-f4cd70bdfa72&quot;,&quot;title&quot;:&quot;Production of maize tortillas and cookies from nixtamalized flour enriched with anthocyanins, flavonoids and saponins extracted from black bean (Phaseolus vulgaris) seed coats&quot;,&quot;author&quot;:[{&quot;family&quot;:&quot;Chávez-Santoscoy&quot;,&quot;given&quot;:&quot;R A&quot;,&quot;parse-names&quot;:false,&quot;dropping-particle&quot;:&quot;&quot;,&quot;non-dropping-particle&quot;:&quot;&quot;},{&quot;family&quot;:&quot;Gutiérrez-Uribe&quot;,&quot;given&quot;:&quot;J A&quot;,&quot;parse-names&quot;:false,&quot;dropping-particle&quot;:&quot;&quot;,&quot;non-dropping-particle&quot;:&quot;&quot;},{&quot;family&quot;:&quot;Serna-Saldivar&quot;,&quot;given&quot;:&quot;S O&quot;,&quot;parse-names&quot;:false,&quot;dropping-particle&quot;:&quot;&quot;,&quot;non-dropping-particle&quot;:&quot;&quot;},{&quot;family&quot;:&quot;Perez-Carrillo&quot;,&quot;given&quot;:&quot;E&quot;,&quot;parse-names&quot;:false,&quot;dropping-particle&quot;:&quot;&quot;,&quot;non-dropping-particle&quot;:&quot;&quot;}],&quot;container-title&quot;:&quot;Food Chemistry&quot;,&quot;container-title-short&quot;:&quot;Food Chem&quot;,&quot;DOI&quot;:&quot;10.1016/j.foodchem.2015.06.113&quot;,&quot;ISSN&quot;:&quot;03088146 (ISSN)&quot;,&quot;URL&quot;:&quot;https://www.scopus.com/inward/record.uri?eid=2-s2.0-84936791792&amp;doi=10.1016%2fj.foodchem.2015.06.113&amp;partnerID=40&amp;md5=fa4bd17775086a8abf02b9d5c98371e0&quot;,&quot;issued&quot;:{&quot;date-parts&quot;:[[2016]]},&quot;page&quot;:&quot;90-97&quot;,&quot;language&quot;:&quot;English&quot;,&quot;abstract&quot;:&quot;Abstract Ethanolic extract from black beans coat is a source of flavonoids, saponins and antocyanins. Nixtamalized maize flours (NF) are used for the preparation of products such as tortillas, tortillas chips, cookies among others. The objective of this research was to study the effect on textural parameters and color after adding flavonoids, saponins and anthocyanins from black bean seed coat in NF used for the production of tortillas and gluten-free cookies. Furthermore, the retention of bioactive compounds after tortilla and gluten-free-cookie preparation was assessed. Ethanolic extracts of black bean seed coats were added (3 g/kg or 7 g/kg) to NF in order to prepare corn tortillas and gluten free cookies characterized in terms of dimensions, color and texture. Addition of 7 g/kg affected the color of cookies and tortillas without effect on texture and dimensions. It was possible to retain more than 80% and 60% of bioactives into baked tortillas and cookies, respectively. © 2015 Elsevier Ltd.&quot;,&quot;publisher&quot;:&quot;Elsevier Ltd&quot;,&quot;volume&quot;:&quot;192&quot;},&quot;isTemporary&quot;:false}]},{&quot;citationID&quot;:&quot;MENDELEY_CITATION_8bd46c92-fe6a-4881-8591-1411eadcbca6&quot;,&quot;properties&quot;:{&quot;noteIndex&quot;:0},&quot;isEdited&quot;:false,&quot;manualOverride&quot;:{&quot;isManuallyOverridden&quot;:true,&quot;citeprocText&quot;:&quot;(Palacios-Fonseca et al., 2013)&quot;,&quot;manualOverrideText&quot;:&quot;Palacios-Fonseca et al., 2013&quot;},&quot;citationTag&quot;:&quot;MENDELEY_CITATION_v3_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&quot;,&quot;citationItems&quot;:[{&quot;id&quot;:&quot;6da60370-cfb4-3ec7-a75d-59cbbf99dd69&quot;,&quot;itemData&quot;:{&quot;type&quot;:&quot;article-journal&quot;,&quot;id&quot;:&quot;6da60370-cfb4-3ec7-a75d-59cbbf99dd69&quot;,&quot;title&quot;:&quot;Effect of the alkaline and acid treatments on the physicochemical\nproperties of corn starch&quot;,&quot;author&quot;:[{&quot;family&quot;:&quot;Palacios-Fonseca&quot;,&quot;given&quot;:&quot;A J&quot;,&quot;parse-names&quot;:false,&quot;dropping-particle&quot;:&quot;&quot;,&quot;non-dropping-particle&quot;:&quot;&quot;},{&quot;family&quot;:&quot;Castro-Rosas&quot;,&quot;given&quot;:&quot;J&quot;,&quot;parse-names&quot;:false,&quot;dropping-particle&quot;:&quot;&quot;,&quot;non-dropping-particle&quot;:&quot;&quot;},{&quot;family&quot;:&quot;Gomez-Aldapa&quot;,&quot;given&quot;:&quot;C A&quot;,&quot;parse-names&quot;:false,&quot;dropping-particle&quot;:&quot;&quot;,&quot;non-dropping-particle&quot;:&quot;&quot;},{&quot;family&quot;:&quot;Tovar-Benitez&quot;,&quot;given&quot;:&quot;T&quot;,&quot;parse-names&quot;:false,&quot;dropping-particle&quot;:&quot;&quot;,&quot;non-dropping-particle&quot;:&quot;&quot;},{&quot;family&quot;:&quot;Millan-Malo&quot;,&quot;given&quot;:&quot;B M&quot;,&quot;parse-names&quot;:false,&quot;dropping-particle&quot;:&quot;&quot;,&quot;non-dropping-particle&quot;:&quot;&quot;},{&quot;family&quot;:&quot;Real&quot;,&quot;given&quot;:&quot;A&quot;,&quot;parse-names&quot;:false,&quot;dropping-particle&quot;:&quot;&quot;,&quot;non-dropping-particle&quot;:&quot;del&quot;},{&quot;family&quot;:&quot;Rodriguez-Garcia&quot;,&quot;given&quot;:&quot;M E&quot;,&quot;parse-names&quot;:false,&quot;dropping-particle&quot;:&quot;&quot;,&quot;non-dropping-particle&quot;:&quot;&quot;}],&quot;container-title&quot;:&quot;CYTA-JOURNAL OF FOOD&quot;,&quot;DOI&quot;:&quot;10.1080/19476337.2012.761651&quot;,&quot;ISSN&quot;:&quot;1947-6337&quot;,&quot;issued&quot;:{&quot;date-parts&quot;:[[2013,5]]},&quot;publisher-place&quot;:&quot;2-4 PARK SQUARE, MILTON PARK, ABINGDON OR14 4RN, OXON, ENGLAND&quot;,&quot;page&quot;:&quot;67-74&quot;,&quot;language&quot;:&quot;English&quot;,&quot;abstract&quot;:&quot;Corn starches were isolated using three different methods: water\nsteeping, alkaline steeping, and acid steeping. The effects on their\nstructural, micro structural, thermal, and chemical properties were\nevaluated, with especial emphasis in the alkaline process that is close\nrelated to the nixtamalization process. The isolation method influences\nthe amylose content, crystallinity, and enthalpy of the starch granules.\nScanning electron microscopy showed that the isolation method produced\nchanges on the surface of the granules, and in some cases there were\nholes on the surface. Method 2 (the alkaline method) produces the starch\ngranules with low protein and fat content and there was an increase in\nthe enthalpy for this method, that can be explained in terms of\nthermodynamics by the increase of particles into the starch granules,\nwhich was confirmed by an increase in the ash content. A negative\ncorrelation between these variables was found (r=-0.99), while a\npositive correlation between enthalpy and amylose content was also found\n(r=1).&quot;,&quot;publisher&quot;:&quot;TAYLOR &amp; FRANCIS LTD&quot;,&quot;issue&quot;:&quot;1, SI&quot;,&quot;volume&quot;:&quot;11&quot;,&quot;container-title-short&quot;:&quot;&quot;},&quot;isTemporary&quot;:false}]},{&quot;citationID&quot;:&quot;MENDELEY_CITATION_01eee0a3-a27f-4701-96e6-7e966c218a53&quot;,&quot;properties&quot;:{&quot;noteIndex&quot;:0},&quot;isEdited&quot;:false,&quot;manualOverride&quot;:{&quot;isManuallyOverridden&quot;:true,&quot;citeprocText&quot;:&quot;(Gutierrez-Cortez et al., 2010)&quot;,&quot;manualOverrideText&quot;:&quot;Gutierrez-Cortez et al., 2010&quot;},&quot;citationTag&quot;:&quot;MENDELEY_CITATION_v3_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&quot;,&quot;citationItems&quot;:[{&quot;id&quot;:&quot;c7641c30-66b0-3cb1-8f54-d1b717c08ae9&quot;,&quot;itemData&quot;:{&quot;type&quot;:&quot;article-journal&quot;,&quot;id&quot;:&quot;c7641c30-66b0-3cb1-8f54-d1b717c08ae9&quot;,&quot;title&quot;:&quot;Microstructural changes in the maize kernel pericarp during cooking\nstage in nixtamalization process&quot;,&quot;author&quot;:[{&quot;family&quot;:&quot;Gutierrez-Cortez&quot;,&quot;given&quot;:&quot;E&quot;,&quot;parse-names&quot;:false,&quot;dropping-particle&quot;:&quot;&quot;,&quot;non-dropping-particle&quot;:&quot;&quot;},{&quot;family&quot;:&quot;Rojas-Molina&quot;,&quot;given&quot;:&quot;I&quot;,&quot;parse-names&quot;:false,&quot;dropping-particle&quot;:&quot;&quot;,&quot;non-dropping-particle&quot;:&quot;&quot;},{&quot;family&quot;:&quot;Rojas&quot;,&quot;given&quot;:&quot;A&quot;,&quot;parse-names&quot;:false,&quot;dropping-particle&quot;:&quot;&quot;,&quot;non-dropping-particle&quot;:&quot;&quot;},{&quot;family&quot;:&quot;Arjona&quot;,&quot;given&quot;:&quot;J.\nL.&quot;,&quot;parse-names&quot;:false,&quot;dropping-particle&quot;:&quot;&quot;,&quot;non-dropping-particle&quot;:&quot;&quot;},{&quot;family&quot;:&quot;Cornejo-Villegas&quot;,&quot;given&quot;:&quot;M A&quot;,&quot;parse-names&quot;:false,&quot;dropping-particle&quot;:&quot;&quot;,&quot;non-dropping-particle&quot;:&quot;&quot;},{&quot;family&quot;:&quot;Zepeda-Benitez&quot;,&quot;given&quot;:&quot;Y&quot;,&quot;parse-names&quot;:false,&quot;dropping-particle&quot;:&quot;&quot;,&quot;non-dropping-particle&quot;:&quot;&quot;},{&quot;family&quot;:&quot;Velazquez-Hernandez&quot;,&quot;given&quot;:&quot;R&quot;,&quot;parse-names&quot;:false,&quot;dropping-particle&quot;:&quot;&quot;,&quot;non-dropping-particle&quot;:&quot;&quot;},{&quot;family&quot;:&quot;Ibarra-Alvarado&quot;,&quot;given&quot;:&quot;C&quot;,&quot;parse-names&quot;:false,&quot;dropping-particle&quot;:&quot;&quot;,&quot;non-dropping-particle&quot;:&quot;&quot;},{&quot;family&quot;:&quot;Rodriguez-Garcia&quot;,&quot;given&quot;:&quot;M.\nE.&quot;,&quot;parse-names&quot;:false,&quot;dropping-particle&quot;:&quot;&quot;,&quot;non-dropping-particle&quot;:&quot;&quot;}],&quot;container-title&quot;:&quot;JOURNAL OF CEREAL SCIENCE&quot;,&quot;container-title-short&quot;:&quot;J Cereal Sci&quot;,&quot;DOI&quot;:&quot;10.1016/j.jcs.2009.09.008&quot;,&quot;ISSN&quot;:&quot;0733-5210&quot;,&quot;issued&quot;:{&quot;date-parts&quot;:[[2010,1]]},&quot;publisher-place&quot;:&quot;24-28 OVAL RD, LONDON NW1 7DX, ENGLAND&quot;,&quot;page&quot;:&quot;81-88&quot;,&quot;language&quot;:&quot;English&quot;,&quot;abstract&quot;:&quot;The microstructural changes in the maize pericarp during the critical\nlime-cooking step of a traditional nixtamalization process are reported.\nScanning Electron Microscopy at low vacuum (SEM-LV) images and Energy\nDispersive Spectrometry (EDS) were used to study the evolution of the\npericarp transformation during lime-cooking and the CaCO3 formation on\nthe pericarp. Moisture content in cooked maize kernels and calcium\ncontent in the pericarp were used as physicochemical criteria in order\nto establish the end of the cooking step. For the first time, the\ncooking step was analyzed in situ by using a differential photoacoustic\ncell (DPC), in order to associate photoacoustic amplitude signals of\nnixtamalized pericarp with its structural modifications. X-ray\ndiffraction patterns of nixtamalized pericarp showed an increase in the\npeak intensity of the crystalline fraction compared with the native\npericarp. These results were supported by SEM images and amplitude\nsignals obtained through the use of the photoacoustic technique. (c)\n2009 Elsevier Ltd. All rights reserved.&quot;,&quot;publisher&quot;:&quot;ACADEMIC PRESS LTD- ELSEVIER SCIENCE LTD&quot;,&quot;issue&quot;:&quot;1&quot;,&quot;volume&quot;:&quot;51&quot;},&quot;isTemporary&quot;:false}]},{&quot;citationID&quot;:&quot;MENDELEY_CITATION_0a500b31-66eb-4cf9-8a2b-00b0c32efb80&quot;,&quot;properties&quot;:{&quot;noteIndex&quot;:0},&quot;isEdited&quot;:false,&quot;manualOverride&quot;:{&quot;isManuallyOverridden&quot;:true,&quot;citeprocText&quot;:&quot;(Suri &amp;#38; Tanumihardjo, 2016)&quot;,&quot;manualOverrideText&quot;:&quot;Suri &amp; Tanumihardjo, 2016&quot;},&quot;citationTag&quot;:&quot;MENDELEY_CITATION_v3_eyJjaXRhdGlvbklEIjoiTUVOREVMRVlfQ0lUQVRJT05fMGE1MDBiMzEtNjZlYi00Y2Y5LThhMmItMDBiMGMzMmVmYjgw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quot;,&quot;citationItems&quot;:[{&quot;id&quot;:&quot;460d2439-7a31-3ddf-9436-bdec4fc17280&quot;,&quot;itemData&quot;:{&quot;type&quot;:&quot;article-journal&quot;,&quot;id&quot;:&quot;460d2439-7a31-3ddf-9436-bdec4fc17280&quot;,&quot;title&quot;:&quot;Effects of Different Processing Methods on the Micronutrient and\nPhytochemical Contents of Maize: From A to Z&quot;,&quot;author&quot;:[{&quot;family&quot;:&quot;Suri&quot;,&quot;given&quot;:&quot;Devika J&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1541-4337.12216&quot;,&quot;ISSN&quot;:&quot;1541-4337&quot;,&quot;issued&quot;:{&quot;date-parts&quot;:[[2016,9]]},&quot;publisher-place&quot;:&quot;111 RIVER ST, HOBOKEN 07030-5774, NJ USA&quot;,&quot;page&quot;:&quot;912-926&quot;,&quot;language&quot;:&quot;English&quot;,&quot;abstract&quot;:&quot;Maize is a staple human food eaten by more than a billion people around\nthe world in a variety of whole and processed products. Different\nprocessing methods result in changes to the nutritional profile of maize\nproducts, which can greatly affect the micronutrient intake of\npopulations dependent on this crop for a large proportion of their\ncaloric needs. This review summarizes the effects of different\nprocessing methods on the resulting micronutrient and phytochemical\ncontents of maize. The majority of B vitamins are lost during storage\nand milling; further loss occurs with soaking and cooking, but\nfermentation and nixtamalization (soaking in alkaline solution) can\nincrease bioavailability of riboflavin and niacin. Carotenoids, found\nmainly in the kernel endosperm, increase in concentration after\ndegermination, while other vitamins and minerals, found mainly in the\ngerm, are reduced. Mineral bioavailability can be improved by processing\nmethods that reduce phytic acid, such as soaking, fermenting, cooking,\nand nixtamalization. Losses of micronutrients during processing can be\nmitigated by changes in methods of processing, in addition to\nencouraging consumption of whole-grain maize products over degermed,\nrefined products. In some cases, such as niacin, processing is actually\nnecessary for nutrient bioavailability. Due to the high variability in\nthe baseline nutrient contents among maize varieties, combined with\nadditional variability in processing effects, the most accurate data on\nnutrient content will be obtained through analysis of specific maize\nproducts and consideration of in vivo bioavailability.&quot;,&quot;publisher&quot;:&quot;WILEY&quot;,&quot;issue&quot;:&quot;5&quot;,&quot;volume&quot;:&quot;15&quot;},&quot;isTemporary&quot;:false}]},{&quot;citationID&quot;:&quot;MENDELEY_CITATION_ceb6ba22-8678-4d81-95e0-5eb4d4a0ed22&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Y2ViNmJhMjItODY3OC00ZDgxLTk1ZTAtNWViNGQ0YTBlZDIy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bb5bdf63-3380-4bca-b7cc-15017fb08ea0&quot;,&quot;properties&quot;:{&quot;noteIndex&quot;:0},&quot;isEdited&quot;:false,&quot;manualOverride&quot;:{&quot;isManuallyOverridden&quot;:true,&quot;citeprocText&quot;:&quot;(Nuss &amp;#38; Tanumihardjo, 2010b)&quot;,&quot;manualOverrideText&quot;:&quot;Nuss &amp; Tanumihardjo, 2010&quot;},&quot;citationTag&quot;:&quot;MENDELEY_CITATION_v3_eyJjaXRhdGlvbklEIjoiTUVOREVMRVlfQ0lUQVRJT05fYmI1YmRmNjMtMzM4MC00YmNhLWI3Y2MtMTUwMTdmYjA4ZWEw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quot;,&quot;citationItems&quot;:[{&quot;id&quot;:&quot;40f57ebd-c7ef-3eae-840d-301cc4011d1b&quot;,&quot;itemData&quot;:{&quot;type&quot;:&quot;article-journal&quot;,&quot;id&quot;:&quot;40f57ebd-c7ef-3eae-840d-301cc4011d1b&quot;,&quot;title&quot;:&quot;Maize: A Paramount Staple Crop in the Context of Global Nutrition&quot;,&quot;author&quot;:[{&quot;family&quot;:&quot;Nuss&quot;,&quot;given&quot;:&quot;Emily T&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j.1541-4337.2010.00117.x&quot;,&quot;ISSN&quot;:&quot;1541-4337&quot;,&quot;issued&quot;:{&quot;date-parts&quot;:[[2010,7]]},&quot;publisher-place&quot;:&quot;111 RIVER ST, HOBOKEN 07030-5774, NJ USA&quot;,&quot;page&quot;:&quot;417-436&quot;,&quot;language&quot;:&quot;English&quot;,&quot;abstract&quot;:&quot;The maize plant (Zea mays), characterized by an erect green stalk, is\none of the 3 great grain crops of the world. Its kernels, like other\nseeds, are storage organs that contain essential components for plant\ngrowth and reproduction. Many of these kernel constituents, including\nstarch, protein, and some micronutrients, are also required for human\nhealth. For this reason, and others, maize has become highly integrated\ninto global agriculture, human diet, and cultural traditions. The\nnutritional quality and integrity of maize kernels are influenced by\nmany factors including genetic background, environment, and kernel\nprocessing. Cooking procedures, including nixtamalization and\nfermentation, can increase accessibility of micronutrients such as\nniacin. However, man cannot live on maize alone. For one-third of the\nworld's population, namely in sub-Saharan Africa, Southeast Asia, and\nLatin America, humans subsist on maize as a staple food but malnutrition\npervades. Strategies to further improve kernel macronutrient and\nmicronutrient quality and quantities are under intense investigation.\nThe 2 most common routes to enhance grain nutritional value are\nexogenous and endogenous fortification. Although exogenous\nfortification, such as addition of multivitamin premixes to maize flour,\nhas been successful, endogenous fortification, also known as\n``biofortification,'' may provide a more sustainable and practical\nsolution for chronically undernourished communities. Recent\naccomplishments, such as low-phytate, high-lysine, and multivitamin\nmaize varieties, have been created using novel genetic and agronomic\napproaches. Investigational studies related to biofortified maize are\ncurrently underway to determine nutrient absorption and efficacy related\nto human health improvement.&quot;,&quot;publisher&quot;:&quot;WILEY&quot;,&quot;issue&quot;:&quot;4&quot;,&quot;volume&quot;:&quot;9&quot;},&quot;isTemporary&quot;:false}]},{&quot;citationID&quot;:&quot;MENDELEY_CITATION_85c9e47c-00af-431e-8b01-92a2ec62921c&quot;,&quot;properties&quot;:{&quot;noteIndex&quot;:0},&quot;isEdited&quot;:false,&quot;manualOverride&quot;:{&quot;isManuallyOverridden&quot;:true,&quot;citeprocText&quot;:&quot;(Gwirtz &amp;#38; Nieves Garcia-Casal, 2014)&quot;,&quot;manualOverrideText&quot;:&quot;Gwirtz &amp; Nieves Garcia-Casal, 2014&quot;},&quot;citationTag&quot;:&quot;MENDELEY_CITATION_v3_eyJjaXRhdGlvbklEIjoiTUVOREVMRVlfQ0lUQVRJT05fODVjOWU0N2MtMDBhZi00MzFlLThiMDEtOTJhMmVjNjI5MjFj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quot;,&quot;citationItems&quot;:[{&quot;id&quot;:&quot;6a511cba-8d19-3dbc-b2b1-5b5f77f6489c&quot;,&quot;itemData&quot;:{&quot;type&quot;:&quot;paper-conference&quot;,&quot;id&quot;:&quot;6a511cba-8d19-3dbc-b2b1-5b5f77f6489c&quot;,&quot;title&quot;:&quot;Processing maize flour and corn meal food products&quot;,&quot;author&quot;:[{&quot;family&quot;:&quot;Gwirtz&quot;,&quot;given&quot;:&quot;Jeffrey A&quot;,&quot;parse-names&quot;:false,&quot;dropping-particle&quot;:&quot;&quot;,&quot;non-dropping-particle&quot;:&quot;&quot;},{&quot;family&quot;:&quot;Nieves Garcia-Casal&quot;,&quot;given&quot;:&quot;Maria&quot;,&quot;parse-names&quot;:false,&quot;dropping-particle&quot;:&quot;&quot;,&quot;non-dropping-particle&quot;:&quot;&quot;}],&quot;collection-title&quot;:&quot;Annals of the New York Academy of Sciences&quot;,&quot;container-title&quot;:&quot;TECHNICAL CONSIDERATIONS FOR MAIZE FLOUR AND CORN MEAL FORTIFICATION IN\nPUBLIC HEALTH&quot;,&quot;editor&quot;:[{&quot;family&quot;:&quot;PenaRosas&quot;,&quot;given&quot;:&quot;J P&quot;,&quot;parse-names&quot;:false,&quot;dropping-particle&quot;:&quot;&quot;,&quot;non-dropping-particle&quot;:&quot;&quot;},{&quot;family&quot;:&quot;GarciaCasal&quot;,&quot;given&quot;:&quot;M N&quot;,&quot;parse-names&quot;:false,&quot;dropping-particle&quot;:&quot;&quot;,&quot;non-dropping-particle&quot;:&quot;&quot;},{&quot;family&quot;:&quot;Pachon&quot;,&quot;given&quot;:&quot;H&quot;,&quot;parse-names&quot;:false,&quot;dropping-particle&quot;:&quot;&quot;,&quot;non-dropping-particle&quot;:&quot;&quot;}],&quot;DOI&quot;:&quot;10.1111/nyas.12299&quot;,&quot;ISSN&quot;:&quot;0077-8923&quot;,&quot;issued&quot;:{&quot;date-parts&quot;:[[2014]]},&quot;publisher-place&quot;:&quot;OSNEY MEAD, OXFORD OX2 0EL, ENGLAND&quot;,&quot;page&quot;:&quot;66-75&quot;,&quot;language&quot;:&quot;English&quot;,&quot;abstract&quot;:&quot;Corn is the cereal with the highest production worldwide and is used for\nhuman consumption, livestock feed, and fuel. Various food technologies\nare currently used for processing industrially produced maize flours and\ncorn meals in different parts of the world to obtain precooked refined\nmaize flour, dehydrated nixtamalized flour, fermented maize flours, and\nother maize products. These products have different intrinsic vitamin\nand mineral contents, and their processing follows different pathways\nfrom raw grain to the consumer final product, which entail changes in\nnutrient composition. Dry maize mechanical processing creates whole or\nfractionated products, separated by anatomical features such as bran,\ngerm, and endosperm. Wet maize processing separates by chemical compound\nclassification such as starch and protein. Various industrial processes,\nincluding whole grain, dry milling fractionation, and nixtamalization,\nare described. Vitamin and mineral losses during processing are\nidentified and the nutritional impacts outlined. Also discussed are the\nvitamin and mineral contents of corn.&quot;,&quot;publisher&quot;:&quot;BLACKWELL SCIENCE PUBL&quot;,&quot;volume&quot;:&quot;1312&quot;,&quot;container-title-short&quot;:&quot;&quot;},&quot;isTemporary&quot;:false}]},{&quot;citationID&quot;:&quot;MENDELEY_CITATION_d3ec142b-a1e3-4e4a-87e4-f1ff2db168f4&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ZDNlYzE0MmItYTFlMy00ZTRhLTg3ZTQtZjFmZjJkYjE2OGY0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7bfdafd1-47be-48e5-9a94-77602f7b2051&quot;,&quot;properties&quot;:{&quot;noteIndex&quot;:0},&quot;isEdited&quot;:false,&quot;manualOverride&quot;:{&quot;isManuallyOverridden&quot;:true,&quot;citeprocText&quot;:&quot;(Flores-Morales et al., 2012)&quot;,&quot;manualOverrideText&quot;:&quot;Flores-Morales et al., 2012&quot;},&quot;citationTag&quot;:&quot;MENDELEY_CITATION_v3_eyJjaXRhdGlvbklEIjoiTUVOREVMRVlfQ0lUQVRJT05fN2JmZGFmZDEtNDdiZS00OGU1LTlhOTQtNzc2MDJmN2IyMDUx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quot;,&quot;citationItems&quot;:[{&quot;id&quot;:&quot;a1b6148d-8393-3e6f-a664-c2bd6c3597fb&quot;,&quot;itemData&quot;:{&quot;type&quot;:&quot;article-journal&quot;,&quot;id&quot;:&quot;a1b6148d-8393-3e6f-a664-c2bd6c3597fb&quot;,&quot;title&quot;:&quot;Determination of the structural changes by FT-IR, Raman, and CP/MAS 13C NMR spectroscopy on retrograded starch of maize tortillas&quot;,&quot;author&quot;:[{&quot;family&quot;:&quot;Flores-Morales&quot;,&quot;given&quot;:&quot;A&quot;,&quot;parse-names&quot;:false,&quot;dropping-particle&quot;:&quot;&quot;,&quot;non-dropping-particle&quot;:&quot;&quot;},{&quot;family&quot;:&quot;Jiménez-Estrada&quot;,&quot;given&quot;:&quot;M&quot;,&quot;parse-names&quot;:false,&quot;dropping-particle&quot;:&quot;&quot;,&quot;non-dropping-particle&quot;:&quot;&quot;},{&quot;family&quot;:&quot;Mora-Escobedo&quot;,&quot;given&quot;:&quot;R&quot;,&quot;parse-names&quot;:false,&quot;dropping-particle&quot;:&quot;&quot;,&quot;non-dropping-particle&quot;:&quot;&quot;}],&quot;container-title&quot;:&quot;Carbohydrate Polymers&quot;,&quot;container-title-short&quot;:&quot;Carbohydr Polym&quot;,&quot;DOI&quot;:&quot;10.1016/j.carbpol.2011.07.011&quot;,&quot;ISSN&quot;:&quot;01448617 (ISSN)&quot;,&quot;URL&quot;:&quot;https://www.scopus.com/inward/record.uri?eid=2-s2.0-80054772007&amp;doi=10.1016%2fj.carbpol.2011.07.011&amp;partnerID=40&amp;md5=64ff43db3578fcebce7dbc855f67df14&quot;,&quot;issued&quot;:{&quot;date-parts&quot;:[[2012]]},&quot;page&quot;:&quot;61-68&quot;,&quot;language&quot;:&quot;English&quot;,&quot;abstract&quot;:&quot;The nixtamalization, production and storage of tortillas in refrigeration cause several changes on the starch structure, resulting in an increased crystallinity and therefore a higher content of resistant starch. The IR analysis for resistant starch (RS) showed a band at 1047 cm-1 associated to the retrogradation process; this band was due to the weakening of the intermolecular H-bonds. These associated together to form ordered regions. The Raman analysis shows a characteristic band at 856 cm-1 corresponding to C-C skeletal modes of glucose of α-1,4 glycosidic linkage starches, and a band at 480 cm-1 attributed to skeletal vibrations of the pyranose ring in the glucose unit of starches. These changes may be related to the polymerization degree of the starch molecules, as well as to the retrogradation of amylose and amylopectin. The spectrum of 13C CP-MAS/NMR for RS3 supports the results obtained by IR and Raman. Lipidic and proteic groups were observed which may be in the form of complexes with amylose. One can proclaim that the existence of the salt form is induced and stabilized by the interactions dominating the V amylose structure in the solid state. © 2011 Elsevier Ltd. All Rights Reserved.&quot;,&quot;publisher&quot;:&quot;Elsevier Ltd&quot;,&quot;issue&quot;:&quot;1&quot;,&quot;volume&quot;:&quot;87&quot;},&quot;isTemporary&quot;:false}]},{&quot;citationID&quot;:&quot;MENDELEY_CITATION_856599d4-fb32-47c0-a12c-2868eb1c1424&quot;,&quot;properties&quot;:{&quot;noteIndex&quot;:0},&quot;isEdited&quot;:false,&quot;manualOverride&quot;:{&quot;isManuallyOverridden&quot;:true,&quot;citeprocText&quot;:&quot;(Neme &amp;#38; Mohammed, 2017a)&quot;,&quot;manualOverrideText&quot;:&quot;Neme &amp; Mohammed, 2017&quot;},&quot;citationTag&quot;:&quot;MENDELEY_CITATION_v3_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&quot;,&quot;citationItems&quot;:[{&quot;id&quot;:&quot;4a9feede-ef91-3295-88c3-14f564ea3e30&quot;,&quot;itemData&quot;:{&quot;type&quot;:&quot;article-journal&quot;,&quot;id&quot;:&quot;4a9feede-ef91-3295-88c3-14f564ea3e30&quot;,&quot;title&quot;:&quot;Mycotoxin occurrence in grains and the role of postharvest management as a mitigation strategies. A review&quot;,&quot;author&quot;:[{&quot;family&quot;:&quot;Neme&quot;,&quot;given&quot;:&quot;K&quot;,&quot;parse-names&quot;:false,&quot;dropping-particle&quot;:&quot;&quot;,&quot;non-dropping-particle&quot;:&quot;&quot;},{&quot;family&quot;:&quot;Mohammed&quot;,&quot;given&quot;:&quot;A&quot;,&quot;parse-names&quot;:false,&quot;dropping-particle&quot;:&quot;&quot;,&quot;non-dropping-particle&quot;:&quot;&quot;}],&quot;container-title&quot;:&quot;Food Control&quot;,&quot;container-title-short&quot;:&quot;Food Control&quot;,&quot;DOI&quot;:&quot;10.1016/j.foodcont.2017.03.012&quot;,&quot;ISSN&quot;:&quot;09567135 (ISSN)&quot;,&quot;URL&quot;:&quot;https://www.scopus.com/inward/record.uri?eid=2-s2.0-85015377226&amp;doi=10.1016%2fj.foodcont.2017.03.012&amp;partnerID=40&amp;md5=cad51f86742b3afa337e88b384d96a00&quot;,&quot;issued&quot;:{&quot;date-parts&quot;:[[2017]]},&quot;page&quot;:&quot;412-425&quot;,&quot;language&quot;:&quot;English&quot;,&quot;abstract&quot;:&quot;Mycotoxins are poisonous compounds produced by certain species of fungi found in contaminated grain. There are five major groups of mycotoxins which can occur in grains: Aflatoxin, fumonisin, deoxynivalenol (DON), ochratoxin (OT), and zearalenone (ZEN). Their occurrence may start in the field, harvesting, handling, storage, and processing. DON, ZEN, and fumonisins may start to cause the grains at the field/or pre-harvest while aflatoxin and OT are mostly occurring during storage due to improper postharvest handling. Most of the grains susceptible to mycotoxins such as maize, peanut/groundnut, sorghum, millet, wheat, and rice were reviewed. The main postharvest factors for the cause of grain mycotoxin contamination are mechanical injury, insect infestation, time of harvesting, drying method, types of storage structure and conditions, handling and processing. Temperature, moisture and humidity are the main factors for the growth and development of mycotoxins. Developing countries especially African are more vulnerable for the causes due to lack of well-established infrastructures, regulations, and standards. Postharvest mitigation strategies are an important and cost-effective method to control the cause. The core grain postharvest interventions used as mitigating strategies of mycotoxin includes rapid and proper drying, postharvest insect control, proper transportation and packaging, good storage conditions, use of natural and chemical agents and irradiation. Grain processing such as sorting, cleaning, milling, fermentation, baking, roasting, flaking, nixtamalization and extrusion cooking are also reported to reduce mycotoxin concentration. In general, system approach to good manufacturing practice and HACCP based implementation are important to mitigate mycotoxins in grains. © 2017 Elsevier Ltd&quot;,&quot;publisher&quot;:&quot;Elsevier Ltd&quot;,&quot;volume&quot;:&quot;78&quot;},&quot;isTemporary&quot;:false}]},{&quot;citationID&quot;:&quot;MENDELEY_CITATION_74d0a9c3-e08f-40e6-809e-cdd142d62dcb&quot;,&quot;properties&quot;:{&quot;noteIndex&quot;:0},&quot;isEdited&quot;:false,&quot;manualOverride&quot;:{&quot;isManuallyOverridden&quot;:true,&quot;citeprocText&quot;:&quot;(Gwirtz &amp;#38; Nieves Garcia-Casal, 2014)&quot;,&quot;manualOverrideText&quot;:&quot;Gwirtz &amp; Nieves Garcia-Casal, 2014&quot;},&quot;citationTag&quot;:&quot;MENDELEY_CITATION_v3_eyJjaXRhdGlvbklEIjoiTUVOREVMRVlfQ0lUQVRJT05fNzRkMGE5YzMtZTA4Zi00MGU2LTgwOWUtY2RkMTQyZDYyZGNi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quot;,&quot;citationItems&quot;:[{&quot;id&quot;:&quot;6a511cba-8d19-3dbc-b2b1-5b5f77f6489c&quot;,&quot;itemData&quot;:{&quot;type&quot;:&quot;paper-conference&quot;,&quot;id&quot;:&quot;6a511cba-8d19-3dbc-b2b1-5b5f77f6489c&quot;,&quot;title&quot;:&quot;Processing maize flour and corn meal food products&quot;,&quot;author&quot;:[{&quot;family&quot;:&quot;Gwirtz&quot;,&quot;given&quot;:&quot;Jeffrey A&quot;,&quot;parse-names&quot;:false,&quot;dropping-particle&quot;:&quot;&quot;,&quot;non-dropping-particle&quot;:&quot;&quot;},{&quot;family&quot;:&quot;Nieves Garcia-Casal&quot;,&quot;given&quot;:&quot;Maria&quot;,&quot;parse-names&quot;:false,&quot;dropping-particle&quot;:&quot;&quot;,&quot;non-dropping-particle&quot;:&quot;&quot;}],&quot;collection-title&quot;:&quot;Annals of the New York Academy of Sciences&quot;,&quot;container-title&quot;:&quot;TECHNICAL CONSIDERATIONS FOR MAIZE FLOUR AND CORN MEAL FORTIFICATION IN\nPUBLIC HEALTH&quot;,&quot;editor&quot;:[{&quot;family&quot;:&quot;PenaRosas&quot;,&quot;given&quot;:&quot;J P&quot;,&quot;parse-names&quot;:false,&quot;dropping-particle&quot;:&quot;&quot;,&quot;non-dropping-particle&quot;:&quot;&quot;},{&quot;family&quot;:&quot;GarciaCasal&quot;,&quot;given&quot;:&quot;M N&quot;,&quot;parse-names&quot;:false,&quot;dropping-particle&quot;:&quot;&quot;,&quot;non-dropping-particle&quot;:&quot;&quot;},{&quot;family&quot;:&quot;Pachon&quot;,&quot;given&quot;:&quot;H&quot;,&quot;parse-names&quot;:false,&quot;dropping-particle&quot;:&quot;&quot;,&quot;non-dropping-particle&quot;:&quot;&quot;}],&quot;DOI&quot;:&quot;10.1111/nyas.12299&quot;,&quot;ISSN&quot;:&quot;0077-8923&quot;,&quot;issued&quot;:{&quot;date-parts&quot;:[[2014]]},&quot;publisher-place&quot;:&quot;OSNEY MEAD, OXFORD OX2 0EL, ENGLAND&quot;,&quot;page&quot;:&quot;66-75&quot;,&quot;language&quot;:&quot;English&quot;,&quot;abstract&quot;:&quot;Corn is the cereal with the highest production worldwide and is used for\nhuman consumption, livestock feed, and fuel. Various food technologies\nare currently used for processing industrially produced maize flours and\ncorn meals in different parts of the world to obtain precooked refined\nmaize flour, dehydrated nixtamalized flour, fermented maize flours, and\nother maize products. These products have different intrinsic vitamin\nand mineral contents, and their processing follows different pathways\nfrom raw grain to the consumer final product, which entail changes in\nnutrient composition. Dry maize mechanical processing creates whole or\nfractionated products, separated by anatomical features such as bran,\ngerm, and endosperm. Wet maize processing separates by chemical compound\nclassification such as starch and protein. Various industrial processes,\nincluding whole grain, dry milling fractionation, and nixtamalization,\nare described. Vitamin and mineral losses during processing are\nidentified and the nutritional impacts outlined. Also discussed are the\nvitamin and mineral contents of corn.&quot;,&quot;publisher&quot;:&quot;BLACKWELL SCIENCE PUBL&quot;,&quot;volume&quot;:&quot;1312&quot;,&quot;container-title-short&quot;:&quot;&quot;},&quot;isTemporary&quot;:false}]},{&quot;citationID&quot;:&quot;MENDELEY_CITATION_272fbb3d-4dae-4ff3-bdb3-ec0a21da5cda&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MjcyZmJiM2QtNGRhZS00ZmYzLWJkYjMtZWMwYTIxZGE1Y2Rh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f227af1c-1ef6-487a-b554-53eb53aad975&quot;,&quot;properties&quot;:{&quot;noteIndex&quot;:0},&quot;isEdited&quot;:false,&quot;manualOverride&quot;:{&quot;isManuallyOverridden&quot;:true,&quot;citeprocText&quot;:&quot;(Chávez-Santoscoy et al., 2016)&quot;,&quot;manualOverrideText&quot;:&quot;Chávez-Santoscoy et al., 2016&quot;},&quot;citationTag&quot;:&quot;MENDELEY_CITATION_v3_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&quot;,&quot;citationItems&quot;:[{&quot;id&quot;:&quot;b377aeaa-7a14-376c-83f2-f4cd70bdfa72&quot;,&quot;itemData&quot;:{&quot;type&quot;:&quot;article-journal&quot;,&quot;id&quot;:&quot;b377aeaa-7a14-376c-83f2-f4cd70bdfa72&quot;,&quot;title&quot;:&quot;Production of maize tortillas and cookies from nixtamalized flour enriched with anthocyanins, flavonoids and saponins extracted from black bean (Phaseolus vulgaris) seed coats&quot;,&quot;author&quot;:[{&quot;family&quot;:&quot;Chávez-Santoscoy&quot;,&quot;given&quot;:&quot;R A&quot;,&quot;parse-names&quot;:false,&quot;dropping-particle&quot;:&quot;&quot;,&quot;non-dropping-particle&quot;:&quot;&quot;},{&quot;family&quot;:&quot;Gutiérrez-Uribe&quot;,&quot;given&quot;:&quot;J A&quot;,&quot;parse-names&quot;:false,&quot;dropping-particle&quot;:&quot;&quot;,&quot;non-dropping-particle&quot;:&quot;&quot;},{&quot;family&quot;:&quot;Serna-Saldivar&quot;,&quot;given&quot;:&quot;S O&quot;,&quot;parse-names&quot;:false,&quot;dropping-particle&quot;:&quot;&quot;,&quot;non-dropping-particle&quot;:&quot;&quot;},{&quot;family&quot;:&quot;Perez-Carrillo&quot;,&quot;given&quot;:&quot;E&quot;,&quot;parse-names&quot;:false,&quot;dropping-particle&quot;:&quot;&quot;,&quot;non-dropping-particle&quot;:&quot;&quot;}],&quot;container-title&quot;:&quot;Food Chemistry&quot;,&quot;container-title-short&quot;:&quot;Food Chem&quot;,&quot;DOI&quot;:&quot;10.1016/j.foodchem.2015.06.113&quot;,&quot;ISSN&quot;:&quot;03088146 (ISSN)&quot;,&quot;URL&quot;:&quot;https://www.scopus.com/inward/record.uri?eid=2-s2.0-84936791792&amp;doi=10.1016%2fj.foodchem.2015.06.113&amp;partnerID=40&amp;md5=fa4bd17775086a8abf02b9d5c98371e0&quot;,&quot;issued&quot;:{&quot;date-parts&quot;:[[2016]]},&quot;page&quot;:&quot;90-97&quot;,&quot;language&quot;:&quot;English&quot;,&quot;abstract&quot;:&quot;Abstract Ethanolic extract from black beans coat is a source of flavonoids, saponins and antocyanins. Nixtamalized maize flours (NF) are used for the preparation of products such as tortillas, tortillas chips, cookies among others. The objective of this research was to study the effect on textural parameters and color after adding flavonoids, saponins and anthocyanins from black bean seed coat in NF used for the production of tortillas and gluten-free cookies. Furthermore, the retention of bioactive compounds after tortilla and gluten-free-cookie preparation was assessed. Ethanolic extracts of black bean seed coats were added (3 g/kg or 7 g/kg) to NF in order to prepare corn tortillas and gluten free cookies characterized in terms of dimensions, color and texture. Addition of 7 g/kg affected the color of cookies and tortillas without effect on texture and dimensions. It was possible to retain more than 80% and 60% of bioactives into baked tortillas and cookies, respectively. © 2015 Elsevier Ltd.&quot;,&quot;publisher&quot;:&quot;Elsevier Ltd&quot;,&quot;volume&quot;:&quot;192&quot;},&quot;isTemporary&quot;:false}]},{&quot;citationID&quot;:&quot;MENDELEY_CITATION_311c06eb-9a62-4f5b-92b8-c6976f3c5f13&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MzExYzA2ZWItOWE2Mi00ZjViLTkyYjgtYzY5NzZmM2M1ZjEz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52bcb4a2-2a1d-4395-9bfc-246548fec3f2&quot;,&quot;properties&quot;:{&quot;noteIndex&quot;:0},&quot;isEdited&quot;:false,&quot;manualOverride&quot;:{&quot;isManuallyOverridden&quot;:true,&quot;citeprocText&quot;:&quot;(Gwirtz &amp;#38; Nieves Garcia-Casal, 2014)&quot;,&quot;manualOverrideText&quot;:&quot;Gwirtz &amp; Nieves Garcia-Casal, 2014&quot;},&quot;citationTag&quot;:&quot;MENDELEY_CITATION_v3_eyJjaXRhdGlvbklEIjoiTUVOREVMRVlfQ0lUQVRJT05fNTJiY2I0YTItMmExZC00Mzk1LTliZmMtMjQ2NTQ4ZmVjM2Yy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quot;,&quot;citationItems&quot;:[{&quot;id&quot;:&quot;6a511cba-8d19-3dbc-b2b1-5b5f77f6489c&quot;,&quot;itemData&quot;:{&quot;type&quot;:&quot;paper-conference&quot;,&quot;id&quot;:&quot;6a511cba-8d19-3dbc-b2b1-5b5f77f6489c&quot;,&quot;title&quot;:&quot;Processing maize flour and corn meal food products&quot;,&quot;author&quot;:[{&quot;family&quot;:&quot;Gwirtz&quot;,&quot;given&quot;:&quot;Jeffrey A&quot;,&quot;parse-names&quot;:false,&quot;dropping-particle&quot;:&quot;&quot;,&quot;non-dropping-particle&quot;:&quot;&quot;},{&quot;family&quot;:&quot;Nieves Garcia-Casal&quot;,&quot;given&quot;:&quot;Maria&quot;,&quot;parse-names&quot;:false,&quot;dropping-particle&quot;:&quot;&quot;,&quot;non-dropping-particle&quot;:&quot;&quot;}],&quot;collection-title&quot;:&quot;Annals of the New York Academy of Sciences&quot;,&quot;container-title&quot;:&quot;TECHNICAL CONSIDERATIONS FOR MAIZE FLOUR AND CORN MEAL FORTIFICATION IN\nPUBLIC HEALTH&quot;,&quot;editor&quot;:[{&quot;family&quot;:&quot;PenaRosas&quot;,&quot;given&quot;:&quot;J P&quot;,&quot;parse-names&quot;:false,&quot;dropping-particle&quot;:&quot;&quot;,&quot;non-dropping-particle&quot;:&quot;&quot;},{&quot;family&quot;:&quot;GarciaCasal&quot;,&quot;given&quot;:&quot;M N&quot;,&quot;parse-names&quot;:false,&quot;dropping-particle&quot;:&quot;&quot;,&quot;non-dropping-particle&quot;:&quot;&quot;},{&quot;family&quot;:&quot;Pachon&quot;,&quot;given&quot;:&quot;H&quot;,&quot;parse-names&quot;:false,&quot;dropping-particle&quot;:&quot;&quot;,&quot;non-dropping-particle&quot;:&quot;&quot;}],&quot;DOI&quot;:&quot;10.1111/nyas.12299&quot;,&quot;ISSN&quot;:&quot;0077-8923&quot;,&quot;issued&quot;:{&quot;date-parts&quot;:[[2014]]},&quot;publisher-place&quot;:&quot;OSNEY MEAD, OXFORD OX2 0EL, ENGLAND&quot;,&quot;page&quot;:&quot;66-75&quot;,&quot;language&quot;:&quot;English&quot;,&quot;abstract&quot;:&quot;Corn is the cereal with the highest production worldwide and is used for\nhuman consumption, livestock feed, and fuel. Various food technologies\nare currently used for processing industrially produced maize flours and\ncorn meals in different parts of the world to obtain precooked refined\nmaize flour, dehydrated nixtamalized flour, fermented maize flours, and\nother maize products. These products have different intrinsic vitamin\nand mineral contents, and their processing follows different pathways\nfrom raw grain to the consumer final product, which entail changes in\nnutrient composition. Dry maize mechanical processing creates whole or\nfractionated products, separated by anatomical features such as bran,\ngerm, and endosperm. Wet maize processing separates by chemical compound\nclassification such as starch and protein. Various industrial processes,\nincluding whole grain, dry milling fractionation, and nixtamalization,\nare described. Vitamin and mineral losses during processing are\nidentified and the nutritional impacts outlined. Also discussed are the\nvitamin and mineral contents of corn.&quot;,&quot;publisher&quot;:&quot;BLACKWELL SCIENCE PUBL&quot;,&quot;volume&quot;:&quot;1312&quot;,&quot;container-title-short&quot;:&quot;&quot;},&quot;isTemporary&quot;:false}]},{&quot;citationID&quot;:&quot;MENDELEY_CITATION_da41018a-f481-49cb-9b5f-29eed215b049&quot;,&quot;properties&quot;:{&quot;noteIndex&quot;:0},&quot;isEdited&quot;:false,&quot;manualOverride&quot;:{&quot;isManuallyOverridden&quot;:true,&quot;citeprocText&quot;:&quot;(Lopez-Martinez et al., 2011)&quot;,&quot;manualOverrideText&quot;:&quot;Lopez-Martinez et al., 2011&quot;},&quot;citationTag&quot;:&quot;MENDELEY_CITATION_v3_eyJjaXRhdGlvbklEIjoiTUVOREVMRVlfQ0lUQVRJT05fZGE0MTAxOGEtZjQ4MS00OWNiLTliNWYtMjllZWQyMTViMDQ5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quot;,&quot;citationItems&quot;:[{&quot;id&quot;:&quot;e9075a4c-b204-389e-beec-bea4a70dd6dd&quot;,&quot;itemData&quot;:{&quot;type&quot;:&quot;article-journal&quot;,&quot;id&quot;:&quot;e9075a4c-b204-389e-beec-bea4a70dd6dd&quot;,&quot;title&quot;:&quot;Phase II-Inducing, Polyphenols Content and Antioxidant Capacity of Corn\n(Zea mays L.) from Phenotypes of White, Blue, Red and Purple Colors\nProcessed into Masa and Tortillas&quot;,&quot;author&quot;:[{&quot;family&quot;:&quot;Lopez-Martinez&quot;,&quot;given&quot;:&quot;Leticia X&quot;,&quot;parse-names&quot;:false,&quot;dropping-particle&quot;:&quot;&quot;,&quot;non-dropping-particle&quot;:&quot;&quot;},{&quot;family&quot;:&quot;Parkin&quot;,&quot;given&quot;:&quot;Kirk L&quot;,&quot;parse-names&quot;:false,&quot;dropping-particle&quot;:&quot;&quot;,&quot;non-dropping-particle&quot;:&quot;&quot;},{&quot;family&quot;:&quot;Garcia&quot;,&quot;given&quot;:&quot;Hugo S&quot;,&quot;parse-names&quot;:false,&quot;dropping-particle&quot;:&quot;&quot;,&quot;non-dropping-particle&quot;:&quot;&quot;}],&quot;container-title&quot;:&quot;PLANT FOODS FOR HUMAN NUTRITION&quot;,&quot;DOI&quot;:&quot;10.1007/s11130-011-0210-z&quot;,&quot;ISSN&quot;:&quot;0921-9668&quot;,&quot;issued&quot;:{&quot;date-parts&quot;:[[2011,3]]},&quot;publisher-place&quot;:&quot;VAN GODEWIJCKSTRAAT 30, 3311 GZ DORDRECHT, NETHERLANDS&quot;,&quot;page&quot;:&quot;41-47&quot;,&quot;language&quot;:&quot;English&quot;,&quot;abstract&quot;:&quot;White, blue, red and purple corns (Zea mays L.) were lime-cooked to\nobtain masa for tortillas. The total phenolics and anthocyanins content,\nantioxidant activity expressed as total reducing power (TRP), peroxyl\nradical bleaching (PRAC), total antioxidant activity (TAA) and quinone\nreductase (QR) induction in the murine hepatoma (Hepa 1 c1c7 cell line)\nas a biological marker for phase II detoxification enzymes were\ninvestigated. Among the extracts prepared from raw corn varieties the\nhighest concentration of total phenolics, anthocyanins, antioxidant\nindex and induction of QR-inducing activity were found in the Veracruz\n42 (Ver 42) genotype. The nixtamalization process (masa) reduced total\nphenolics, anthocyanins and antioxidant activities and the ability for\nQR induction when was compared to raw grain. Processing masa into\ntortillas also negatively affected total phenolics, anthocyanin\nconcentration, antioxidant activities, and QR induction in the colored\ncorn varieties. The blue variety and its corresponding masa and\ntortillas did not induce QR. Ver 42 genotype and their products (masa\nand tortilla) showed the greatest antioxidant activity and capacity to\ninduce QR.&quot;,&quot;publisher&quot;:&quot;SPRINGER&quot;,&quot;issue&quot;:&quot;1&quot;,&quot;volume&quot;:&quot;66&quot;,&quot;container-title-short&quot;:&quot;&quot;},&quot;isTemporary&quot;:false}]},{&quot;citationID&quot;:&quot;MENDELEY_CITATION_739fcffc-dd02-4d67-bb12-7453b8d8a65b&quot;,&quot;properties&quot;:{&quot;noteIndex&quot;:0},&quot;isEdited&quot;:false,&quot;manualOverride&quot;:{&quot;isManuallyOverridden&quot;:true,&quot;citeprocText&quot;:&quot;(Nuss &amp;#38; Tanumihardjo, 2010b)&quot;,&quot;manualOverrideText&quot;:&quot;Nuss &amp; Tanumihardjo, 2010&quot;},&quot;citationTag&quot;:&quot;MENDELEY_CITATION_v3_eyJjaXRhdGlvbklEIjoiTUVOREVMRVlfQ0lUQVRJT05fNzM5ZmNmZmMtZGQwMi00ZDY3LWJiMTItNzQ1M2I4ZDhhNjVi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quot;,&quot;citationItems&quot;:[{&quot;id&quot;:&quot;40f57ebd-c7ef-3eae-840d-301cc4011d1b&quot;,&quot;itemData&quot;:{&quot;type&quot;:&quot;article-journal&quot;,&quot;id&quot;:&quot;40f57ebd-c7ef-3eae-840d-301cc4011d1b&quot;,&quot;title&quot;:&quot;Maize: A Paramount Staple Crop in the Context of Global Nutrition&quot;,&quot;author&quot;:[{&quot;family&quot;:&quot;Nuss&quot;,&quot;given&quot;:&quot;Emily T&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j.1541-4337.2010.00117.x&quot;,&quot;ISSN&quot;:&quot;1541-4337&quot;,&quot;issued&quot;:{&quot;date-parts&quot;:[[2010,7]]},&quot;publisher-place&quot;:&quot;111 RIVER ST, HOBOKEN 07030-5774, NJ USA&quot;,&quot;page&quot;:&quot;417-436&quot;,&quot;language&quot;:&quot;English&quot;,&quot;abstract&quot;:&quot;The maize plant (Zea mays), characterized by an erect green stalk, is\none of the 3 great grain crops of the world. Its kernels, like other\nseeds, are storage organs that contain essential components for plant\ngrowth and reproduction. Many of these kernel constituents, including\nstarch, protein, and some micronutrients, are also required for human\nhealth. For this reason, and others, maize has become highly integrated\ninto global agriculture, human diet, and cultural traditions. The\nnutritional quality and integrity of maize kernels are influenced by\nmany factors including genetic background, environment, and kernel\nprocessing. Cooking procedures, including nixtamalization and\nfermentation, can increase accessibility of micronutrients such as\nniacin. However, man cannot live on maize alone. For one-third of the\nworld's population, namely in sub-Saharan Africa, Southeast Asia, and\nLatin America, humans subsist on maize as a staple food but malnutrition\npervades. Strategies to further improve kernel macronutrient and\nmicronutrient quality and quantities are under intense investigation.\nThe 2 most common routes to enhance grain nutritional value are\nexogenous and endogenous fortification. Although exogenous\nfortification, such as addition of multivitamin premixes to maize flour,\nhas been successful, endogenous fortification, also known as\n``biofortification,'' may provide a more sustainable and practical\nsolution for chronically undernourished communities. Recent\naccomplishments, such as low-phytate, high-lysine, and multivitamin\nmaize varieties, have been created using novel genetic and agronomic\napproaches. Investigational studies related to biofortified maize are\ncurrently underway to determine nutrient absorption and efficacy related\nto human health improvement.&quot;,&quot;publisher&quot;:&quot;WILEY&quot;,&quot;issue&quot;:&quot;4&quot;,&quot;volume&quot;:&quot;9&quot;},&quot;isTemporary&quot;:false}]},{&quot;citationID&quot;:&quot;MENDELEY_CITATION_36bfb38f-f175-4fae-a37c-f2d6d179efd7&quot;,&quot;properties&quot;:{&quot;noteIndex&quot;:0},&quot;isEdited&quot;:false,&quot;manualOverride&quot;:{&quot;isManuallyOverridden&quot;:true,&quot;citeprocText&quot;:&quot;(Suri &amp;#38; Tanumihardjo, 2016)&quot;,&quot;manualOverrideText&quot;:&quot;Suri &amp; Tanumihardjo, 2016&quot;},&quot;citationTag&quot;:&quot;MENDELEY_CITATION_v3_eyJjaXRhdGlvbklEIjoiTUVOREVMRVlfQ0lUQVRJT05fMzZiZmIzOGYtZjE3NS00ZmFlLWEzN2MtZjJkNmQxNzllZmQ3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quot;,&quot;citationItems&quot;:[{&quot;id&quot;:&quot;460d2439-7a31-3ddf-9436-bdec4fc17280&quot;,&quot;itemData&quot;:{&quot;type&quot;:&quot;article-journal&quot;,&quot;id&quot;:&quot;460d2439-7a31-3ddf-9436-bdec4fc17280&quot;,&quot;title&quot;:&quot;Effects of Different Processing Methods on the Micronutrient and\nPhytochemical Contents of Maize: From A to Z&quot;,&quot;author&quot;:[{&quot;family&quot;:&quot;Suri&quot;,&quot;given&quot;:&quot;Devika J&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1541-4337.12216&quot;,&quot;ISSN&quot;:&quot;1541-4337&quot;,&quot;issued&quot;:{&quot;date-parts&quot;:[[2016,9]]},&quot;publisher-place&quot;:&quot;111 RIVER ST, HOBOKEN 07030-5774, NJ USA&quot;,&quot;page&quot;:&quot;912-926&quot;,&quot;language&quot;:&quot;English&quot;,&quot;abstract&quot;:&quot;Maize is a staple human food eaten by more than a billion people around\nthe world in a variety of whole and processed products. Different\nprocessing methods result in changes to the nutritional profile of maize\nproducts, which can greatly affect the micronutrient intake of\npopulations dependent on this crop for a large proportion of their\ncaloric needs. This review summarizes the effects of different\nprocessing methods on the resulting micronutrient and phytochemical\ncontents of maize. The majority of B vitamins are lost during storage\nand milling; further loss occurs with soaking and cooking, but\nfermentation and nixtamalization (soaking in alkaline solution) can\nincrease bioavailability of riboflavin and niacin. Carotenoids, found\nmainly in the kernel endosperm, increase in concentration after\ndegermination, while other vitamins and minerals, found mainly in the\ngerm, are reduced. Mineral bioavailability can be improved by processing\nmethods that reduce phytic acid, such as soaking, fermenting, cooking,\nand nixtamalization. Losses of micronutrients during processing can be\nmitigated by changes in methods of processing, in addition to\nencouraging consumption of whole-grain maize products over degermed,\nrefined products. In some cases, such as niacin, processing is actually\nnecessary for nutrient bioavailability. Due to the high variability in\nthe baseline nutrient contents among maize varieties, combined with\nadditional variability in processing effects, the most accurate data on\nnutrient content will be obtained through analysis of specific maize\nproducts and consideration of in vivo bioavailability.&quot;,&quot;publisher&quot;:&quot;WILEY&quot;,&quot;issue&quot;:&quot;5&quot;,&quot;volume&quot;:&quot;15&quot;},&quot;isTemporary&quot;:false}]},{&quot;citationID&quot;:&quot;MENDELEY_CITATION_ff036849-2260-4f1a-87b9-27473c4369eb&quot;,&quot;properties&quot;:{&quot;noteIndex&quot;:0},&quot;isEdited&quot;:false,&quot;manualOverride&quot;:{&quot;isManuallyOverridden&quot;:true,&quot;citeprocText&quot;:&quot;(Gutierrez-Cortez et al., 2010)&quot;,&quot;manualOverrideText&quot;:&quot;Gutierrez-Cortez et al., 2010&quot;},&quot;citationTag&quot;:&quot;MENDELEY_CITATION_v3_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&quot;,&quot;citationItems&quot;:[{&quot;id&quot;:&quot;c7641c30-66b0-3cb1-8f54-d1b717c08ae9&quot;,&quot;itemData&quot;:{&quot;type&quot;:&quot;article-journal&quot;,&quot;id&quot;:&quot;c7641c30-66b0-3cb1-8f54-d1b717c08ae9&quot;,&quot;title&quot;:&quot;Microstructural changes in the maize kernel pericarp during cooking\nstage in nixtamalization process&quot;,&quot;author&quot;:[{&quot;family&quot;:&quot;Gutierrez-Cortez&quot;,&quot;given&quot;:&quot;E&quot;,&quot;parse-names&quot;:false,&quot;dropping-particle&quot;:&quot;&quot;,&quot;non-dropping-particle&quot;:&quot;&quot;},{&quot;family&quot;:&quot;Rojas-Molina&quot;,&quot;given&quot;:&quot;I&quot;,&quot;parse-names&quot;:false,&quot;dropping-particle&quot;:&quot;&quot;,&quot;non-dropping-particle&quot;:&quot;&quot;},{&quot;family&quot;:&quot;Rojas&quot;,&quot;given&quot;:&quot;A&quot;,&quot;parse-names&quot;:false,&quot;dropping-particle&quot;:&quot;&quot;,&quot;non-dropping-particle&quot;:&quot;&quot;},{&quot;family&quot;:&quot;Arjona&quot;,&quot;given&quot;:&quot;J.\nL.&quot;,&quot;parse-names&quot;:false,&quot;dropping-particle&quot;:&quot;&quot;,&quot;non-dropping-particle&quot;:&quot;&quot;},{&quot;family&quot;:&quot;Cornejo-Villegas&quot;,&quot;given&quot;:&quot;M A&quot;,&quot;parse-names&quot;:false,&quot;dropping-particle&quot;:&quot;&quot;,&quot;non-dropping-particle&quot;:&quot;&quot;},{&quot;family&quot;:&quot;Zepeda-Benitez&quot;,&quot;given&quot;:&quot;Y&quot;,&quot;parse-names&quot;:false,&quot;dropping-particle&quot;:&quot;&quot;,&quot;non-dropping-particle&quot;:&quot;&quot;},{&quot;family&quot;:&quot;Velazquez-Hernandez&quot;,&quot;given&quot;:&quot;R&quot;,&quot;parse-names&quot;:false,&quot;dropping-particle&quot;:&quot;&quot;,&quot;non-dropping-particle&quot;:&quot;&quot;},{&quot;family&quot;:&quot;Ibarra-Alvarado&quot;,&quot;given&quot;:&quot;C&quot;,&quot;parse-names&quot;:false,&quot;dropping-particle&quot;:&quot;&quot;,&quot;non-dropping-particle&quot;:&quot;&quot;},{&quot;family&quot;:&quot;Rodriguez-Garcia&quot;,&quot;given&quot;:&quot;M.\nE.&quot;,&quot;parse-names&quot;:false,&quot;dropping-particle&quot;:&quot;&quot;,&quot;non-dropping-particle&quot;:&quot;&quot;}],&quot;container-title&quot;:&quot;JOURNAL OF CEREAL SCIENCE&quot;,&quot;container-title-short&quot;:&quot;J Cereal Sci&quot;,&quot;DOI&quot;:&quot;10.1016/j.jcs.2009.09.008&quot;,&quot;ISSN&quot;:&quot;0733-5210&quot;,&quot;issued&quot;:{&quot;date-parts&quot;:[[2010,1]]},&quot;publisher-place&quot;:&quot;24-28 OVAL RD, LONDON NW1 7DX, ENGLAND&quot;,&quot;page&quot;:&quot;81-88&quot;,&quot;language&quot;:&quot;English&quot;,&quot;abstract&quot;:&quot;The microstructural changes in the maize pericarp during the critical\nlime-cooking step of a traditional nixtamalization process are reported.\nScanning Electron Microscopy at low vacuum (SEM-LV) images and Energy\nDispersive Spectrometry (EDS) were used to study the evolution of the\npericarp transformation during lime-cooking and the CaCO3 formation on\nthe pericarp. Moisture content in cooked maize kernels and calcium\ncontent in the pericarp were used as physicochemical criteria in order\nto establish the end of the cooking step. For the first time, the\ncooking step was analyzed in situ by using a differential photoacoustic\ncell (DPC), in order to associate photoacoustic amplitude signals of\nnixtamalized pericarp with its structural modifications. X-ray\ndiffraction patterns of nixtamalized pericarp showed an increase in the\npeak intensity of the crystalline fraction compared with the native\npericarp. These results were supported by SEM images and amplitude\nsignals obtained through the use of the photoacoustic technique. (c)\n2009 Elsevier Ltd. All rights reserved.&quot;,&quot;publisher&quot;:&quot;ACADEMIC PRESS LTD- ELSEVIER SCIENCE LTD&quot;,&quot;issue&quot;:&quot;1&quot;,&quot;volume&quot;:&quot;51&quot;},&quot;isTemporary&quot;:false}]},{&quot;citationID&quot;:&quot;MENDELEY_CITATION_fa972ce2-277e-49b2-b68c-383f52e10da3&quot;,&quot;properties&quot;:{&quot;noteIndex&quot;:0},&quot;isEdited&quot;:false,&quot;manualOverride&quot;:{&quot;isManuallyOverridden&quot;:true,&quot;citeprocText&quot;:&quot;(Santiago-Ramos, de Dios Figueroa-Cardenas, et al., 2018)&quot;,&quot;manualOverrideText&quot;:&quot;Santiago-Ramos, de Dios Figueroa-Cardenas, et al., 2018&quot;},&quot;citationTag&quot;:&quot;MENDELEY_CITATION_v3_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&quot;,&quot;citationItems&quot;:[{&quot;id&quot;:&quot;5e9c8e70-8be3-3799-8942-58ea489e5712&quot;,&quot;itemData&quot;:{&quot;type&quot;:&quot;article-journal&quot;,&quot;id&quot;:&quot;5e9c8e70-8be3-3799-8942-58ea489e5712&quot;,&quot;title&quot;:&quot;Physical and chemical changes undergone by pericarp and endosperm during\ncorn nixtamalization-A review&quot;,&quot;author&quot;:[{&quot;family&quot;:&quot;Santiago-Ramos&quot;,&quot;given&quot;:&quot;David&quot;,&quot;parse-names&quot;:false,&quot;dropping-particle&quot;:&quot;&quot;,&quot;non-dropping-particle&quot;:&quot;&quot;},{&quot;family&quot;:&quot;Dios Figueroa-Cardenas&quot;,&quot;given&quot;:&quot;Juan&quot;,&quot;parse-names&quot;:false,&quot;dropping-particle&quot;:&quot;&quot;,&quot;non-dropping-particle&quot;:&quot;de&quot;},{&quot;family&quot;:&quot;Maria\nMariscal-Moreno&quot;,&quot;given&quot;:&quot;Rosa&quot;,&quot;parse-names&quot;:false,&quot;dropping-particle&quot;:&quot;&quot;,&quot;non-dropping-particle&quot;:&quot;&quot;},{&quot;family&quot;:&quot;Escalante-Aburto&quot;,&quot;given&quot;:&quot;Anayansi&quot;,&quot;parse-names&quot;:false,&quot;dropping-particle&quot;:&quot;&quot;,&quot;non-dropping-particle&quot;:&quot;&quot;},{&quot;family&quot;:&quot;Ponce-Garcia&quot;,&quot;given&quot;:&quot;Nestor&quot;,&quot;parse-names&quot;:false,&quot;dropping-particle&quot;:&quot;&quot;,&quot;non-dropping-particle&quot;:&quot;&quot;},{&quot;family&quot;:&quot;Juan Veles-Medina&quot;,&quot;given&quot;:&quot;Jose&quot;,&quot;parse-names&quot;:false,&quot;dropping-particle&quot;:&quot;&quot;,&quot;non-dropping-particle&quot;:&quot;&quot;}],&quot;container-title&quot;:&quot;JOURNAL OF CEREAL SCIENCE&quot;,&quot;container-title-short&quot;:&quot;J Cereal Sci&quot;,&quot;DOI&quot;:&quot;10.1016/j.jcs.2018.04.003&quot;,&quot;ISSN&quot;:&quot;0733-5210&quot;,&quot;issued&quot;:{&quot;date-parts&quot;:[[2018,5]]},&quot;publisher-place&quot;:&quot;24-28 OVAL RD, LONDON NW1 7DX, ENGLAND&quot;,&quot;page&quot;:&quot;108-117&quot;,&quot;language&quot;:&quot;English&quot;,&quot;abstract&quot;:&quot;Nixtamalization is the cooking of corn grains, traditionally in water\nwith wood ashes or alkaline compounds. However, due to the pollution\ncaused, the use of other calcium salts or weak acids, as well as\nalternative processes, has been explored. The pericarp and endosperm\ncomprise 80.5-92.9% of the total weight of the grain and therefore have\ngreat effects on handling during processing and the quality of\nnixtamalized corn-based products. An introduction to nixtamalization\nprocessing conditions is followed by reviews of the microstructure and\ncomposition of the pericarp and endosperm, and the effects of\nnixtamalization on the structures and compositions of these tissues. In\nparticular, the processing of raw corn into masa (dough) affects the\ngelatinization of starch, the interactions of starch with calcium and\namylose-lipid complexes, with impacts on pasting properties and\ndigestibility. Finally, the research required to underpin the\ndevelopment of new processing alternatives is discussed. (C) 2018\nElsevier Ltd. All rights reserved.&quot;,&quot;publisher&quot;:&quot;ACADEMIC PRESS LTD- ELSEVIER SCIENCE LTD&quot;,&quot;volume&quot;:&quot;81&quot;},&quot;isTemporary&quot;:false}]},{&quot;citationID&quot;:&quot;MENDELEY_CITATION_c6dcca0b-4421-4467-9c67-f67e75d82d34&quot;,&quot;properties&quot;:{&quot;noteIndex&quot;:0},&quot;isEdited&quot;:false,&quot;manualOverride&quot;:{&quot;isManuallyOverridden&quot;:true,&quot;citeprocText&quot;:&quot;(Chávez-Santoscoy et al., 2016)&quot;,&quot;manualOverrideText&quot;:&quot;Chávez-Santoscoy et al., 2016&quot;},&quot;citationTag&quot;:&quot;MENDELEY_CITATION_v3_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&quot;,&quot;citationItems&quot;:[{&quot;id&quot;:&quot;b377aeaa-7a14-376c-83f2-f4cd70bdfa72&quot;,&quot;itemData&quot;:{&quot;type&quot;:&quot;article-journal&quot;,&quot;id&quot;:&quot;b377aeaa-7a14-376c-83f2-f4cd70bdfa72&quot;,&quot;title&quot;:&quot;Production of maize tortillas and cookies from nixtamalized flour enriched with anthocyanins, flavonoids and saponins extracted from black bean (Phaseolus vulgaris) seed coats&quot;,&quot;author&quot;:[{&quot;family&quot;:&quot;Chávez-Santoscoy&quot;,&quot;given&quot;:&quot;R A&quot;,&quot;parse-names&quot;:false,&quot;dropping-particle&quot;:&quot;&quot;,&quot;non-dropping-particle&quot;:&quot;&quot;},{&quot;family&quot;:&quot;Gutiérrez-Uribe&quot;,&quot;given&quot;:&quot;J A&quot;,&quot;parse-names&quot;:false,&quot;dropping-particle&quot;:&quot;&quot;,&quot;non-dropping-particle&quot;:&quot;&quot;},{&quot;family&quot;:&quot;Serna-Saldivar&quot;,&quot;given&quot;:&quot;S O&quot;,&quot;parse-names&quot;:false,&quot;dropping-particle&quot;:&quot;&quot;,&quot;non-dropping-particle&quot;:&quot;&quot;},{&quot;family&quot;:&quot;Perez-Carrillo&quot;,&quot;given&quot;:&quot;E&quot;,&quot;parse-names&quot;:false,&quot;dropping-particle&quot;:&quot;&quot;,&quot;non-dropping-particle&quot;:&quot;&quot;}],&quot;container-title&quot;:&quot;Food Chemistry&quot;,&quot;container-title-short&quot;:&quot;Food Chem&quot;,&quot;DOI&quot;:&quot;10.1016/j.foodchem.2015.06.113&quot;,&quot;ISSN&quot;:&quot;03088146 (ISSN)&quot;,&quot;URL&quot;:&quot;https://www.scopus.com/inward/record.uri?eid=2-s2.0-84936791792&amp;doi=10.1016%2fj.foodchem.2015.06.113&amp;partnerID=40&amp;md5=fa4bd17775086a8abf02b9d5c98371e0&quot;,&quot;issued&quot;:{&quot;date-parts&quot;:[[2016]]},&quot;page&quot;:&quot;90-97&quot;,&quot;language&quot;:&quot;English&quot;,&quot;abstract&quot;:&quot;Abstract Ethanolic extract from black beans coat is a source of flavonoids, saponins and antocyanins. Nixtamalized maize flours (NF) are used for the preparation of products such as tortillas, tortillas chips, cookies among others. The objective of this research was to study the effect on textural parameters and color after adding flavonoids, saponins and anthocyanins from black bean seed coat in NF used for the production of tortillas and gluten-free cookies. Furthermore, the retention of bioactive compounds after tortilla and gluten-free-cookie preparation was assessed. Ethanolic extracts of black bean seed coats were added (3 g/kg or 7 g/kg) to NF in order to prepare corn tortillas and gluten free cookies characterized in terms of dimensions, color and texture. Addition of 7 g/kg affected the color of cookies and tortillas without effect on texture and dimensions. It was possible to retain more than 80% and 60% of bioactives into baked tortillas and cookies, respectively. © 2015 Elsevier Ltd.&quot;,&quot;publisher&quot;:&quot;Elsevier Ltd&quot;,&quot;volume&quot;:&quot;192&quot;},&quot;isTemporary&quot;:false}]},{&quot;citationID&quot;:&quot;MENDELEY_CITATION_2d8c2014-8ea5-42f2-8038-3117005770ea&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MmQ4YzIwMTQtOGVhNS00MmYyLTgwMzgtMzExNzAwNTc3MGVh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f7c06cc0-c437-4fe3-abb8-58bed14e5880&quot;,&quot;properties&quot;:{&quot;noteIndex&quot;:0},&quot;isEdited&quot;:false,&quot;manualOverride&quot;:{&quot;isManuallyOverridden&quot;:true,&quot;citeprocText&quot;:&quot;(Grenier et al., 2014)&quot;,&quot;manualOverrideText&quot;:&quot;Grenier et al., 2014&quot;},&quot;citationTag&quot;:&quot;MENDELEY_CITATION_v3_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&quot;,&quot;citationItems&quot;:[{&quot;id&quot;:&quot;d29aada7-c7d9-31a6-97c2-2489609dfb6e&quot;,&quot;itemData&quot;:{&quot;type&quot;:&quot;chapter&quot;,&quot;id&quot;:&quot;d29aada7-c7d9-31a6-97c2-2489609dfb6e&quot;,&quot;title&quot;:&quot;Physical and Chemical Methods for Mycotoxin Decontamination in Maize&quot;,&quot;author&quot;:[{&quot;family&quot;:&quot;Grenier&quot;,&quot;given&quot;:&quot;Bertrand&quot;,&quot;parse-names&quot;:false,&quot;dropping-particle&quot;:&quot;&quot;,&quot;non-dropping-particle&quot;:&quot;&quot;},{&quot;family&quot;:&quot;Loureiro-Bracarense&quot;,&quot;given&quot;:&quot;Ana-Paula&quot;,&quot;parse-names&quot;:false,&quot;dropping-particle&quot;:&quot;&quot;,&quot;non-dropping-particle&quot;:&quot;&quot;},{&quot;family&quot;:&quot;Leslie John F.\nand Oswald&quot;,&quot;given&quot;:&quot;Isabelle P&quot;,&quot;parse-names&quot;:false,&quot;dropping-particle&quot;:&quot;&quot;,&quot;non-dropping-particle&quot;:&quot;&quot;}],&quot;container-title&quot;:&quot;MYCOTOXIN REDUCTION IN GRAIN CHAINS&quot;,&quot;editor&quot;:[{&quot;family&quot;:&quot;Leslie&quot;,&quot;given&quot;:&quot;J F&quot;,&quot;parse-names&quot;:false,&quot;dropping-particle&quot;:&quot;&quot;,&quot;non-dropping-particle&quot;:&quot;&quot;},{&quot;family&quot;:&quot;Logrieco&quot;,&quot;given&quot;:&quot;A F&quot;,&quot;parse-names&quot;:false,&quot;dropping-particle&quot;:&quot;&quot;,&quot;non-dropping-particle&quot;:&quot;&quot;}],&quot;ISBN&quot;:&quot;978-1-118-83279-0; 978-0-8138-2083-5&quot;,&quot;issued&quot;:{&quot;date-parts&quot;:[[2014]]},&quot;publisher-place&quot;:&quot;OSNEY MEAD, OXFORD OX2 0EL, ENGLAND&quot;,&quot;page&quot;:&quot;116-129&quot;,&quot;language&quot;:&quot;English&quot;,&quot;abstract&quot;:&quot;Mycotoxins are fungal secondary metabolites associated with toxic\neffects in humans or domesticated animals. Mycotoxin contamination of\nfoods and feeds is a worldwide problem. A number of strategies have been\ndeveloped to prevent the growth of mycotoxigenic fungi and to\ndecontaminate and/or detoxify mycotoxin-contaminated food and animal\nfeed, including (i) prevention of mycotoxin contamination; (ii)\ndetoxification of mycotoxins present in food and feed; and (iii)\ninhibition of mycotoxin absorption in the gastrointestinal tract. We\nfocus on the physical and chemical methods relative to point (ii) in the\nmaize grain chain with an emphasis on efficacy and safety. Only a few of\nthese methods are in practical use, probably due to difficulties in\ncomplying with FAO requirements. There is no single method that can\nsimultaneously remove all of the mycotoxins known to co-occur in maize.&quot;,&quot;publisher&quot;:&quot;BLACKWELL SCIENCE PUBL&quot;,&quot;container-title-short&quot;:&quot;&quot;},&quot;isTemporary&quot;:false}]},{&quot;citationID&quot;:&quot;MENDELEY_CITATION_e97231df-048b-410d-94c5-6a4d939ec28d&quot;,&quot;properties&quot;:{&quot;noteIndex&quot;:0},&quot;isEdited&quot;:false,&quot;manualOverride&quot;:{&quot;isManuallyOverridden&quot;:true,&quot;citeprocText&quot;:&quot;(Wang et al., 2015)&quot;,&quot;manualOverrideText&quot;:&quot;Wang et al., 2015&quot;},&quot;citationTag&quot;:&quot;MENDELEY_CITATION_v3_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&quot;,&quot;citationItems&quot;:[{&quot;id&quot;:&quot;c57bad5a-5861-35cb-be07-2bf250f377c9&quot;,&quot;itemData&quot;:{&quot;type&quot;:&quot;article-journal&quot;,&quot;id&quot;:&quot;c57bad5a-5861-35cb-be07-2bf250f377c9&quot;,&quot;title&quot;:&quot;Fumonisins: Oxidative stress-mediated toxicity and metabolism in vivo and in vitro&quot;,&quot;author&quot;:[{&quot;family&quot;:&quot;Wang&quot;,&quot;given&quot;:&quot;X&quot;,&quot;parse-names&quot;:false,&quot;dropping-particle&quot;:&quot;&quot;,&quot;non-dropping-particle&quot;:&quot;&quot;},{&quot;family&quot;:&quot;Wu&quot;,&quot;given&quot;:&quot;Q&quot;,&quot;parse-names&quot;:false,&quot;dropping-particle&quot;:&quot;&quot;,&quot;non-dropping-particle&quot;:&quot;&quot;},{&quot;family&quot;:&quot;Wan&quot;,&quot;given&quot;:&quot;D&quot;,&quot;parse-names&quot;:false,&quot;dropping-particle&quot;:&quot;&quot;,&quot;non-dropping-particle&quot;:&quot;&quot;},{&quot;family&quot;:&quot;Liu&quot;,&quot;given&quot;:&quot;Q&quot;,&quot;parse-names&quot;:false,&quot;dropping-particle&quot;:&quot;&quot;,&quot;non-dropping-particle&quot;:&quot;&quot;},{&quot;family&quot;:&quot;Chen&quot;,&quot;given&quot;:&quot;D&quot;,&quot;parse-names&quot;:false,&quot;dropping-particle&quot;:&quot;&quot;,&quot;non-dropping-particle&quot;:&quot;&quot;},{&quot;family&quot;:&quot;Liu&quot;,&quot;given&quot;:&quot;Z&quot;,&quot;parse-names&quot;:false,&quot;dropping-particle&quot;:&quot;&quot;,&quot;non-dropping-particle&quot;:&quot;&quot;},{&quot;family&quot;:&quot;Martinez-Larrañaga&quot;,&quot;given&quot;:&quot;M R&quot;,&quot;parse-names&quot;:false,&quot;dropping-particle&quot;:&quot;&quot;,&quot;non-dropping-particle&quot;:&quot;&quot;},{&quot;family&quot;:&quot;Martínez&quot;,&quot;given&quot;:&quot;M A&quot;,&quot;parse-names&quot;:false,&quot;dropping-particle&quot;:&quot;&quot;,&quot;non-dropping-particle&quot;:&quot;&quot;},{&quot;family&quot;:&quot;Anadón&quot;,&quot;given&quot;:&quot;A&quot;,&quot;parse-names&quot;:false,&quot;dropping-particle&quot;:&quot;&quot;,&quot;non-dropping-particle&quot;:&quot;&quot;},{&quot;family&quot;:&quot;Yuan&quot;,&quot;given&quot;:&quot;Z&quot;,&quot;parse-names&quot;:false,&quot;dropping-particle&quot;:&quot;&quot;,&quot;non-dropping-particle&quot;:&quot;&quot;}],&quot;container-title&quot;:&quot;Archives of Toxicology&quot;,&quot;container-title-short&quot;:&quot;Arch Toxicol&quot;,&quot;DOI&quot;:&quot;10.1007/s00204-015-1604-8&quot;,&quot;ISSN&quot;:&quot;03405761 (ISSN)&quot;,&quot;URL&quot;:&quot;https://www.scopus.com/inward/record.uri?eid=2-s2.0-84955203011&amp;doi=10.1007%2fs00204-015-1604-8&amp;partnerID=40&amp;md5=158ab23bbb3fb034f8a1177fe7d1331b&quot;,&quot;issued&quot;:{&quot;date-parts&quot;:[[2015]]},&quot;page&quot;:&quot;81-101&quot;,&quot;language&quot;:&quot;English&quot;,&quot;abstract&quot;:&quot;Fumonisins (FBs) are widespread Fusarium toxins commonly found as corn contaminants. FBs could cause a variety of diseases in animals and humans, such as hepatotoxic, nephrotoxic, hepatocarcinogenic and cytotoxic effects in mammals. To date, almost no review has addressed the toxicity of FBs in relation to oxidative stress and their metabolism. The focus of this article is primarily intended to summarize the progress in research associated with oxidative stress as a plausible mechanism for FB-induced toxicity as well as the metabolism. The present review showed that studies have been carried out over the last three decades to elucidate the production of reactive oxygen species (ROS) and oxidative stress as a result of FBs treatment and have correlated them with various types of FBs toxicity, indicating that oxidative stress plays critical roles in the toxicity of FBs. The major metabolic pathways of FBs are hydrolysis, acylation and transamination. Ceramide synthase, carboxylesterase FumD and aminotransferase FumI could degrade FB1 and FB2. The cecal microbiota of pigs and alkaline processing such as nixtamalization can also transform FB1 into metabolites. Most of the metabolites of FB1 were less toxic than FB1, except its partial (pHFB1) metabolites. Further understanding of the role of oxidative stress in FB-induced toxicity will throw new light on the use of antioxidants, scavengers of ROS, as well as on the blind spots of metabolism and the metabolizing enzymes of FBs. The present review might contribute to reveal the toxicity of FBs and help to protect against their oxidative damage. © Springer-Verlag Berlin Heidelberg 2015.&quot;,&quot;publisher&quot;:&quot;Springer Verlag&quot;,&quot;issue&quot;:&quot;1&quot;,&quot;volume&quot;:&quot;90&quot;},&quot;isTemporary&quot;:false}]},{&quot;citationID&quot;:&quot;MENDELEY_CITATION_ea6df665-e237-432b-b008-fdffcb9d1d2d&quot;,&quot;properties&quot;:{&quot;noteIndex&quot;:0},&quot;isEdited&quot;:false,&quot;manualOverride&quot;:{&quot;isManuallyOverridden&quot;:true,&quot;citeprocText&quot;:&quot;(Neme &amp;#38; Mohammed, 2017a)&quot;,&quot;manualOverrideText&quot;:&quot;Neme &amp; Mohammed, 2017&quot;},&quot;citationTag&quot;:&quot;MENDELEY_CITATION_v3_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&quot;,&quot;citationItems&quot;:[{&quot;id&quot;:&quot;4a9feede-ef91-3295-88c3-14f564ea3e30&quot;,&quot;itemData&quot;:{&quot;type&quot;:&quot;article-journal&quot;,&quot;id&quot;:&quot;4a9feede-ef91-3295-88c3-14f564ea3e30&quot;,&quot;title&quot;:&quot;Mycotoxin occurrence in grains and the role of postharvest management as a mitigation strategies. A review&quot;,&quot;author&quot;:[{&quot;family&quot;:&quot;Neme&quot;,&quot;given&quot;:&quot;K&quot;,&quot;parse-names&quot;:false,&quot;dropping-particle&quot;:&quot;&quot;,&quot;non-dropping-particle&quot;:&quot;&quot;},{&quot;family&quot;:&quot;Mohammed&quot;,&quot;given&quot;:&quot;A&quot;,&quot;parse-names&quot;:false,&quot;dropping-particle&quot;:&quot;&quot;,&quot;non-dropping-particle&quot;:&quot;&quot;}],&quot;container-title&quot;:&quot;Food Control&quot;,&quot;container-title-short&quot;:&quot;Food Control&quot;,&quot;DOI&quot;:&quot;10.1016/j.foodcont.2017.03.012&quot;,&quot;ISSN&quot;:&quot;09567135 (ISSN)&quot;,&quot;URL&quot;:&quot;https://www.scopus.com/inward/record.uri?eid=2-s2.0-85015377226&amp;doi=10.1016%2fj.foodcont.2017.03.012&amp;partnerID=40&amp;md5=cad51f86742b3afa337e88b384d96a00&quot;,&quot;issued&quot;:{&quot;date-parts&quot;:[[2017]]},&quot;page&quot;:&quot;412-425&quot;,&quot;language&quot;:&quot;English&quot;,&quot;abstract&quot;:&quot;Mycotoxins are poisonous compounds produced by certain species of fungi found in contaminated grain. There are five major groups of mycotoxins which can occur in grains: Aflatoxin, fumonisin, deoxynivalenol (DON), ochratoxin (OT), and zearalenone (ZEN). Their occurrence may start in the field, harvesting, handling, storage, and processing. DON, ZEN, and fumonisins may start to cause the grains at the field/or pre-harvest while aflatoxin and OT are mostly occurring during storage due to improper postharvest handling. Most of the grains susceptible to mycotoxins such as maize, peanut/groundnut, sorghum, millet, wheat, and rice were reviewed. The main postharvest factors for the cause of grain mycotoxin contamination are mechanical injury, insect infestation, time of harvesting, drying method, types of storage structure and conditions, handling and processing. Temperature, moisture and humidity are the main factors for the growth and development of mycotoxins. Developing countries especially African are more vulnerable for the causes due to lack of well-established infrastructures, regulations, and standards. Postharvest mitigation strategies are an important and cost-effective method to control the cause. The core grain postharvest interventions used as mitigating strategies of mycotoxin includes rapid and proper drying, postharvest insect control, proper transportation and packaging, good storage conditions, use of natural and chemical agents and irradiation. Grain processing such as sorting, cleaning, milling, fermentation, baking, roasting, flaking, nixtamalization and extrusion cooking are also reported to reduce mycotoxin concentration. In general, system approach to good manufacturing practice and HACCP based implementation are important to mitigate mycotoxins in grains. © 2017 Elsevier Ltd&quot;,&quot;publisher&quot;:&quot;Elsevier Ltd&quot;,&quot;volume&quot;:&quot;78&quot;},&quot;isTemporary&quot;:false}]},{&quot;citationID&quot;:&quot;MENDELEY_CITATION_0ea4181a-c5c3-4f8f-af8a-c1ad73d2070a&quot;,&quot;properties&quot;:{&quot;noteIndex&quot;:0},&quot;isEdited&quot;:false,&quot;manualOverride&quot;:{&quot;isManuallyOverridden&quot;:true,&quot;citeprocText&quot;:&quot;(Torres et al., 2015)&quot;,&quot;manualOverrideText&quot;:&quot;Torres et al., 2015&quot;},&quot;citationTag&quot;:&quot;MENDELEY_CITATION_v3_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&quot;,&quot;citationItems&quot;:[{&quot;id&quot;:&quot;8b21ad39-110e-39be-ba7b-a5d78d07478a&quot;,&quot;itemData&quot;:{&quot;type&quot;:&quot;article-journal&quot;,&quot;id&quot;:&quot;8b21ad39-110e-39be-ba7b-a5d78d07478a&quot;,&quot;title&quot;:&quot;Human health implications from co-exposure to aflatoxins and fumonisins in maize-based foods in Latin America: Guatemala as a case study&quot;,&quot;author&quot;:[{&quot;family&quot;:&quot;Torres&quot;,&quot;given&quot;:&quot;O&quot;,&quot;parse-names&quot;:false,&quot;dropping-particle&quot;:&quot;&quot;,&quot;non-dropping-particle&quot;:&quot;&quot;},{&quot;family&quot;:&quot;Matute&quot;,&quot;given&quot;:&quot;J&quot;,&quot;parse-names&quot;:false,&quot;dropping-particle&quot;:&quot;&quot;,&quot;non-dropping-particle&quot;:&quot;&quot;},{&quot;family&quot;:&quot;Gelineau-Van Waes&quot;,&quot;given&quot;:&quot;J&quot;,&quot;parse-names&quot;:false,&quot;dropping-particle&quot;:&quot;&quot;,&quot;non-dropping-particle&quot;:&quot;&quot;},{&quot;family&quot;:&quot;Maddox&quot;,&quot;given&quot;:&quot;J R&quot;,&quot;parse-names&quot;:false,&quot;dropping-particle&quot;:&quot;&quot;,&quot;non-dropping-particle&quot;:&quot;&quot;},{&quot;family&quot;:&quot;Gregory&quot;,&quot;given&quot;:&quot;S G&quot;,&quot;parse-names&quot;:false,&quot;dropping-particle&quot;:&quot;&quot;,&quot;non-dropping-particle&quot;:&quot;&quot;},{&quot;family&quot;:&quot;Ashley-Koch&quot;,&quot;given&quot;:&quot;A E&quot;,&quot;parse-names&quot;:false,&quot;dropping-particle&quot;:&quot;&quot;,&quot;non-dropping-particle&quot;:&quot;&quot;},{&quot;family&quot;:&quot;Showker&quot;,&quot;given&quot;:&quot;J L&quot;,&quot;parse-names&quot;:false,&quot;dropping-particle&quot;:&quot;&quot;,&quot;non-dropping-particle&quot;:&quot;&quot;},{&quot;family&quot;:&quot;Voss&quot;,&quot;given&quot;:&quot;K A&quot;,&quot;parse-names&quot;:false,&quot;dropping-particle&quot;:&quot;&quot;,&quot;non-dropping-particle&quot;:&quot;&quot;},{&quot;family&quot;:&quot;Riley&quot;,&quot;given&quot;:&quot;R T&quot;,&quot;parse-names&quot;:false,&quot;dropping-particle&quot;:&quot;&quot;,&quot;non-dropping-particle&quot;:&quot;&quot;}],&quot;container-title&quot;:&quot;World Mycotoxin Journal&quot;,&quot;container-title-short&quot;:&quot;World Mycotoxin J&quot;,&quot;DOI&quot;:&quot;10.3920/WMJ2014.1736&quot;,&quot;ISSN&quot;:&quot;18750710 (ISSN)&quot;,&quot;URL&quot;:&quot;https://www.scopus.com/inward/record.uri?eid=2-s2.0-84928343699&amp;doi=10.3920%2fWMJ2014.1736&amp;partnerID=40&amp;md5=74a78cd97813f90802b318279f193c44&quot;,&quot;issued&quot;:{&quot;date-parts&quot;:[[2015]]},&quot;page&quot;:&quot;143-159&quot;,&quot;language&quot;:&quot;English&quot;,&quot;abstract&quot;:&quot;Co-occurrence of fumonisin B1 (FB1) and aflatoxin B1 (AFB1) in maize has been demonstrated in many surveys. Combined-exposure to FB1 and AFB1 was of concern to the Joint FAO/WHO Expert Committee on Food Additives because of the known genotoxicity of AFB1 and the ability of FB1 to induce regenerative proliferation in target tissues. Humans living where maize is a dietary staple are at high risk for exposure to both mycotoxins. Our work has focused on Guatemala, a country in Central America where maize is consumed in large amounts every day and where intake of FB1 has been shown to be potentially quite high using biomarker-based studies. In 2012 a survey was conducted which analysed maize samples for FB1 and AFB1 from all 22 departments of Guatemala. The results show that the levels of AFB1 exposure are also potentially quite high in Guatemala, and likely throughout Central America and Mexico. The implications of co-exposure for human health are numerous, but one area of particular concern is the potential of FB1 to modulate AFB1 hepatoxicity and/or hepatocarcinogenicity. Both the mechanism of action of FB1 and its ability to promote liver carcinogenicity in rats and rainbow trout is consistent with this concern. In farm and laboratory animals FB1 inhibits ceramide synthases, key enzymes in de novo ceramide biosynthesis. The inhibition of sphingolipid signalling pathways mediating programmed cell death and activation of pathways stimulating cell proliferation in livers of individuals exposed to AFB1 could contribute to the tumorigenicity of AFB1. Studies investigating the health effects of either toxin should consider the potential for co-exposure to both toxins. Also, in countries where maize-based food are prepared by alkaline treatment of the maize kernels, the effect of traditional processing on AFB1 levels and toxicity needs to be determined, especially for maize highly contaminated with AFB1. © 2014 Wageningen Academic Publishers.&quot;,&quot;publisher&quot;:&quot;Wageningen Academic Publishers&quot;,&quot;issue&quot;:&quot;2&quot;,&quot;volume&quot;:&quot;8&quot;},&quot;isTemporary&quot;:false}]},{&quot;citationID&quot;:&quot;MENDELEY_CITATION_7ff4d2a7-ca0a-49ba-bf08-62c64afaaf20&quot;,&quot;properties&quot;:{&quot;noteIndex&quot;:0},&quot;isEdited&quot;:false,&quot;manualOverride&quot;:{&quot;isManuallyOverridden&quot;:true,&quot;citeprocText&quot;:&quot;(Grenier et al., 2012)&quot;,&quot;manualOverrideText&quot;:&quot;Grenier et al., 2012&quot;},&quot;citationTag&quot;:&quot;MENDELEY_CITATION_v3_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&quot;,&quot;citationItems&quot;:[{&quot;id&quot;:&quot;0efabba5-db1e-3f57-a241-029b74bf8ac1&quot;,&quot;itemData&quot;:{&quot;type&quot;:&quot;article-journal&quot;,&quot;id&quot;:&quot;0efabba5-db1e-3f57-a241-029b74bf8ac1&quot;,&quot;title&quot;:&quot;The low intestinal and hepatic toxicity of hydrolyzed fumonisin B 1 correlates with its inability to alter the metabolism of sphingolipids&quot;,&quot;author&quot;:[{&quot;family&quot;:&quot;Grenier&quot;,&quot;given&quot;:&quot;B&quot;,&quot;parse-names&quot;:false,&quot;dropping-particle&quot;:&quot;&quot;,&quot;non-dropping-particle&quot;:&quot;&quot;},{&quot;family&quot;:&quot;Bracarense&quot;,&quot;given&quot;:&quot;A.-P.F.L.&quot;,&quot;parse-names&quot;:false,&quot;dropping-particle&quot;:&quot;&quot;,&quot;non-dropping-particle&quot;:&quot;&quot;},{&quot;family&quot;:&quot;Schwartz&quot;,&quot;given&quot;:&quot;H E&quot;,&quot;parse-names&quot;:false,&quot;dropping-particle&quot;:&quot;&quot;,&quot;non-dropping-particle&quot;:&quot;&quot;},{&quot;family&quot;:&quot;Trumel&quot;,&quot;given&quot;:&quot;C&quot;,&quot;parse-names&quot;:false,&quot;dropping-particle&quot;:&quot;&quot;,&quot;non-dropping-particle&quot;:&quot;&quot;},{&quot;family&quot;:&quot;Cossalter&quot;,&quot;given&quot;:&quot;A.-M.&quot;,&quot;parse-names&quot;:false,&quot;dropping-particle&quot;:&quot;&quot;,&quot;non-dropping-particle&quot;:&quot;&quot;},{&quot;family&quot;:&quot;Schatzmayr&quot;,&quot;given&quot;:&quot;G&quot;,&quot;parse-names&quot;:false,&quot;dropping-particle&quot;:&quot;&quot;,&quot;non-dropping-particle&quot;:&quot;&quot;},{&quot;family&quot;:&quot;Kolf-Clauw&quot;,&quot;given&quot;:&quot;M&quot;,&quot;parse-names&quot;:false,&quot;dropping-particle&quot;:&quot;&quot;,&quot;non-dropping-particle&quot;:&quot;&quot;},{&quot;family&quot;:&quot;Moll&quot;,&quot;given&quot;:&quot;W.-D.&quot;,&quot;parse-names&quot;:false,&quot;dropping-particle&quot;:&quot;&quot;,&quot;non-dropping-particle&quot;:&quot;&quot;},{&quot;family&quot;:&quot;Oswald&quot;,&quot;given&quot;:&quot;I P&quot;,&quot;parse-names&quot;:false,&quot;dropping-particle&quot;:&quot;&quot;,&quot;non-dropping-particle&quot;:&quot;&quot;}],&quot;container-title&quot;:&quot;Biochemical Pharmacology&quot;,&quot;container-title-short&quot;:&quot;Biochem Pharmacol&quot;,&quot;DOI&quot;:&quot;10.1016/j.bcp.2012.02.007&quot;,&quot;ISSN&quot;:&quot;00062952 (ISSN)&quot;,&quot;URL&quot;:&quot;https://www.scopus.com/inward/record.uri?eid=2-s2.0-84859100526&amp;doi=10.1016%2fj.bcp.2012.02.007&amp;partnerID=40&amp;md5=bc5f154a8d23e2c8d0847efc88137aa7&quot;,&quot;issued&quot;:{&quot;date-parts&quot;:[[2012]]},&quot;page&quot;:&quot;1465-1473&quot;,&quot;language&quot;:&quot;English&quot;,&quot;abstract&quot;:&quot;Fumonisins are mycotoxins frequently found as natural contaminants in maize, where they are produced by the plant pathogen Fusarium verticillioides. They are toxic to animals and exert their effects through mechanisms involving disruption of sphingolipid metabolism. Fumonisin B 1 (FB 1) is the predominant fumonisin in this family. FB 1 is converted to its hydrolyzed analogs HFB 1, by alkaline cooking (nixtamalization) or through enzymatic degradation. The toxicity of HFB 1 is poorly documented especially at the intestinal level. The objectives of this study were to compare the toxicity of HFB 1 and FB 1 and to assess the ability of these toxins to disrupt sphingolipids biosynthesis. HFB 1 was obtained by a deesterification of FB 1 with a carboxylesterase. Piglets, animals highly sensitive to FB 1, were exposed by gavage for 2 weeks to 2.8 μmol FB 1 or HFB 1/kg body weight/day. FB 1 induced hepatotoxicity as indicated by the lesion score, the level of several biochemical analytes and the expression of inflammatory cytokines. Similarly, FB 1 impaired the morphology of the different segments of the small intestine, reduced villi height and modified intestinal cytokine expression. By contrast, HFB 1 did not trigger hepatotoxicity, did not impair intestinal morphology and slightly modified the intestinal immune response. This low toxicity of HFB 1 correlates with a weak alteration of the sphinganine/sphingosine ratio in the liver and in the plasma. Taken together, these data demonstrate that HFB 1 does not cause intestinal or hepatic toxicity in the sensitive pig model and only slightly disrupts sphingolipids metabolism. This finding suggests that conversion to HFB 1 could be a good strategy to reduce FB 1 exposure. © 2012 Elsevier Inc. All rights reserved.&quot;,&quot;issue&quot;:&quot;10&quot;,&quot;volume&quot;:&quot;83&quot;},&quot;isTemporary&quot;:false}]},{&quot;citationID&quot;:&quot;MENDELEY_CITATION_22db4749-a3de-4735-a888-ab13f3e49ba6&quot;,&quot;properties&quot;:{&quot;noteIndex&quot;:0},&quot;isEdited&quot;:false,&quot;manualOverride&quot;:{&quot;isManuallyOverridden&quot;:true,&quot;citeprocText&quot;:&quot;(Palacios-Fonseca et al., 2013)&quot;,&quot;manualOverrideText&quot;:&quot;Palacios-Fonseca et al., 2013&quot;},&quot;citationTag&quot;:&quot;MENDELEY_CITATION_v3_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&quot;,&quot;citationItems&quot;:[{&quot;id&quot;:&quot;6da60370-cfb4-3ec7-a75d-59cbbf99dd69&quot;,&quot;itemData&quot;:{&quot;type&quot;:&quot;article-journal&quot;,&quot;id&quot;:&quot;6da60370-cfb4-3ec7-a75d-59cbbf99dd69&quot;,&quot;title&quot;:&quot;Effect of the alkaline and acid treatments on the physicochemical\nproperties of corn starch&quot;,&quot;author&quot;:[{&quot;family&quot;:&quot;Palacios-Fonseca&quot;,&quot;given&quot;:&quot;A J&quot;,&quot;parse-names&quot;:false,&quot;dropping-particle&quot;:&quot;&quot;,&quot;non-dropping-particle&quot;:&quot;&quot;},{&quot;family&quot;:&quot;Castro-Rosas&quot;,&quot;given&quot;:&quot;J&quot;,&quot;parse-names&quot;:false,&quot;dropping-particle&quot;:&quot;&quot;,&quot;non-dropping-particle&quot;:&quot;&quot;},{&quot;family&quot;:&quot;Gomez-Aldapa&quot;,&quot;given&quot;:&quot;C A&quot;,&quot;parse-names&quot;:false,&quot;dropping-particle&quot;:&quot;&quot;,&quot;non-dropping-particle&quot;:&quot;&quot;},{&quot;family&quot;:&quot;Tovar-Benitez&quot;,&quot;given&quot;:&quot;T&quot;,&quot;parse-names&quot;:false,&quot;dropping-particle&quot;:&quot;&quot;,&quot;non-dropping-particle&quot;:&quot;&quot;},{&quot;family&quot;:&quot;Millan-Malo&quot;,&quot;given&quot;:&quot;B M&quot;,&quot;parse-names&quot;:false,&quot;dropping-particle&quot;:&quot;&quot;,&quot;non-dropping-particle&quot;:&quot;&quot;},{&quot;family&quot;:&quot;Real&quot;,&quot;given&quot;:&quot;A&quot;,&quot;parse-names&quot;:false,&quot;dropping-particle&quot;:&quot;&quot;,&quot;non-dropping-particle&quot;:&quot;del&quot;},{&quot;family&quot;:&quot;Rodriguez-Garcia&quot;,&quot;given&quot;:&quot;M E&quot;,&quot;parse-names&quot;:false,&quot;dropping-particle&quot;:&quot;&quot;,&quot;non-dropping-particle&quot;:&quot;&quot;}],&quot;container-title&quot;:&quot;CYTA-JOURNAL OF FOOD&quot;,&quot;DOI&quot;:&quot;10.1080/19476337.2012.761651&quot;,&quot;ISSN&quot;:&quot;1947-6337&quot;,&quot;issued&quot;:{&quot;date-parts&quot;:[[2013,5]]},&quot;publisher-place&quot;:&quot;2-4 PARK SQUARE, MILTON PARK, ABINGDON OR14 4RN, OXON, ENGLAND&quot;,&quot;page&quot;:&quot;67-74&quot;,&quot;language&quot;:&quot;English&quot;,&quot;abstract&quot;:&quot;Corn starches were isolated using three different methods: water\nsteeping, alkaline steeping, and acid steeping. The effects on their\nstructural, micro structural, thermal, and chemical properties were\nevaluated, with especial emphasis in the alkaline process that is close\nrelated to the nixtamalization process. The isolation method influences\nthe amylose content, crystallinity, and enthalpy of the starch granules.\nScanning electron microscopy showed that the isolation method produced\nchanges on the surface of the granules, and in some cases there were\nholes on the surface. Method 2 (the alkaline method) produces the starch\ngranules with low protein and fat content and there was an increase in\nthe enthalpy for this method, that can be explained in terms of\nthermodynamics by the increase of particles into the starch granules,\nwhich was confirmed by an increase in the ash content. A negative\ncorrelation between these variables was found (r=-0.99), while a\npositive correlation between enthalpy and amylose content was also found\n(r=1).&quot;,&quot;publisher&quot;:&quot;TAYLOR &amp; FRANCIS LTD&quot;,&quot;issue&quot;:&quot;1, SI&quot;,&quot;volume&quot;:&quot;11&quot;,&quot;container-title-short&quot;:&quot;&quot;},&quot;isTemporary&quot;:false}]},{&quot;citationID&quot;:&quot;MENDELEY_CITATION_06ccb77a-4cfa-4bf7-9d48-d26567b8d1cb&quot;,&quot;properties&quot;:{&quot;noteIndex&quot;:0},&quot;isEdited&quot;:false,&quot;manualOverride&quot;:{&quot;isManuallyOverridden&quot;:true,&quot;citeprocText&quot;:&quot;(Flores-Morales et al., 2012)&quot;,&quot;manualOverrideText&quot;:&quot;Flores-Morales et al., 2012&quot;},&quot;citationTag&quot;:&quot;MENDELEY_CITATION_v3_eyJjaXRhdGlvbklEIjoiTUVOREVMRVlfQ0lUQVRJT05fMDZjY2I3N2EtNGNmYS00YmY3LTlkNDgtZDI2NTY3YjhkMWNi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quot;,&quot;citationItems&quot;:[{&quot;id&quot;:&quot;a1b6148d-8393-3e6f-a664-c2bd6c3597fb&quot;,&quot;itemData&quot;:{&quot;type&quot;:&quot;article-journal&quot;,&quot;id&quot;:&quot;a1b6148d-8393-3e6f-a664-c2bd6c3597fb&quot;,&quot;title&quot;:&quot;Determination of the structural changes by FT-IR, Raman, and CP/MAS 13C NMR spectroscopy on retrograded starch of maize tortillas&quot;,&quot;author&quot;:[{&quot;family&quot;:&quot;Flores-Morales&quot;,&quot;given&quot;:&quot;A&quot;,&quot;parse-names&quot;:false,&quot;dropping-particle&quot;:&quot;&quot;,&quot;non-dropping-particle&quot;:&quot;&quot;},{&quot;family&quot;:&quot;Jiménez-Estrada&quot;,&quot;given&quot;:&quot;M&quot;,&quot;parse-names&quot;:false,&quot;dropping-particle&quot;:&quot;&quot;,&quot;non-dropping-particle&quot;:&quot;&quot;},{&quot;family&quot;:&quot;Mora-Escobedo&quot;,&quot;given&quot;:&quot;R&quot;,&quot;parse-names&quot;:false,&quot;dropping-particle&quot;:&quot;&quot;,&quot;non-dropping-particle&quot;:&quot;&quot;}],&quot;container-title&quot;:&quot;Carbohydrate Polymers&quot;,&quot;container-title-short&quot;:&quot;Carbohydr Polym&quot;,&quot;DOI&quot;:&quot;10.1016/j.carbpol.2011.07.011&quot;,&quot;ISSN&quot;:&quot;01448617 (ISSN)&quot;,&quot;URL&quot;:&quot;https://www.scopus.com/inward/record.uri?eid=2-s2.0-80054772007&amp;doi=10.1016%2fj.carbpol.2011.07.011&amp;partnerID=40&amp;md5=64ff43db3578fcebce7dbc855f67df14&quot;,&quot;issued&quot;:{&quot;date-parts&quot;:[[2012]]},&quot;page&quot;:&quot;61-68&quot;,&quot;language&quot;:&quot;English&quot;,&quot;abstract&quot;:&quot;The nixtamalization, production and storage of tortillas in refrigeration cause several changes on the starch structure, resulting in an increased crystallinity and therefore a higher content of resistant starch. The IR analysis for resistant starch (RS) showed a band at 1047 cm-1 associated to the retrogradation process; this band was due to the weakening of the intermolecular H-bonds. These associated together to form ordered regions. The Raman analysis shows a characteristic band at 856 cm-1 corresponding to C-C skeletal modes of glucose of α-1,4 glycosidic linkage starches, and a band at 480 cm-1 attributed to skeletal vibrations of the pyranose ring in the glucose unit of starches. These changes may be related to the polymerization degree of the starch molecules, as well as to the retrogradation of amylose and amylopectin. The spectrum of 13C CP-MAS/NMR for RS3 supports the results obtained by IR and Raman. Lipidic and proteic groups were observed which may be in the form of complexes with amylose. One can proclaim that the existence of the salt form is induced and stabilized by the interactions dominating the V amylose structure in the solid state. © 2011 Elsevier Ltd. All Rights Reserved.&quot;,&quot;publisher&quot;:&quot;Elsevier Ltd&quot;,&quot;issue&quot;:&quot;1&quot;,&quot;volume&quot;:&quot;87&quot;},&quot;isTemporary&quot;:false}]},{&quot;citationID&quot;:&quot;MENDELEY_CITATION_3d9561b8-2976-48dc-be73-b9ad102e5f32&quot;,&quot;properties&quot;:{&quot;noteIndex&quot;:0},&quot;isEdited&quot;:false,&quot;manualOverride&quot;:{&quot;isManuallyOverridden&quot;:true,&quot;citeprocText&quot;:&quot;(Rodriguez-Miranda et al., 2011)&quot;,&quot;manualOverrideText&quot;:&quot;Rodriguez-Miranda et al., 2011&quot;},&quot;citationTag&quot;:&quot;MENDELEY_CITATION_v3_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&quot;,&quot;citationItems&quot;:[{&quot;id&quot;:&quot;2eb93ae9-5418-371b-a754-6a2a66389257&quot;,&quot;itemData&quot;:{&quot;type&quot;:&quot;article-journal&quot;,&quot;id&quot;:&quot;2eb93ae9-5418-371b-a754-6a2a66389257&quot;,&quot;title&quot;:&quot;Development of extruded snacks using taro (Colocasia esculenta) and\nnixtamalized maize (Zea mays) flour blends&quot;,&quot;author&quot;:[{&quot;family&quot;:&quot;Rodriguez-Miranda&quot;,&quot;given&quot;:&quot;J&quot;,&quot;parse-names&quot;:false,&quot;dropping-particle&quot;:&quot;&quot;,&quot;non-dropping-particle&quot;:&quot;&quot;},{&quot;family&quot;:&quot;Ruiz-Lopez&quot;,&quot;given&quot;:&quot;I I&quot;,&quot;parse-names&quot;:false,&quot;dropping-particle&quot;:&quot;&quot;,&quot;non-dropping-particle&quot;:&quot;&quot;},{&quot;family&quot;:&quot;Herman-Lara&quot;,&quot;given&quot;:&quot;E&quot;,&quot;parse-names&quot;:false,&quot;dropping-particle&quot;:&quot;&quot;,&quot;non-dropping-particle&quot;:&quot;&quot;},{&quot;family&quot;:&quot;Martinez-Sanchez&quot;,&quot;given&quot;:&quot;C E&quot;,&quot;parse-names&quot;:false,&quot;dropping-particle&quot;:&quot;&quot;,&quot;non-dropping-particle&quot;:&quot;&quot;},{&quot;family&quot;:&quot;Delgado-Licon&quot;,&quot;given&quot;:&quot;E&quot;,&quot;parse-names&quot;:false,&quot;dropping-particle&quot;:&quot;&quot;,&quot;non-dropping-particle&quot;:&quot;&quot;},{&quot;family&quot;:&quot;Vivar-Vera&quot;,&quot;given&quot;:&quot;M A&quot;,&quot;parse-names&quot;:false,&quot;dropping-particle&quot;:&quot;&quot;,&quot;non-dropping-particle&quot;:&quot;&quot;}],&quot;container-title&quot;:&quot;LWT-FOOD SCIENCE AND TECHNOLOGY&quot;,&quot;DOI&quot;:&quot;10.1016/j.lwt.2010.06.036&quot;,&quot;ISSN&quot;:&quot;0023-6438&quot;,&quot;issued&quot;:{&quot;date-parts&quot;:[[2011,4]]},&quot;publisher-place&quot;:&quot;RADARWEG 29, 1043 NX AMSTERDAM, NETHERLANDS&quot;,&quot;page&quot;:&quot;673-680&quot;,&quot;language&quot;:&quot;English&quot;,&quot;abstract&quot;:&quot;Extruded snacks were prepared from flour blends made with taro and\nnixtamalized (TF-NMF) or non-nixtamalized maize (TF-MF) using a\nsingle-screw extruder. A central composite design was used to\ninvestigate the effects of taro flour proportion in formulations (0-100\ng/100 g) and extrusion temperatures (140-180 degrees C) on the following\nindices: expansion (EI), water solubility (WSI), water absorption (WAI)\nand fat absorption (FAI). Moreover, selected TF-NMF and TF-MF extruded\nproducts were partially characterized through proximate chemical\nanalysis, resistant starch, color, pH, water activity, apparent density,\nhardness, and sensory analysis. Results indicated that EI and WSI of\nboth TF-MF and TF-NMF extrudates were significantly increased by the use\nof higher proportions of taro flour, while the opposite behavior was\nobserved for the FA! (p &lt; 0.05). Taro flour at higher proportions in\nboth extrudates did not produce a significant change of WAI, while the\nuse of higher extrusion temperatures only caused a significant increase\nof FAI in TF-MF extrudates (p &lt; 0.05). This study showed that flour\nmixtures made from taro and nixtamalized maize flour produced puffed\nextruded snacks with good consumer acceptance. (c) 2010 Elsevier Ltd.\nAll rights reserved.&quot;,&quot;publisher&quot;:&quot;ELSEVIER&quot;,&quot;issue&quot;:&quot;3, SI&quot;,&quot;volume&quot;:&quot;44&quot;,&quot;container-title-short&quot;:&quot;&quot;},&quot;isTemporary&quot;:false}]},{&quot;citationID&quot;:&quot;MENDELEY_CITATION_267ab232-07ce-444f-b27a-a82ce0ecf0d6&quot;,&quot;properties&quot;:{&quot;noteIndex&quot;:0},&quot;isEdited&quot;:false,&quot;manualOverride&quot;:{&quot;isManuallyOverridden&quot;:true,&quot;citeprocText&quot;:&quot;(Cornejo-Villegas et al., 2010)&quot;,&quot;manualOverrideText&quot;:&quot;Cornejo-Villegas et al., 2010&quot;},&quot;citationTag&quot;:&quot;MENDELEY_CITATION_v3_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&quot;,&quot;citationItems&quot;:[{&quot;id&quot;:&quot;35b109f2-b426-3aad-8cc5-ad5752e54166&quot;,&quot;itemData&quot;:{&quot;type&quot;:&quot;article-journal&quot;,&quot;id&quot;:&quot;35b109f2-b426-3aad-8cc5-ad5752e54166&quot;,&quot;title&quot;:&quot;Study of the physicochemical and pasting properties of instant corn flour added with calcium and fibers from nopal powder&quot;,&quot;author&quot;:[{&quot;family&quot;:&quot;Cornejo-Villegas&quot;,&quot;given&quot;:&quot;M A&quot;,&quot;parse-names&quot;:false,&quot;dropping-particle&quot;:&quot;&quot;,&quot;non-dropping-particle&quot;:&quot;&quot;},{&quot;family&quot;:&quot;Acosta-Osorio&quot;,&quot;given&quot;:&quot;A A&quot;,&quot;parse-names&quot;:false,&quot;dropping-particle&quot;:&quot;&quot;,&quot;non-dropping-particle&quot;:&quot;&quot;},{&quot;family&quot;:&quot;Rojas-Molina&quot;,&quot;given&quot;:&quot;I&quot;,&quot;parse-names&quot;:false,&quot;dropping-particle&quot;:&quot;&quot;,&quot;non-dropping-particle&quot;:&quot;&quot;},{&quot;family&quot;:&quot;Gutiérrez-Cortéz&quot;,&quot;given&quot;:&quot;E&quot;,&quot;parse-names&quot;:false,&quot;dropping-particle&quot;:&quot;&quot;,&quot;non-dropping-particle&quot;:&quot;&quot;},{&quot;family&quot;:&quot;Quiroga&quot;,&quot;given&quot;:&quot;M A&quot;,&quot;parse-names&quot;:false,&quot;dropping-particle&quot;:&quot;&quot;,&quot;non-dropping-particle&quot;:&quot;&quot;},{&quot;family&quot;:&quot;Gaytán&quot;,&quot;given&quot;:&quot;M&quot;,&quot;parse-names&quot;:false,&quot;dropping-particle&quot;:&quot;&quot;,&quot;non-dropping-particle&quot;:&quot;&quot;},{&quot;family&quot;:&quot;Herrera&quot;,&quot;given&quot;:&quot;G&quot;,&quot;parse-names&quot;:false,&quot;dropping-particle&quot;:&quot;&quot;,&quot;non-dropping-particle&quot;:&quot;&quot;},{&quot;family&quot;:&quot;Rodríguez-García&quot;,&quot;given&quot;:&quot;M E&quot;,&quot;parse-names&quot;:false,&quot;dropping-particle&quot;:&quot;&quot;,&quot;non-dropping-particle&quot;:&quot;&quot;}],&quot;container-title&quot;:&quot;Journal of Food Engineering&quot;,&quot;container-title-short&quot;:&quot;J Food Eng&quot;,&quot;DOI&quot;:&quot;10.1016/j.jfoodeng.2009.08.014&quot;,&quot;ISSN&quot;:&quot;02608774 (ISSN)&quot;,&quot;URL&quot;:&quot;https://www.scopus.com/inward/record.uri?eid=2-s2.0-70349786543&amp;doi=10.1016%2fj.jfoodeng.2009.08.014&amp;partnerID=40&amp;md5=71b1c491fdca5e519cebac2f6d3ef0f7&quot;,&quot;issued&quot;:{&quot;date-parts&quot;:[[2010]]},&quot;page&quot;:&quot;401-409&quot;,&quot;language&quot;:&quot;English&quot;,&quot;abstract&quot;:&quot;This work presents a physicochemical and apparent viscosity characterization of commercial nixtamalized corn flours (CNCF) added with nopal powder. The chemical proximate analysis of CNCF and traditional nixtamalized corn flours (TNCF) shows equal amounts of protein and fat, but the calcium content and total dietary fiber is higher in the TNCF. Nopal powder contains a high amount of Ca, soluble and insoluble fiber. The inclusion of 4% of nopal powder increases the calcium and fiber content of the CNCF to the level of traditional nixtamalized products steeped at 7 h. A pasting characteristics analysis based on the profile curves was done in order to study the influence of soluble and insoluble fibers on the pasting conditions of the studied samples added with nopal. At low temperatures the insoluble fiber governs the water absorption and below the gelatinization temperature (Tg) a competition between starch swelling and water absorption was found; for T higher than Tg the system is complex because it includes the interactions between soluble-insoluble fibers and exuding amylose. © 2009 Elsevier Ltd. All rights reserved.&quot;,&quot;issue&quot;:&quot;3&quot;,&quot;volume&quot;:&quot;96&quot;},&quot;isTemporary&quot;:false}]},{&quot;citationID&quot;:&quot;MENDELEY_CITATION_a15b4dfc-8b37-4991-a400-0d4c7af31d18&quot;,&quot;properties&quot;:{&quot;noteIndex&quot;:0},&quot;isEdited&quot;:false,&quot;manualOverride&quot;:{&quot;isManuallyOverridden&quot;:true,&quot;citeprocText&quot;:&quot;(Nuss &amp;#38; Tanumihardjo, 2010a)&quot;,&quot;manualOverrideText&quot;:&quot;Nuss &amp; Tanumihardjo, 2010&quot;},&quot;citationTag&quot;:&quot;MENDELEY_CITATION_v3_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&quot;,&quot;citationItems&quot;:[{&quot;id&quot;:&quot;d03dd663-1f00-399c-b8fd-aa7111f35405&quot;,&quot;itemData&quot;:{&quot;type&quot;:&quot;article-journal&quot;,&quot;id&quot;:&quot;d03dd663-1f00-399c-b8fd-aa7111f35405&quot;,&quot;title&quot;:&quot;Maize: A paramount staple crop in the context of global nutrition&quot;,&quot;author&quot;:[{&quot;family&quot;:&quot;Nuss&quot;,&quot;given&quot;:&quot;E T&quot;,&quot;parse-names&quot;:false,&quot;dropping-particle&quot;:&quot;&quot;,&quot;non-dropping-particle&quot;:&quot;&quot;},{&quot;family&quot;:&quot;Tanumihardjo&quot;,&quot;given&quot;:&quot;S A&quot;,&quot;parse-names&quot;:false,&quot;dropping-particle&quot;:&quot;&quot;,&quot;non-dropping-particle&quot;:&quot;&quot;}],&quot;container-title&quot;:&quot;Comprehensive Reviews in Food Science and Food Safety&quot;,&quot;container-title-short&quot;:&quot;Compr Rev Food Sci Food Saf&quot;,&quot;DOI&quot;:&quot;10.1111/j.1541-4337.2010.00117.x&quot;,&quot;ISSN&quot;:&quot;15414337 (ISSN)&quot;,&quot;URL&quot;:&quot;https://www.scopus.com/inward/record.uri?eid=2-s2.0-77955827085&amp;doi=10.1111%2fj.1541-4337.2010.00117.x&amp;partnerID=40&amp;md5=39f419e0c73cb7cb27a099cab288a296&quot;,&quot;issued&quot;:{&quot;date-parts&quot;:[[2010]]},&quot;page&quot;:&quot;417-436&quot;,&quot;language&quot;:&quot;English&quot;,&quot;abstract&quot;:&quot;The maize plant (Zea mays), characterized by an erect green stalk, is one of the 3 great grain crops of the world. Its kernels, like other seeds, are storage organs that contain essential components for plant growth and reproduction. Many of these kernel constituents, including starch, protein, and some micronutrients, are also required for human health. For this reason, and others, maize has become highly integrated into global agriculture, human diet, and cultural traditions. The nutritional quality and integrity of maize kernels are influenced by many factors including genetic background, environment, and kernel processing. Cooking procedures, including nixtamalization and fermentation, can increase accessibility of micronutrients such as niacin. However, man cannot live on maize alone. For one-third of the world's population, namely in sub-Saharan Africa, Southeast Asia, and Latin America, humans subsist on maize as a staple food but malnutrition pervades. Strategies to further improve kernel macronutrient and micronutrient quality and quantities are under intense investigation. The 2 most common routes to enhance grain nutritional value are exogenous and endogenous fortification. Although exogenous fortification, such as addition of multivitamin premixes to maize flour, has been successful, endogenous fortification, also known as \&quot; biofortification,\&quot; may provide a more sustainable and practical solution for chronically undernourished communities. Recent accomplishments, such as low-phytate, high-lysine, and multivitamin maize varieties, have been created using novel genetic and agronomic approaches. Investigational studies related to biofortified maize are currently underway to determine nutrient absorption and efficacy related to human health improvement. © 2010 Institute of Food Technologists®.&quot;,&quot;issue&quot;:&quot;4&quot;,&quot;volume&quot;:&quot;9&quot;},&quot;isTemporary&quot;:false}]},{&quot;citationID&quot;:&quot;MENDELEY_CITATION_5082a812-cde7-4ba0-9974-c698d720c092&quot;,&quot;properties&quot;:{&quot;noteIndex&quot;:0},&quot;isEdited&quot;:false,&quot;manualOverride&quot;:{&quot;isManuallyOverridden&quot;:true,&quot;citeprocText&quot;:&quot;(Flores-Morales et al., 2012)&quot;,&quot;manualOverrideText&quot;:&quot;Flores-Morales et al., 2012&quot;},&quot;citationTag&quot;:&quot;MENDELEY_CITATION_v3_eyJjaXRhdGlvbklEIjoiTUVOREVMRVlfQ0lUQVRJT05fNTA4MmE4MTItY2RlNy00YmEwLTk5NzQtYzY5OGQ3MjBjMDky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quot;,&quot;citationItems&quot;:[{&quot;id&quot;:&quot;a1b6148d-8393-3e6f-a664-c2bd6c3597fb&quot;,&quot;itemData&quot;:{&quot;type&quot;:&quot;article-journal&quot;,&quot;id&quot;:&quot;a1b6148d-8393-3e6f-a664-c2bd6c3597fb&quot;,&quot;title&quot;:&quot;Determination of the structural changes by FT-IR, Raman, and CP/MAS 13C NMR spectroscopy on retrograded starch of maize tortillas&quot;,&quot;author&quot;:[{&quot;family&quot;:&quot;Flores-Morales&quot;,&quot;given&quot;:&quot;A&quot;,&quot;parse-names&quot;:false,&quot;dropping-particle&quot;:&quot;&quot;,&quot;non-dropping-particle&quot;:&quot;&quot;},{&quot;family&quot;:&quot;Jiménez-Estrada&quot;,&quot;given&quot;:&quot;M&quot;,&quot;parse-names&quot;:false,&quot;dropping-particle&quot;:&quot;&quot;,&quot;non-dropping-particle&quot;:&quot;&quot;},{&quot;family&quot;:&quot;Mora-Escobedo&quot;,&quot;given&quot;:&quot;R&quot;,&quot;parse-names&quot;:false,&quot;dropping-particle&quot;:&quot;&quot;,&quot;non-dropping-particle&quot;:&quot;&quot;}],&quot;container-title&quot;:&quot;Carbohydrate Polymers&quot;,&quot;container-title-short&quot;:&quot;Carbohydr Polym&quot;,&quot;DOI&quot;:&quot;10.1016/j.carbpol.2011.07.011&quot;,&quot;ISSN&quot;:&quot;01448617 (ISSN)&quot;,&quot;URL&quot;:&quot;https://www.scopus.com/inward/record.uri?eid=2-s2.0-80054772007&amp;doi=10.1016%2fj.carbpol.2011.07.011&amp;partnerID=40&amp;md5=64ff43db3578fcebce7dbc855f67df14&quot;,&quot;issued&quot;:{&quot;date-parts&quot;:[[2012]]},&quot;page&quot;:&quot;61-68&quot;,&quot;language&quot;:&quot;English&quot;,&quot;abstract&quot;:&quot;The nixtamalization, production and storage of tortillas in refrigeration cause several changes on the starch structure, resulting in an increased crystallinity and therefore a higher content of resistant starch. The IR analysis for resistant starch (RS) showed a band at 1047 cm-1 associated to the retrogradation process; this band was due to the weakening of the intermolecular H-bonds. These associated together to form ordered regions. The Raman analysis shows a characteristic band at 856 cm-1 corresponding to C-C skeletal modes of glucose of α-1,4 glycosidic linkage starches, and a band at 480 cm-1 attributed to skeletal vibrations of the pyranose ring in the glucose unit of starches. These changes may be related to the polymerization degree of the starch molecules, as well as to the retrogradation of amylose and amylopectin. The spectrum of 13C CP-MAS/NMR for RS3 supports the results obtained by IR and Raman. Lipidic and proteic groups were observed which may be in the form of complexes with amylose. One can proclaim that the existence of the salt form is induced and stabilized by the interactions dominating the V amylose structure in the solid state. © 2011 Elsevier Ltd. All Rights Reserved.&quot;,&quot;publisher&quot;:&quot;Elsevier Ltd&quot;,&quot;issue&quot;:&quot;1&quot;,&quot;volume&quot;:&quot;87&quot;},&quot;isTemporary&quot;:false}]},{&quot;citationID&quot;:&quot;MENDELEY_CITATION_40265052-fdb2-46c4-b116-81f1d5d96dcd&quot;,&quot;properties&quot;:{&quot;noteIndex&quot;:0},&quot;isEdited&quot;:false,&quot;manualOverride&quot;:{&quot;isManuallyOverridden&quot;:true,&quot;citeprocText&quot;:&quot;(Neme &amp;#38; Mohammed, 2017b)&quot;,&quot;manualOverrideText&quot;:&quot;Neme &amp; Mohammed 2017&quot;},&quot;citationTag&quot;:&quot;MENDELEY_CITATION_v3_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&quot;,&quot;citationItems&quot;:[{&quot;id&quot;:&quot;925c42cd-23d4-31bf-9074-b4bd3fecfe34&quot;,&quot;itemData&quot;:{&quot;type&quot;:&quot;article-journal&quot;,&quot;id&quot;:&quot;925c42cd-23d4-31bf-9074-b4bd3fecfe34&quot;,&quot;title&quot;:&quot;Mycotoxin occurrence in grains and the role of postharvest management as\na mitigation strategies. A review&quot;,&quot;author&quot;:[{&quot;family&quot;:&quot;Neme&quot;,&quot;given&quot;:&quot;Kumera&quot;,&quot;parse-names&quot;:false,&quot;dropping-particle&quot;:&quot;&quot;,&quot;non-dropping-particle&quot;:&quot;&quot;},{&quot;family&quot;:&quot;Mohammed&quot;,&quot;given&quot;:&quot;Ali&quot;,&quot;parse-names&quot;:false,&quot;dropping-particle&quot;:&quot;&quot;,&quot;non-dropping-particle&quot;:&quot;&quot;}],&quot;container-title&quot;:&quot;FOOD CONTROL&quot;,&quot;container-title-short&quot;:&quot;Food Control&quot;,&quot;DOI&quot;:&quot;10.1016/j.foodcont.2017.03.012&quot;,&quot;ISSN&quot;:&quot;0956-7135&quot;,&quot;issued&quot;:{&quot;date-parts&quot;:[[2017,8]]},&quot;publisher-place&quot;:&quot;THE BOULEVARD, LANGFORD LANE, KIDLINGTON, OXFORD OX5 1GB, OXON, ENGLAND&quot;,&quot;page&quot;:&quot;412-425&quot;,&quot;language&quot;:&quot;English&quot;,&quot;abstract&quot;:&quot;Mycotoxins are poisonous compounds produced by certain species of fungi\nfound in contaminated grain. There are five major groups of mycotoxins\nwhich can occur in grains: Aflatoxin, fumonisin, deoxynivalenol (DON),\nochratoxin (OT), and zearalenone (ZEN). Their occurrence may start in\nthe field, harvesting, handling, storage, and processing. DON, ZEN, and\nfumonisins may start to cause the grains at the field/or pre-harvest\nwhile aflatoxin and OT are mostly occurring during storage due to\nimproper postharvest handling. Most of the grains susceptible to\nmycotoxins such as maize, peanut/groundnut, sorghum, millet, wheat, and\nrice were reviewed. The main postharvest factors for the cause of grain\nmycotoxin contamination are mechanical injury, insect infestation, time\nof harvesting, drying method, types of storage structure and conditions,\nhandling and processing. Temperature, moisture and humidity are the main\nfactors for the growth and development of mycotoxins. Developing\ncountries especially African are more vulnerable for the causes due to\nlack of well-established infrastructures, regulations, and standards.\nPostharvest mitigation strategies are an important and cost-effective\nmethod to control the cause. The core grain postharvest interventions\nused as mitigating strategies of mycotoxin includes rapid and proper\ndrying, postharvest insect control, proper transportation and packaging,\ngood storage conditions, use of natural and chemical agents and\nirradiation. Grain processing such as sorting, cleaning, milling,\nfermentation, baking, roasting, flaking, nixtamalization and extrusion\ncooking are also reported to reduce mycotoxin concentration. In general,\nsystem approach to good manufacturing practice and HACCP based\nimplementation are important to mitigate mycotoxins in grains. (C) 2017\nElsevier Ltd. All rights reserved.&quot;,&quot;publisher&quot;:&quot;ELSEVIER SCI LTD&quot;,&quot;volume&quot;:&quot;78&quot;},&quot;isTemporary&quot;:false}]},{&quot;citationID&quot;:&quot;MENDELEY_CITATION_dcb87fe5-2f77-47d9-894a-2c8fd933efbf&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ZGNiODdmZTUtMmY3Ny00N2Q5LTg5NGEtMmM4ZmQ5MzNlZmJm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6ea1a20d-3765-4cef-8c57-4bbd0389a838&quot;,&quot;properties&quot;:{&quot;noteIndex&quot;:0},&quot;isEdited&quot;:false,&quot;manualOverride&quot;:{&quot;isManuallyOverridden&quot;:true,&quot;citeprocText&quot;:&quot;(Gwirtz &amp;#38; Nieves Garcia-Casal, 2014)&quot;,&quot;manualOverrideText&quot;:&quot;Gwirtz &amp; Nieves Garcia-Casal, 2014&quot;},&quot;citationTag&quot;:&quot;MENDELEY_CITATION_v3_eyJjaXRhdGlvbklEIjoiTUVOREVMRVlfQ0lUQVRJT05fNmVhMWEyMGQtMzc2NS00Y2VmLThjNTctNGJiZDAzODlhODM4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quot;,&quot;citationItems&quot;:[{&quot;id&quot;:&quot;6a511cba-8d19-3dbc-b2b1-5b5f77f6489c&quot;,&quot;itemData&quot;:{&quot;type&quot;:&quot;paper-conference&quot;,&quot;id&quot;:&quot;6a511cba-8d19-3dbc-b2b1-5b5f77f6489c&quot;,&quot;title&quot;:&quot;Processing maize flour and corn meal food products&quot;,&quot;author&quot;:[{&quot;family&quot;:&quot;Gwirtz&quot;,&quot;given&quot;:&quot;Jeffrey A&quot;,&quot;parse-names&quot;:false,&quot;dropping-particle&quot;:&quot;&quot;,&quot;non-dropping-particle&quot;:&quot;&quot;},{&quot;family&quot;:&quot;Nieves Garcia-Casal&quot;,&quot;given&quot;:&quot;Maria&quot;,&quot;parse-names&quot;:false,&quot;dropping-particle&quot;:&quot;&quot;,&quot;non-dropping-particle&quot;:&quot;&quot;}],&quot;collection-title&quot;:&quot;Annals of the New York Academy of Sciences&quot;,&quot;container-title&quot;:&quot;TECHNICAL CONSIDERATIONS FOR MAIZE FLOUR AND CORN MEAL FORTIFICATION IN\nPUBLIC HEALTH&quot;,&quot;editor&quot;:[{&quot;family&quot;:&quot;PenaRosas&quot;,&quot;given&quot;:&quot;J P&quot;,&quot;parse-names&quot;:false,&quot;dropping-particle&quot;:&quot;&quot;,&quot;non-dropping-particle&quot;:&quot;&quot;},{&quot;family&quot;:&quot;GarciaCasal&quot;,&quot;given&quot;:&quot;M N&quot;,&quot;parse-names&quot;:false,&quot;dropping-particle&quot;:&quot;&quot;,&quot;non-dropping-particle&quot;:&quot;&quot;},{&quot;family&quot;:&quot;Pachon&quot;,&quot;given&quot;:&quot;H&quot;,&quot;parse-names&quot;:false,&quot;dropping-particle&quot;:&quot;&quot;,&quot;non-dropping-particle&quot;:&quot;&quot;}],&quot;DOI&quot;:&quot;10.1111/nyas.12299&quot;,&quot;ISSN&quot;:&quot;0077-8923&quot;,&quot;issued&quot;:{&quot;date-parts&quot;:[[2014]]},&quot;publisher-place&quot;:&quot;OSNEY MEAD, OXFORD OX2 0EL, ENGLAND&quot;,&quot;page&quot;:&quot;66-75&quot;,&quot;language&quot;:&quot;English&quot;,&quot;abstract&quot;:&quot;Corn is the cereal with the highest production worldwide and is used for\nhuman consumption, livestock feed, and fuel. Various food technologies\nare currently used for processing industrially produced maize flours and\ncorn meals in different parts of the world to obtain precooked refined\nmaize flour, dehydrated nixtamalized flour, fermented maize flours, and\nother maize products. These products have different intrinsic vitamin\nand mineral contents, and their processing follows different pathways\nfrom raw grain to the consumer final product, which entail changes in\nnutrient composition. Dry maize mechanical processing creates whole or\nfractionated products, separated by anatomical features such as bran,\ngerm, and endosperm. Wet maize processing separates by chemical compound\nclassification such as starch and protein. Various industrial processes,\nincluding whole grain, dry milling fractionation, and nixtamalization,\nare described. Vitamin and mineral losses during processing are\nidentified and the nutritional impacts outlined. Also discussed are the\nvitamin and mineral contents of corn.&quot;,&quot;publisher&quot;:&quot;BLACKWELL SCIENCE PUBL&quot;,&quot;volume&quot;:&quot;1312&quot;,&quot;container-title-short&quot;:&quot;&quot;},&quot;isTemporary&quot;:false}]},{&quot;citationID&quot;:&quot;MENDELEY_CITATION_0f0c9f2b-f4c1-4462-9457-2dbb8199aea3&quot;,&quot;properties&quot;:{&quot;noteIndex&quot;:0},&quot;isEdited&quot;:false,&quot;manualOverride&quot;:{&quot;isManuallyOverridden&quot;:true,&quot;citeprocText&quot;:&quot;(Nuss &amp;#38; Tanumihardjo, 2010a)&quot;,&quot;manualOverrideText&quot;:&quot;Nuss &amp; Tanumihardjo, 2010&quot;},&quot;citationTag&quot;:&quot;MENDELEY_CITATION_v3_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&quot;,&quot;citationItems&quot;:[{&quot;id&quot;:&quot;d03dd663-1f00-399c-b8fd-aa7111f35405&quot;,&quot;itemData&quot;:{&quot;type&quot;:&quot;article-journal&quot;,&quot;id&quot;:&quot;d03dd663-1f00-399c-b8fd-aa7111f35405&quot;,&quot;title&quot;:&quot;Maize: A paramount staple crop in the context of global nutrition&quot;,&quot;author&quot;:[{&quot;family&quot;:&quot;Nuss&quot;,&quot;given&quot;:&quot;E T&quot;,&quot;parse-names&quot;:false,&quot;dropping-particle&quot;:&quot;&quot;,&quot;non-dropping-particle&quot;:&quot;&quot;},{&quot;family&quot;:&quot;Tanumihardjo&quot;,&quot;given&quot;:&quot;S A&quot;,&quot;parse-names&quot;:false,&quot;dropping-particle&quot;:&quot;&quot;,&quot;non-dropping-particle&quot;:&quot;&quot;}],&quot;container-title&quot;:&quot;Comprehensive Reviews in Food Science and Food Safety&quot;,&quot;container-title-short&quot;:&quot;Compr Rev Food Sci Food Saf&quot;,&quot;DOI&quot;:&quot;10.1111/j.1541-4337.2010.00117.x&quot;,&quot;ISSN&quot;:&quot;15414337 (ISSN)&quot;,&quot;URL&quot;:&quot;https://www.scopus.com/inward/record.uri?eid=2-s2.0-77955827085&amp;doi=10.1111%2fj.1541-4337.2010.00117.x&amp;partnerID=40&amp;md5=39f419e0c73cb7cb27a099cab288a296&quot;,&quot;issued&quot;:{&quot;date-parts&quot;:[[2010]]},&quot;page&quot;:&quot;417-436&quot;,&quot;language&quot;:&quot;English&quot;,&quot;abstract&quot;:&quot;The maize plant (Zea mays), characterized by an erect green stalk, is one of the 3 great grain crops of the world. Its kernels, like other seeds, are storage organs that contain essential components for plant growth and reproduction. Many of these kernel constituents, including starch, protein, and some micronutrients, are also required for human health. For this reason, and others, maize has become highly integrated into global agriculture, human diet, and cultural traditions. The nutritional quality and integrity of maize kernels are influenced by many factors including genetic background, environment, and kernel processing. Cooking procedures, including nixtamalization and fermentation, can increase accessibility of micronutrients such as niacin. However, man cannot live on maize alone. For one-third of the world's population, namely in sub-Saharan Africa, Southeast Asia, and Latin America, humans subsist on maize as a staple food but malnutrition pervades. Strategies to further improve kernel macronutrient and micronutrient quality and quantities are under intense investigation. The 2 most common routes to enhance grain nutritional value are exogenous and endogenous fortification. Although exogenous fortification, such as addition of multivitamin premixes to maize flour, has been successful, endogenous fortification, also known as \&quot; biofortification,\&quot; may provide a more sustainable and practical solution for chronically undernourished communities. Recent accomplishments, such as low-phytate, high-lysine, and multivitamin maize varieties, have been created using novel genetic and agronomic approaches. Investigational studies related to biofortified maize are currently underway to determine nutrient absorption and efficacy related to human health improvement. © 2010 Institute of Food Technologists®.&quot;,&quot;issue&quot;:&quot;4&quot;,&quot;volume&quot;:&quot;9&quot;},&quot;isTemporary&quot;:false}]},{&quot;citationID&quot;:&quot;MENDELEY_CITATION_3ed5538b-c38d-40e9-b0da-e1f20488c4ee&quot;,&quot;properties&quot;:{&quot;noteIndex&quot;:0},&quot;isEdited&quot;:false,&quot;manualOverride&quot;:{&quot;isManuallyOverridden&quot;:true,&quot;citeprocText&quot;:&quot;(Flores-Morales et al., 2012)&quot;,&quot;manualOverrideText&quot;:&quot;Flores-Morales et al., 2012&quot;},&quot;citationTag&quot;:&quot;MENDELEY_CITATION_v3_eyJjaXRhdGlvbklEIjoiTUVOREVMRVlfQ0lUQVRJT05fM2VkNTUzOGItYzM4ZC00MGU5LWIwZGEtZTFmMjA0ODhjNGVl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quot;,&quot;citationItems&quot;:[{&quot;id&quot;:&quot;a1b6148d-8393-3e6f-a664-c2bd6c3597fb&quot;,&quot;itemData&quot;:{&quot;type&quot;:&quot;article-journal&quot;,&quot;id&quot;:&quot;a1b6148d-8393-3e6f-a664-c2bd6c3597fb&quot;,&quot;title&quot;:&quot;Determination of the structural changes by FT-IR, Raman, and CP/MAS 13C NMR spectroscopy on retrograded starch of maize tortillas&quot;,&quot;author&quot;:[{&quot;family&quot;:&quot;Flores-Morales&quot;,&quot;given&quot;:&quot;A&quot;,&quot;parse-names&quot;:false,&quot;dropping-particle&quot;:&quot;&quot;,&quot;non-dropping-particle&quot;:&quot;&quot;},{&quot;family&quot;:&quot;Jiménez-Estrada&quot;,&quot;given&quot;:&quot;M&quot;,&quot;parse-names&quot;:false,&quot;dropping-particle&quot;:&quot;&quot;,&quot;non-dropping-particle&quot;:&quot;&quot;},{&quot;family&quot;:&quot;Mora-Escobedo&quot;,&quot;given&quot;:&quot;R&quot;,&quot;parse-names&quot;:false,&quot;dropping-particle&quot;:&quot;&quot;,&quot;non-dropping-particle&quot;:&quot;&quot;}],&quot;container-title&quot;:&quot;Carbohydrate Polymers&quot;,&quot;container-title-short&quot;:&quot;Carbohydr Polym&quot;,&quot;DOI&quot;:&quot;10.1016/j.carbpol.2011.07.011&quot;,&quot;ISSN&quot;:&quot;01448617 (ISSN)&quot;,&quot;URL&quot;:&quot;https://www.scopus.com/inward/record.uri?eid=2-s2.0-80054772007&amp;doi=10.1016%2fj.carbpol.2011.07.011&amp;partnerID=40&amp;md5=64ff43db3578fcebce7dbc855f67df14&quot;,&quot;issued&quot;:{&quot;date-parts&quot;:[[2012]]},&quot;page&quot;:&quot;61-68&quot;,&quot;language&quot;:&quot;English&quot;,&quot;abstract&quot;:&quot;The nixtamalization, production and storage of tortillas in refrigeration cause several changes on the starch structure, resulting in an increased crystallinity and therefore a higher content of resistant starch. The IR analysis for resistant starch (RS) showed a band at 1047 cm-1 associated to the retrogradation process; this band was due to the weakening of the intermolecular H-bonds. These associated together to form ordered regions. The Raman analysis shows a characteristic band at 856 cm-1 corresponding to C-C skeletal modes of glucose of α-1,4 glycosidic linkage starches, and a band at 480 cm-1 attributed to skeletal vibrations of the pyranose ring in the glucose unit of starches. These changes may be related to the polymerization degree of the starch molecules, as well as to the retrogradation of amylose and amylopectin. The spectrum of 13C CP-MAS/NMR for RS3 supports the results obtained by IR and Raman. Lipidic and proteic groups were observed which may be in the form of complexes with amylose. One can proclaim that the existence of the salt form is induced and stabilized by the interactions dominating the V amylose structure in the solid state. © 2011 Elsevier Ltd. All Rights Reserved.&quot;,&quot;publisher&quot;:&quot;Elsevier Ltd&quot;,&quot;issue&quot;:&quot;1&quot;,&quot;volume&quot;:&quot;87&quot;},&quot;isTemporary&quot;:false}]},{&quot;citationID&quot;:&quot;MENDELEY_CITATION_83195e7c-db26-4af2-bf49-b8c071a1e24c&quot;,&quot;properties&quot;:{&quot;noteIndex&quot;:0},&quot;isEdited&quot;:false,&quot;manualOverride&quot;:{&quot;isManuallyOverridden&quot;:true,&quot;citeprocText&quot;:&quot;(Neme &amp;#38; Mohammed, 2017b)&quot;,&quot;manualOverrideText&quot;:&quot;Neme &amp; Mohammed 2017&quot;},&quot;citationTag&quot;:&quot;MENDELEY_CITATION_v3_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&quot;,&quot;citationItems&quot;:[{&quot;id&quot;:&quot;925c42cd-23d4-31bf-9074-b4bd3fecfe34&quot;,&quot;itemData&quot;:{&quot;type&quot;:&quot;article-journal&quot;,&quot;id&quot;:&quot;925c42cd-23d4-31bf-9074-b4bd3fecfe34&quot;,&quot;title&quot;:&quot;Mycotoxin occurrence in grains and the role of postharvest management as\na mitigation strategies. A review&quot;,&quot;author&quot;:[{&quot;family&quot;:&quot;Neme&quot;,&quot;given&quot;:&quot;Kumera&quot;,&quot;parse-names&quot;:false,&quot;dropping-particle&quot;:&quot;&quot;,&quot;non-dropping-particle&quot;:&quot;&quot;},{&quot;family&quot;:&quot;Mohammed&quot;,&quot;given&quot;:&quot;Ali&quot;,&quot;parse-names&quot;:false,&quot;dropping-particle&quot;:&quot;&quot;,&quot;non-dropping-particle&quot;:&quot;&quot;}],&quot;container-title&quot;:&quot;FOOD CONTROL&quot;,&quot;container-title-short&quot;:&quot;Food Control&quot;,&quot;DOI&quot;:&quot;10.1016/j.foodcont.2017.03.012&quot;,&quot;ISSN&quot;:&quot;0956-7135&quot;,&quot;issued&quot;:{&quot;date-parts&quot;:[[2017,8]]},&quot;publisher-place&quot;:&quot;THE BOULEVARD, LANGFORD LANE, KIDLINGTON, OXFORD OX5 1GB, OXON, ENGLAND&quot;,&quot;page&quot;:&quot;412-425&quot;,&quot;language&quot;:&quot;English&quot;,&quot;abstract&quot;:&quot;Mycotoxins are poisonous compounds produced by certain species of fungi\nfound in contaminated grain. There are five major groups of mycotoxins\nwhich can occur in grains: Aflatoxin, fumonisin, deoxynivalenol (DON),\nochratoxin (OT), and zearalenone (ZEN). Their occurrence may start in\nthe field, harvesting, handling, storage, and processing. DON, ZEN, and\nfumonisins may start to cause the grains at the field/or pre-harvest\nwhile aflatoxin and OT are mostly occurring during storage due to\nimproper postharvest handling. Most of the grains susceptible to\nmycotoxins such as maize, peanut/groundnut, sorghum, millet, wheat, and\nrice were reviewed. The main postharvest factors for the cause of grain\nmycotoxin contamination are mechanical injury, insect infestation, time\nof harvesting, drying method, types of storage structure and conditions,\nhandling and processing. Temperature, moisture and humidity are the main\nfactors for the growth and development of mycotoxins. Developing\ncountries especially African are more vulnerable for the causes due to\nlack of well-established infrastructures, regulations, and standards.\nPostharvest mitigation strategies are an important and cost-effective\nmethod to control the cause. The core grain postharvest interventions\nused as mitigating strategies of mycotoxin includes rapid and proper\ndrying, postharvest insect control, proper transportation and packaging,\ngood storage conditions, use of natural and chemical agents and\nirradiation. Grain processing such as sorting, cleaning, milling,\nfermentation, baking, roasting, flaking, nixtamalization and extrusion\ncooking are also reported to reduce mycotoxin concentration. In general,\nsystem approach to good manufacturing practice and HACCP based\nimplementation are important to mitigate mycotoxins in grains. (C) 2017\nElsevier Ltd. All rights reserved.&quot;,&quot;publisher&quot;:&quot;ELSEVIER SCI LTD&quot;,&quot;volume&quot;:&quot;78&quot;},&quot;isTemporary&quot;:false}]},{&quot;citationID&quot;:&quot;MENDELEY_CITATION_7c6f18a8-9a97-4ef2-bc9f-538a3cd3179a&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N2M2ZjE4YTgtOWE5Ny00ZWYyLWJjOWYtNTM4YTNjZDMxNzlh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547e0622-01ce-4c96-884e-ab0a4b751976&quot;,&quot;properties&quot;:{&quot;noteIndex&quot;:0},&quot;isEdited&quot;:false,&quot;manualOverride&quot;:{&quot;isManuallyOverridden&quot;:true,&quot;citeprocText&quot;:&quot;(Gwirtz &amp;#38; Nieves Garcia-Casal, 2014)&quot;,&quot;manualOverrideText&quot;:&quot;Gwirtz &amp; Nieves Garcia-Casal, 2014&quot;},&quot;citationTag&quot;:&quot;MENDELEY_CITATION_v3_eyJjaXRhdGlvbklEIjoiTUVOREVMRVlfQ0lUQVRJT05fNTQ3ZTA2MjItMDFjZS00Yzk2LTg4NGUtYWIwYTRiNzUxOTc2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quot;,&quot;citationItems&quot;:[{&quot;id&quot;:&quot;6a511cba-8d19-3dbc-b2b1-5b5f77f6489c&quot;,&quot;itemData&quot;:{&quot;type&quot;:&quot;paper-conference&quot;,&quot;id&quot;:&quot;6a511cba-8d19-3dbc-b2b1-5b5f77f6489c&quot;,&quot;title&quot;:&quot;Processing maize flour and corn meal food products&quot;,&quot;author&quot;:[{&quot;family&quot;:&quot;Gwirtz&quot;,&quot;given&quot;:&quot;Jeffrey A&quot;,&quot;parse-names&quot;:false,&quot;dropping-particle&quot;:&quot;&quot;,&quot;non-dropping-particle&quot;:&quot;&quot;},{&quot;family&quot;:&quot;Nieves Garcia-Casal&quot;,&quot;given&quot;:&quot;Maria&quot;,&quot;parse-names&quot;:false,&quot;dropping-particle&quot;:&quot;&quot;,&quot;non-dropping-particle&quot;:&quot;&quot;}],&quot;collection-title&quot;:&quot;Annals of the New York Academy of Sciences&quot;,&quot;container-title&quot;:&quot;TECHNICAL CONSIDERATIONS FOR MAIZE FLOUR AND CORN MEAL FORTIFICATION IN\nPUBLIC HEALTH&quot;,&quot;editor&quot;:[{&quot;family&quot;:&quot;PenaRosas&quot;,&quot;given&quot;:&quot;J P&quot;,&quot;parse-names&quot;:false,&quot;dropping-particle&quot;:&quot;&quot;,&quot;non-dropping-particle&quot;:&quot;&quot;},{&quot;family&quot;:&quot;GarciaCasal&quot;,&quot;given&quot;:&quot;M N&quot;,&quot;parse-names&quot;:false,&quot;dropping-particle&quot;:&quot;&quot;,&quot;non-dropping-particle&quot;:&quot;&quot;},{&quot;family&quot;:&quot;Pachon&quot;,&quot;given&quot;:&quot;H&quot;,&quot;parse-names&quot;:false,&quot;dropping-particle&quot;:&quot;&quot;,&quot;non-dropping-particle&quot;:&quot;&quot;}],&quot;DOI&quot;:&quot;10.1111/nyas.12299&quot;,&quot;ISSN&quot;:&quot;0077-8923&quot;,&quot;issued&quot;:{&quot;date-parts&quot;:[[2014]]},&quot;publisher-place&quot;:&quot;OSNEY MEAD, OXFORD OX2 0EL, ENGLAND&quot;,&quot;page&quot;:&quot;66-75&quot;,&quot;language&quot;:&quot;English&quot;,&quot;abstract&quot;:&quot;Corn is the cereal with the highest production worldwide and is used for\nhuman consumption, livestock feed, and fuel. Various food technologies\nare currently used for processing industrially produced maize flours and\ncorn meals in different parts of the world to obtain precooked refined\nmaize flour, dehydrated nixtamalized flour, fermented maize flours, and\nother maize products. These products have different intrinsic vitamin\nand mineral contents, and their processing follows different pathways\nfrom raw grain to the consumer final product, which entail changes in\nnutrient composition. Dry maize mechanical processing creates whole or\nfractionated products, separated by anatomical features such as bran,\ngerm, and endosperm. Wet maize processing separates by chemical compound\nclassification such as starch and protein. Various industrial processes,\nincluding whole grain, dry milling fractionation, and nixtamalization,\nare described. Vitamin and mineral losses during processing are\nidentified and the nutritional impacts outlined. Also discussed are the\nvitamin and mineral contents of corn.&quot;,&quot;publisher&quot;:&quot;BLACKWELL SCIENCE PUBL&quot;,&quot;volume&quot;:&quot;1312&quot;,&quot;container-title-short&quot;:&quot;&quot;},&quot;isTemporary&quot;:false}]},{&quot;citationID&quot;:&quot;MENDELEY_CITATION_ce27208c-9d03-4ee6-a049-278a5cdcf820&quot;,&quot;properties&quot;:{&quot;noteIndex&quot;:0},&quot;isEdited&quot;:false,&quot;manualOverride&quot;:{&quot;isManuallyOverridden&quot;:true,&quot;citeprocText&quot;:&quot;(Grenier et al., 2012)&quot;,&quot;manualOverrideText&quot;:&quot;Grenier et al., 2012&quot;},&quot;citationTag&quot;:&quot;MENDELEY_CITATION_v3_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&quot;,&quot;citationItems&quot;:[{&quot;id&quot;:&quot;0efabba5-db1e-3f57-a241-029b74bf8ac1&quot;,&quot;itemData&quot;:{&quot;type&quot;:&quot;article-journal&quot;,&quot;id&quot;:&quot;0efabba5-db1e-3f57-a241-029b74bf8ac1&quot;,&quot;title&quot;:&quot;The low intestinal and hepatic toxicity of hydrolyzed fumonisin B 1 correlates with its inability to alter the metabolism of sphingolipids&quot;,&quot;author&quot;:[{&quot;family&quot;:&quot;Grenier&quot;,&quot;given&quot;:&quot;B&quot;,&quot;parse-names&quot;:false,&quot;dropping-particle&quot;:&quot;&quot;,&quot;non-dropping-particle&quot;:&quot;&quot;},{&quot;family&quot;:&quot;Bracarense&quot;,&quot;given&quot;:&quot;A.-P.F.L.&quot;,&quot;parse-names&quot;:false,&quot;dropping-particle&quot;:&quot;&quot;,&quot;non-dropping-particle&quot;:&quot;&quot;},{&quot;family&quot;:&quot;Schwartz&quot;,&quot;given&quot;:&quot;H E&quot;,&quot;parse-names&quot;:false,&quot;dropping-particle&quot;:&quot;&quot;,&quot;non-dropping-particle&quot;:&quot;&quot;},{&quot;family&quot;:&quot;Trumel&quot;,&quot;given&quot;:&quot;C&quot;,&quot;parse-names&quot;:false,&quot;dropping-particle&quot;:&quot;&quot;,&quot;non-dropping-particle&quot;:&quot;&quot;},{&quot;family&quot;:&quot;Cossalter&quot;,&quot;given&quot;:&quot;A.-M.&quot;,&quot;parse-names&quot;:false,&quot;dropping-particle&quot;:&quot;&quot;,&quot;non-dropping-particle&quot;:&quot;&quot;},{&quot;family&quot;:&quot;Schatzmayr&quot;,&quot;given&quot;:&quot;G&quot;,&quot;parse-names&quot;:false,&quot;dropping-particle&quot;:&quot;&quot;,&quot;non-dropping-particle&quot;:&quot;&quot;},{&quot;family&quot;:&quot;Kolf-Clauw&quot;,&quot;given&quot;:&quot;M&quot;,&quot;parse-names&quot;:false,&quot;dropping-particle&quot;:&quot;&quot;,&quot;non-dropping-particle&quot;:&quot;&quot;},{&quot;family&quot;:&quot;Moll&quot;,&quot;given&quot;:&quot;W.-D.&quot;,&quot;parse-names&quot;:false,&quot;dropping-particle&quot;:&quot;&quot;,&quot;non-dropping-particle&quot;:&quot;&quot;},{&quot;family&quot;:&quot;Oswald&quot;,&quot;given&quot;:&quot;I P&quot;,&quot;parse-names&quot;:false,&quot;dropping-particle&quot;:&quot;&quot;,&quot;non-dropping-particle&quot;:&quot;&quot;}],&quot;container-title&quot;:&quot;Biochemical Pharmacology&quot;,&quot;container-title-short&quot;:&quot;Biochem Pharmacol&quot;,&quot;DOI&quot;:&quot;10.1016/j.bcp.2012.02.007&quot;,&quot;ISSN&quot;:&quot;00062952 (ISSN)&quot;,&quot;URL&quot;:&quot;https://www.scopus.com/inward/record.uri?eid=2-s2.0-84859100526&amp;doi=10.1016%2fj.bcp.2012.02.007&amp;partnerID=40&amp;md5=bc5f154a8d23e2c8d0847efc88137aa7&quot;,&quot;issued&quot;:{&quot;date-parts&quot;:[[2012]]},&quot;page&quot;:&quot;1465-1473&quot;,&quot;language&quot;:&quot;English&quot;,&quot;abstract&quot;:&quot;Fumonisins are mycotoxins frequently found as natural contaminants in maize, where they are produced by the plant pathogen Fusarium verticillioides. They are toxic to animals and exert their effects through mechanisms involving disruption of sphingolipid metabolism. Fumonisin B 1 (FB 1) is the predominant fumonisin in this family. FB 1 is converted to its hydrolyzed analogs HFB 1, by alkaline cooking (nixtamalization) or through enzymatic degradation. The toxicity of HFB 1 is poorly documented especially at the intestinal level. The objectives of this study were to compare the toxicity of HFB 1 and FB 1 and to assess the ability of these toxins to disrupt sphingolipids biosynthesis. HFB 1 was obtained by a deesterification of FB 1 with a carboxylesterase. Piglets, animals highly sensitive to FB 1, were exposed by gavage for 2 weeks to 2.8 μmol FB 1 or HFB 1/kg body weight/day. FB 1 induced hepatotoxicity as indicated by the lesion score, the level of several biochemical analytes and the expression of inflammatory cytokines. Similarly, FB 1 impaired the morphology of the different segments of the small intestine, reduced villi height and modified intestinal cytokine expression. By contrast, HFB 1 did not trigger hepatotoxicity, did not impair intestinal morphology and slightly modified the intestinal immune response. This low toxicity of HFB 1 correlates with a weak alteration of the sphinganine/sphingosine ratio in the liver and in the plasma. Taken together, these data demonstrate that HFB 1 does not cause intestinal or hepatic toxicity in the sensitive pig model and only slightly disrupts sphingolipids metabolism. This finding suggests that conversion to HFB 1 could be a good strategy to reduce FB 1 exposure. © 2012 Elsevier Inc. All rights reserved.&quot;,&quot;issue&quot;:&quot;10&quot;,&quot;volume&quot;:&quot;83&quot;},&quot;isTemporary&quot;:false}]},{&quot;citationID&quot;:&quot;MENDELEY_CITATION_63226303-cef4-4f35-848b-818a3ccfffba&quot;,&quot;properties&quot;:{&quot;noteIndex&quot;:0},&quot;isEdited&quot;:false,&quot;manualOverride&quot;:{&quot;isManuallyOverridden&quot;:true,&quot;citeprocText&quot;:&quot;(Suarez Meraz et al., 2016)&quot;,&quot;manualOverrideText&quot;:&quot;Suarez Meraz et al., 2016&quot;},&quot;citationTag&quot;:&quot;MENDELEY_CITATION_v3_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&quot;,&quot;citationItems&quot;:[{&quot;id&quot;:&quot;2053dd17-ef62-3492-8462-f1549f0c7a78&quot;,&quot;itemData&quot;:{&quot;type&quot;:&quot;article-journal&quot;,&quot;id&quot;:&quot;2053dd17-ef62-3492-8462-f1549f0c7a78&quot;,&quot;title&quot;:&quot;Eco-friendly innovation for nejayote coagulation-flocculation process\nusing chitosan: Evaluation through zeta potential measurements&quot;,&quot;author&quot;:[{&quot;family&quot;:&quot;Suarez Meraz&quot;,&quot;given&quot;:&quot;Karla Alejandra&quot;,&quot;parse-names&quot;:false,&quot;dropping-particle&quot;:&quot;&quot;,&quot;non-dropping-particle&quot;:&quot;&quot;},{&quot;family&quot;:&quot;Ponce Vargas&quot;,&quot;given&quot;:&quot;Sandra Montserrat&quot;,&quot;parse-names&quot;:false,&quot;dropping-particle&quot;:&quot;&quot;,&quot;non-dropping-particle&quot;:&quot;&quot;},{&quot;family&quot;:&quot;Lopez Maldonado&quot;,&quot;given&quot;:&quot;Jose Trinidad&quot;,&quot;parse-names&quot;:false,&quot;dropping-particle&quot;:&quot;&quot;,&quot;non-dropping-particle&quot;:&quot;&quot;},{&quot;family&quot;:&quot;Cornejo Bravo&quot;,&quot;given&quot;:&quot;Jose Manuel&quot;,&quot;parse-names&quot;:false,&quot;dropping-particle&quot;:&quot;&quot;,&quot;non-dropping-particle&quot;:&quot;&quot;},{&quot;family&quot;:&quot;Oropeza Guzman&quot;,&quot;given&quot;:&quot;Mercedes Teresita&quot;,&quot;parse-names&quot;:false,&quot;dropping-particle&quot;:&quot;&quot;,&quot;non-dropping-particle&quot;:&quot;&quot;},{&quot;family&quot;:&quot;Lopez Maldonado&quot;,&quot;given&quot;:&quot;Eduardo Alberto&quot;,&quot;parse-names&quot;:false,&quot;dropping-particle&quot;:&quot;&quot;,&quot;non-dropping-particle&quot;:&quot;&quot;}],&quot;container-title&quot;:&quot;CHEMICAL ENGINEERING JOURNAL&quot;,&quot;DOI&quot;:&quot;10.1016/j.cej.2015.09.026&quot;,&quot;ISSN&quot;:&quot;1385-8947&quot;,&quot;issued&quot;:{&quot;date-parts&quot;:[[2016,1]]},&quot;publisher-place&quot;:&quot;PO BOX 564, 1001 LAUSANNE, SWITZERLAND&quot;,&quot;page&quot;:&quot;536-542&quot;,&quot;language&quot;:&quot;English&quot;,&quot;abstract&quot;:&quot;The main objective of the present paper is to discuss the convenience of\nusing chitosan as a nonhazardous substance to improve the\ncoagulation-flocculation (CF) efficiencies in nejayote (wastewater\ntreatment containing high levels of total organic carbon, TOC = 9836\nmg/L). For first time, two different molecular weight of chitosan in the\nwastewater treatment of the tortilla industry, were used as study\nmodels. The conditions here reported showed that both chitosans can be\neffectively used as adsorbent at pH 5.5 (mixing at 800 rpm for 1 min\nfollowed by a slow mixing at 200 rpm for 5 min) and at dosage of\nchitosan less than 3 g/L for colloidal nejayote (without settleable\nsolids). Both chitosan showed the highest performance under these\nconditions with more than 80% efficiency in turbidity removal, thus\naccomplishing the Mexican environmental regulation for free urban sewage\ndischarge (NOM-002-SEMARNAT-1996). The zeta potential (0 of the nejayote\nsupernatant before and after the CF treatment was used as a guiding\nparameter to evaluate each procedure. In addition, author suggest that\nthe width of the flocculation window, for both chitosans in nejayote\ntreatment, is attributed to their physical properties as molecular\nweight, deacetylation degree, dynamic viscosity and chemical properties\nas hydrogen bond, hydrophobicity and van der Waals interactions, as well\nas electrostatic forces that traditionally explain CF of colloids. (C)\n2015 Elsevier B.V. All rights reserved.&quot;,&quot;publisher&quot;:&quot;ELSEVIER SCIENCE SA&quot;,&quot;volume&quot;:&quot;284&quot;,&quot;container-title-short&quot;:&quot;&quot;},&quot;isTemporary&quot;:false}]},{&quot;citationID&quot;:&quot;MENDELEY_CITATION_88da430c-918c-4239-a924-9d57eeed8c1c&quot;,&quot;properties&quot;:{&quot;noteIndex&quot;:0},&quot;isEdited&quot;:false,&quot;manualOverride&quot;:{&quot;isManuallyOverridden&quot;:true,&quot;citeprocText&quot;:&quot;(Milani &amp;#38; Maleki, 2014)&quot;,&quot;manualOverrideText&quot;:&quot;Milani &amp; Maleki, 2014&quot;},&quot;citationTag&quot;:&quot;MENDELEY_CITATION_v3_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&quot;,&quot;citationItems&quot;:[{&quot;id&quot;:&quot;750d27c8-80af-3713-8188-0cf90462d2b9&quot;,&quot;itemData&quot;:{&quot;type&quot;:&quot;article-journal&quot;,&quot;id&quot;:&quot;750d27c8-80af-3713-8188-0cf90462d2b9&quot;,&quot;title&quot;:&quot;Effects of processing on mycotoxin stability in cereals&quot;,&quot;author&quot;:[{&quot;family&quot;:&quot;Milani&quot;,&quot;given&quot;:&quot;Jafar&quot;,&quot;parse-names&quot;:false,&quot;dropping-particle&quot;:&quot;&quot;,&quot;non-dropping-particle&quot;:&quot;&quot;},{&quot;family&quot;:&quot;Maleki&quot;,&quot;given&quot;:&quot;Gisoo&quot;,&quot;parse-names&quot;:false,&quot;dropping-particle&quot;:&quot;&quot;,&quot;non-dropping-particle&quot;:&quot;&quot;}],&quot;container-title&quot;:&quot;JOURNAL OF THE SCIENCE OF FOOD AND AGRICULTURE&quot;,&quot;container-title-short&quot;:&quot;J Sci Food Agric&quot;,&quot;DOI&quot;:&quot;10.1002/jsfa.6600&quot;,&quot;ISSN&quot;:&quot;0022-5142&quot;,&quot;issued&quot;:{&quot;date-parts&quot;:[[2014,9]]},&quot;publisher-place&quot;:&quot;111 RIVER ST, HOBOKEN 07030-5774, NJ USA&quot;,&quot;page&quot;:&quot;2372-2375&quot;,&quot;language&quot;:&quot;English&quot;,&quot;abstract&quot;:&quot;The mycotoxins that generally occur in cereals and other products are\nnot completely destroyed during food-processing operations and can\ncontaminate finished processed foods. The mycotoxins most usually\nassociated with cereal grains are aflatoxins, ochratoxins,\ndeoxynivalenol, zearalenone and fumonisins. The various food processes\nthat may have effects on mycotoxins include cleaning, milling, brewing,\ncooking, baking, frying, roasting, flaking, alkaline cooking,\nnixtamalization, and extrusion. Most of the food processes have variable\neffects on mycotoxins, with those that utilize high temperatures having\nthe greatest effects. In general, the processes reduce mycotoxin\nconcentrations significantly, but do not eliminate them completely. This\nreview focuses on the effects of various thermal treatments on\nmycotoxins. (C) 2014 Society of Chemical Industry&quot;,&quot;publisher&quot;:&quot;WILEY-BLACKWELL&quot;,&quot;issue&quot;:&quot;12&quot;,&quot;volume&quot;:&quot;94&quot;},&quot;isTemporary&quot;:false}]},{&quot;citationID&quot;:&quot;MENDELEY_CITATION_6cf06b2c-1e3e-41c8-aa2d-d4202191167f&quot;,&quot;properties&quot;:{&quot;noteIndex&quot;:0},&quot;isEdited&quot;:false,&quot;manualOverride&quot;:{&quot;isManuallyOverridden&quot;:true,&quot;citeprocText&quot;:&quot;(Wang et al., 2015)&quot;,&quot;manualOverrideText&quot;:&quot;Wang et al., 2016&quot;},&quot;citationTag&quot;:&quot;MENDELEY_CITATION_v3_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&quot;,&quot;citationItems&quot;:[{&quot;id&quot;:&quot;c57bad5a-5861-35cb-be07-2bf250f377c9&quot;,&quot;itemData&quot;:{&quot;type&quot;:&quot;article-journal&quot;,&quot;id&quot;:&quot;c57bad5a-5861-35cb-be07-2bf250f377c9&quot;,&quot;title&quot;:&quot;Fumonisins: Oxidative stress-mediated toxicity and metabolism in vivo and in vitro&quot;,&quot;author&quot;:[{&quot;family&quot;:&quot;Wang&quot;,&quot;given&quot;:&quot;X&quot;,&quot;parse-names&quot;:false,&quot;dropping-particle&quot;:&quot;&quot;,&quot;non-dropping-particle&quot;:&quot;&quot;},{&quot;family&quot;:&quot;Wu&quot;,&quot;given&quot;:&quot;Q&quot;,&quot;parse-names&quot;:false,&quot;dropping-particle&quot;:&quot;&quot;,&quot;non-dropping-particle&quot;:&quot;&quot;},{&quot;family&quot;:&quot;Wan&quot;,&quot;given&quot;:&quot;D&quot;,&quot;parse-names&quot;:false,&quot;dropping-particle&quot;:&quot;&quot;,&quot;non-dropping-particle&quot;:&quot;&quot;},{&quot;family&quot;:&quot;Liu&quot;,&quot;given&quot;:&quot;Q&quot;,&quot;parse-names&quot;:false,&quot;dropping-particle&quot;:&quot;&quot;,&quot;non-dropping-particle&quot;:&quot;&quot;},{&quot;family&quot;:&quot;Chen&quot;,&quot;given&quot;:&quot;D&quot;,&quot;parse-names&quot;:false,&quot;dropping-particle&quot;:&quot;&quot;,&quot;non-dropping-particle&quot;:&quot;&quot;},{&quot;family&quot;:&quot;Liu&quot;,&quot;given&quot;:&quot;Z&quot;,&quot;parse-names&quot;:false,&quot;dropping-particle&quot;:&quot;&quot;,&quot;non-dropping-particle&quot;:&quot;&quot;},{&quot;family&quot;:&quot;Martinez-Larrañaga&quot;,&quot;given&quot;:&quot;M R&quot;,&quot;parse-names&quot;:false,&quot;dropping-particle&quot;:&quot;&quot;,&quot;non-dropping-particle&quot;:&quot;&quot;},{&quot;family&quot;:&quot;Martínez&quot;,&quot;given&quot;:&quot;M A&quot;,&quot;parse-names&quot;:false,&quot;dropping-particle&quot;:&quot;&quot;,&quot;non-dropping-particle&quot;:&quot;&quot;},{&quot;family&quot;:&quot;Anadón&quot;,&quot;given&quot;:&quot;A&quot;,&quot;parse-names&quot;:false,&quot;dropping-particle&quot;:&quot;&quot;,&quot;non-dropping-particle&quot;:&quot;&quot;},{&quot;family&quot;:&quot;Yuan&quot;,&quot;given&quot;:&quot;Z&quot;,&quot;parse-names&quot;:false,&quot;dropping-particle&quot;:&quot;&quot;,&quot;non-dropping-particle&quot;:&quot;&quot;}],&quot;container-title&quot;:&quot;Archives of Toxicology&quot;,&quot;container-title-short&quot;:&quot;Arch Toxicol&quot;,&quot;DOI&quot;:&quot;10.1007/s00204-015-1604-8&quot;,&quot;ISSN&quot;:&quot;03405761 (ISSN)&quot;,&quot;URL&quot;:&quot;https://www.scopus.com/inward/record.uri?eid=2-s2.0-84955203011&amp;doi=10.1007%2fs00204-015-1604-8&amp;partnerID=40&amp;md5=158ab23bbb3fb034f8a1177fe7d1331b&quot;,&quot;issued&quot;:{&quot;date-parts&quot;:[[2015]]},&quot;page&quot;:&quot;81-101&quot;,&quot;language&quot;:&quot;English&quot;,&quot;abstract&quot;:&quot;Fumonisins (FBs) are widespread Fusarium toxins commonly found as corn contaminants. FBs could cause a variety of diseases in animals and humans, such as hepatotoxic, nephrotoxic, hepatocarcinogenic and cytotoxic effects in mammals. To date, almost no review has addressed the toxicity of FBs in relation to oxidative stress and their metabolism. The focus of this article is primarily intended to summarize the progress in research associated with oxidative stress as a plausible mechanism for FB-induced toxicity as well as the metabolism. The present review showed that studies have been carried out over the last three decades to elucidate the production of reactive oxygen species (ROS) and oxidative stress as a result of FBs treatment and have correlated them with various types of FBs toxicity, indicating that oxidative stress plays critical roles in the toxicity of FBs. The major metabolic pathways of FBs are hydrolysis, acylation and transamination. Ceramide synthase, carboxylesterase FumD and aminotransferase FumI could degrade FB1 and FB2. The cecal microbiota of pigs and alkaline processing such as nixtamalization can also transform FB1 into metabolites. Most of the metabolites of FB1 were less toxic than FB1, except its partial (pHFB1) metabolites. Further understanding of the role of oxidative stress in FB-induced toxicity will throw new light on the use of antioxidants, scavengers of ROS, as well as on the blind spots of metabolism and the metabolizing enzymes of FBs. The present review might contribute to reveal the toxicity of FBs and help to protect against their oxidative damage. © Springer-Verlag Berlin Heidelberg 2015.&quot;,&quot;publisher&quot;:&quot;Springer Verlag&quot;,&quot;issue&quot;:&quot;1&quot;,&quot;volume&quot;:&quot;90&quot;},&quot;isTemporary&quot;:false}]},{&quot;citationID&quot;:&quot;MENDELEY_CITATION_1db785ac-099f-4126-ba2d-c4dc9a3db70a&quot;,&quot;properties&quot;:{&quot;noteIndex&quot;:0},&quot;isEdited&quot;:false,&quot;manualOverride&quot;:{&quot;isManuallyOverridden&quot;:true,&quot;citeprocText&quot;:&quot;(Suri &amp;#38; Tanumihardjo, 2016)&quot;,&quot;manualOverrideText&quot;:&quot;Suri &amp; Tanumihardjo, 2016&quot;},&quot;citationTag&quot;:&quot;MENDELEY_CITATION_v3_eyJjaXRhdGlvbklEIjoiTUVOREVMRVlfQ0lUQVRJT05fMWRiNzg1YWMtMDk5Zi00MTI2LWJhMmQtYzRkYzlhM2RiNzBh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quot;,&quot;citationItems&quot;:[{&quot;id&quot;:&quot;460d2439-7a31-3ddf-9436-bdec4fc17280&quot;,&quot;itemData&quot;:{&quot;type&quot;:&quot;article-journal&quot;,&quot;id&quot;:&quot;460d2439-7a31-3ddf-9436-bdec4fc17280&quot;,&quot;title&quot;:&quot;Effects of Different Processing Methods on the Micronutrient and\nPhytochemical Contents of Maize: From A to Z&quot;,&quot;author&quot;:[{&quot;family&quot;:&quot;Suri&quot;,&quot;given&quot;:&quot;Devika J&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1541-4337.12216&quot;,&quot;ISSN&quot;:&quot;1541-4337&quot;,&quot;issued&quot;:{&quot;date-parts&quot;:[[2016,9]]},&quot;publisher-place&quot;:&quot;111 RIVER ST, HOBOKEN 07030-5774, NJ USA&quot;,&quot;page&quot;:&quot;912-926&quot;,&quot;language&quot;:&quot;English&quot;,&quot;abstract&quot;:&quot;Maize is a staple human food eaten by more than a billion people around\nthe world in a variety of whole and processed products. Different\nprocessing methods result in changes to the nutritional profile of maize\nproducts, which can greatly affect the micronutrient intake of\npopulations dependent on this crop for a large proportion of their\ncaloric needs. This review summarizes the effects of different\nprocessing methods on the resulting micronutrient and phytochemical\ncontents of maize. The majority of B vitamins are lost during storage\nand milling; further loss occurs with soaking and cooking, but\nfermentation and nixtamalization (soaking in alkaline solution) can\nincrease bioavailability of riboflavin and niacin. Carotenoids, found\nmainly in the kernel endosperm, increase in concentration after\ndegermination, while other vitamins and minerals, found mainly in the\ngerm, are reduced. Mineral bioavailability can be improved by processing\nmethods that reduce phytic acid, such as soaking, fermenting, cooking,\nand nixtamalization. Losses of micronutrients during processing can be\nmitigated by changes in methods of processing, in addition to\nencouraging consumption of whole-grain maize products over degermed,\nrefined products. In some cases, such as niacin, processing is actually\nnecessary for nutrient bioavailability. Due to the high variability in\nthe baseline nutrient contents among maize varieties, combined with\nadditional variability in processing effects, the most accurate data on\nnutrient content will be obtained through analysis of specific maize\nproducts and consideration of in vivo bioavailability.&quot;,&quot;publisher&quot;:&quot;WILEY&quot;,&quot;issue&quot;:&quot;5&quot;,&quot;volume&quot;:&quot;15&quot;},&quot;isTemporary&quot;:false}]},{&quot;citationID&quot;:&quot;MENDELEY_CITATION_e1ab251d-f6bb-4480-b3ec-c70cb15c7584&quot;,&quot;properties&quot;:{&quot;noteIndex&quot;:0},&quot;isEdited&quot;:false,&quot;manualOverride&quot;:{&quot;isManuallyOverridden&quot;:true,&quot;citeprocText&quot;:&quot;(Castro-Munoz &amp;#38; Yanez-Fernandez, 2015)&quot;,&quot;manualOverrideText&quot;:&quot;Castro-Munoz &amp; Yanez-Fernandez, 2015&quot;},&quot;citationTag&quot;:&quot;MENDELEY_CITATION_v3_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&quot;,&quot;citationItems&quot;:[{&quot;id&quot;:&quot;fd7f33fa-7225-3c42-ad90-a6fe7fb04667&quot;,&quot;itemData&quot;:{&quot;type&quot;:&quot;article-journal&quot;,&quot;id&quot;:&quot;fd7f33fa-7225-3c42-ad90-a6fe7fb04667&quot;,&quot;title&quot;:&quot;Valorization of Nixtamalization wastewaters (Nejayote) by integrated\nmembrane process&quot;,&quot;author&quot;:[{&quot;family&quot;:&quot;Castro-Munoz&quot;,&quot;given&quot;:&quot;Roberto&quot;,&quot;parse-names&quot;:false,&quot;dropping-particle&quot;:&quot;&quot;,&quot;non-dropping-particle&quot;:&quot;&quot;},{&quot;family&quot;:&quot;Yanez-Fernandez&quot;,&quot;given&quot;:&quot;Jorge&quot;,&quot;parse-names&quot;:false,&quot;dropping-particle&quot;:&quot;&quot;,&quot;non-dropping-particle&quot;:&quot;&quot;}],&quot;container-title&quot;:&quot;FOOD AND BIOPRODUCTS PROCESSING&quot;,&quot;DOI&quot;:&quot;10.1016/j.fbp.2015.03.006&quot;,&quot;ISSN&quot;:&quot;0960-3085&quot;,&quot;issued&quot;:{&quot;date-parts&quot;:[[2015,7]]},&quot;publisher-place&quot;:&quot;RADARWEG 29, 1043 NX AMSTERDAM, NETHERLANDS&quot;,&quot;page&quot;:&quot;7-18&quot;,&quot;language&quot;:&quot;English&quot;,&quot;abstract&quot;:&quot;The purpose of this study was to analyze the potentiality of an\nintegrated membrane process for the treatment of Nixtamalization\nwastewaters (well known as Nejayote). In particular, a sequence of one\nmicrofiltration (MF) pre-treatment step followed by two ultrafiltration\n(UF) processes was investigated on laboratory scale operating in\nselected process conditions. The performance of selected membranes in\nterms of productivity, fouling index, and water permeability recovery\nwas evaluated and discussed.\nThe produced fractions were analyzed for their total soluble solids\n(TSS), total solids content (TSC), pH, electrical conductivity,\nturbidity, total polyphenols, total carbohydrates and total organic\ncarbon (TOC). The rejection toward compounds of interest was evaluated.\nOn the basis of experimental results, an integrated membrane process for\nthe treatment of Nejayote was proposed. The conceptual process design\npermitted to achieve three streams as valuable products: a fraction\nenriched in carbohydrates, a fraction with high content of calcium\ncomponents and clear fraction enriched in phenolic compounds. The\nobtained solution enriched in carbohydrates is of interest for preparing\nformulations to be used in food industry. Besides, the solution enriched\nin polyphenols can be used in cosmetic or pharmaceutical applications.\nFinally, the integrated membrane process used in this study can be used\nto fractionate Nixtamalization wastewaters as well as avoid the water\nand environmental pollution by the effluent. (C) 2015 The Institution of\nChemical Engineers. Published by Elsevier B.V. All rights reserved.&quot;,&quot;publisher&quot;:&quot;ELSEVIER&quot;,&quot;volume&quot;:&quot;95&quot;,&quot;container-title-short&quot;:&quot;&quot;},&quot;isTemporary&quot;:false}]},{&quot;citationID&quot;:&quot;MENDELEY_CITATION_d4856a06-100e-4be4-a9cf-bfb34e9f2465&quot;,&quot;properties&quot;:{&quot;noteIndex&quot;:0},&quot;isEdited&quot;:false,&quot;manualOverride&quot;:{&quot;isManuallyOverridden&quot;:true,&quot;citeprocText&quot;:&quot;(Lopez-Martinez et al., 2011)&quot;,&quot;manualOverrideText&quot;:&quot;Lopez-Martinez et al., 2011&quot;},&quot;citationTag&quot;:&quot;MENDELEY_CITATION_v3_eyJjaXRhdGlvbklEIjoiTUVOREVMRVlfQ0lUQVRJT05fZDQ4NTZhMDYtMTAwZS00YmU0LWE5Y2YtYmZiMzRlOWYyNDY1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quot;,&quot;citationItems&quot;:[{&quot;id&quot;:&quot;e9075a4c-b204-389e-beec-bea4a70dd6dd&quot;,&quot;itemData&quot;:{&quot;type&quot;:&quot;article-journal&quot;,&quot;id&quot;:&quot;e9075a4c-b204-389e-beec-bea4a70dd6dd&quot;,&quot;title&quot;:&quot;Phase II-Inducing, Polyphenols Content and Antioxidant Capacity of Corn\n(Zea mays L.) from Phenotypes of White, Blue, Red and Purple Colors\nProcessed into Masa and Tortillas&quot;,&quot;author&quot;:[{&quot;family&quot;:&quot;Lopez-Martinez&quot;,&quot;given&quot;:&quot;Leticia X&quot;,&quot;parse-names&quot;:false,&quot;dropping-particle&quot;:&quot;&quot;,&quot;non-dropping-particle&quot;:&quot;&quot;},{&quot;family&quot;:&quot;Parkin&quot;,&quot;given&quot;:&quot;Kirk L&quot;,&quot;parse-names&quot;:false,&quot;dropping-particle&quot;:&quot;&quot;,&quot;non-dropping-particle&quot;:&quot;&quot;},{&quot;family&quot;:&quot;Garcia&quot;,&quot;given&quot;:&quot;Hugo S&quot;,&quot;parse-names&quot;:false,&quot;dropping-particle&quot;:&quot;&quot;,&quot;non-dropping-particle&quot;:&quot;&quot;}],&quot;container-title&quot;:&quot;PLANT FOODS FOR HUMAN NUTRITION&quot;,&quot;DOI&quot;:&quot;10.1007/s11130-011-0210-z&quot;,&quot;ISSN&quot;:&quot;0921-9668&quot;,&quot;issued&quot;:{&quot;date-parts&quot;:[[2011,3]]},&quot;publisher-place&quot;:&quot;VAN GODEWIJCKSTRAAT 30, 3311 GZ DORDRECHT, NETHERLANDS&quot;,&quot;page&quot;:&quot;41-47&quot;,&quot;language&quot;:&quot;English&quot;,&quot;abstract&quot;:&quot;White, blue, red and purple corns (Zea mays L.) were lime-cooked to\nobtain masa for tortillas. The total phenolics and anthocyanins content,\nantioxidant activity expressed as total reducing power (TRP), peroxyl\nradical bleaching (PRAC), total antioxidant activity (TAA) and quinone\nreductase (QR) induction in the murine hepatoma (Hepa 1 c1c7 cell line)\nas a biological marker for phase II detoxification enzymes were\ninvestigated. Among the extracts prepared from raw corn varieties the\nhighest concentration of total phenolics, anthocyanins, antioxidant\nindex and induction of QR-inducing activity were found in the Veracruz\n42 (Ver 42) genotype. The nixtamalization process (masa) reduced total\nphenolics, anthocyanins and antioxidant activities and the ability for\nQR induction when was compared to raw grain. Processing masa into\ntortillas also negatively affected total phenolics, anthocyanin\nconcentration, antioxidant activities, and QR induction in the colored\ncorn varieties. The blue variety and its corresponding masa and\ntortillas did not induce QR. Ver 42 genotype and their products (masa\nand tortilla) showed the greatest antioxidant activity and capacity to\ninduce QR.&quot;,&quot;publisher&quot;:&quot;SPRINGER&quot;,&quot;issue&quot;:&quot;1&quot;,&quot;volume&quot;:&quot;66&quot;,&quot;container-title-short&quot;:&quot;&quot;},&quot;isTemporary&quot;:false}]},{&quot;citationID&quot;:&quot;MENDELEY_CITATION_da19a8c1-e292-493b-97f9-7d92c920b17b&quot;,&quot;properties&quot;:{&quot;noteIndex&quot;:0},&quot;isEdited&quot;:false,&quot;manualOverride&quot;:{&quot;isManuallyOverridden&quot;:true,&quot;citeprocText&quot;:&quot;(Torres et al., 2015)&quot;,&quot;manualOverrideText&quot;:&quot;Torres et al., 2015&quot;},&quot;citationTag&quot;:&quot;MENDELEY_CITATION_v3_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&quot;,&quot;citationItems&quot;:[{&quot;id&quot;:&quot;8b21ad39-110e-39be-ba7b-a5d78d07478a&quot;,&quot;itemData&quot;:{&quot;type&quot;:&quot;article-journal&quot;,&quot;id&quot;:&quot;8b21ad39-110e-39be-ba7b-a5d78d07478a&quot;,&quot;title&quot;:&quot;Human health implications from co-exposure to aflatoxins and fumonisins in maize-based foods in Latin America: Guatemala as a case study&quot;,&quot;author&quot;:[{&quot;family&quot;:&quot;Torres&quot;,&quot;given&quot;:&quot;O&quot;,&quot;parse-names&quot;:false,&quot;dropping-particle&quot;:&quot;&quot;,&quot;non-dropping-particle&quot;:&quot;&quot;},{&quot;family&quot;:&quot;Matute&quot;,&quot;given&quot;:&quot;J&quot;,&quot;parse-names&quot;:false,&quot;dropping-particle&quot;:&quot;&quot;,&quot;non-dropping-particle&quot;:&quot;&quot;},{&quot;family&quot;:&quot;Gelineau-Van Waes&quot;,&quot;given&quot;:&quot;J&quot;,&quot;parse-names&quot;:false,&quot;dropping-particle&quot;:&quot;&quot;,&quot;non-dropping-particle&quot;:&quot;&quot;},{&quot;family&quot;:&quot;Maddox&quot;,&quot;given&quot;:&quot;J R&quot;,&quot;parse-names&quot;:false,&quot;dropping-particle&quot;:&quot;&quot;,&quot;non-dropping-particle&quot;:&quot;&quot;},{&quot;family&quot;:&quot;Gregory&quot;,&quot;given&quot;:&quot;S G&quot;,&quot;parse-names&quot;:false,&quot;dropping-particle&quot;:&quot;&quot;,&quot;non-dropping-particle&quot;:&quot;&quot;},{&quot;family&quot;:&quot;Ashley-Koch&quot;,&quot;given&quot;:&quot;A E&quot;,&quot;parse-names&quot;:false,&quot;dropping-particle&quot;:&quot;&quot;,&quot;non-dropping-particle&quot;:&quot;&quot;},{&quot;family&quot;:&quot;Showker&quot;,&quot;given&quot;:&quot;J L&quot;,&quot;parse-names&quot;:false,&quot;dropping-particle&quot;:&quot;&quot;,&quot;non-dropping-particle&quot;:&quot;&quot;},{&quot;family&quot;:&quot;Voss&quot;,&quot;given&quot;:&quot;K A&quot;,&quot;parse-names&quot;:false,&quot;dropping-particle&quot;:&quot;&quot;,&quot;non-dropping-particle&quot;:&quot;&quot;},{&quot;family&quot;:&quot;Riley&quot;,&quot;given&quot;:&quot;R T&quot;,&quot;parse-names&quot;:false,&quot;dropping-particle&quot;:&quot;&quot;,&quot;non-dropping-particle&quot;:&quot;&quot;}],&quot;container-title&quot;:&quot;World Mycotoxin Journal&quot;,&quot;container-title-short&quot;:&quot;World Mycotoxin J&quot;,&quot;DOI&quot;:&quot;10.3920/WMJ2014.1736&quot;,&quot;ISSN&quot;:&quot;18750710 (ISSN)&quot;,&quot;URL&quot;:&quot;https://www.scopus.com/inward/record.uri?eid=2-s2.0-84928343699&amp;doi=10.3920%2fWMJ2014.1736&amp;partnerID=40&amp;md5=74a78cd97813f90802b318279f193c44&quot;,&quot;issued&quot;:{&quot;date-parts&quot;:[[2015]]},&quot;page&quot;:&quot;143-159&quot;,&quot;language&quot;:&quot;English&quot;,&quot;abstract&quot;:&quot;Co-occurrence of fumonisin B1 (FB1) and aflatoxin B1 (AFB1) in maize has been demonstrated in many surveys. Combined-exposure to FB1 and AFB1 was of concern to the Joint FAO/WHO Expert Committee on Food Additives because of the known genotoxicity of AFB1 and the ability of FB1 to induce regenerative proliferation in target tissues. Humans living where maize is a dietary staple are at high risk for exposure to both mycotoxins. Our work has focused on Guatemala, a country in Central America where maize is consumed in large amounts every day and where intake of FB1 has been shown to be potentially quite high using biomarker-based studies. In 2012 a survey was conducted which analysed maize samples for FB1 and AFB1 from all 22 departments of Guatemala. The results show that the levels of AFB1 exposure are also potentially quite high in Guatemala, and likely throughout Central America and Mexico. The implications of co-exposure for human health are numerous, but one area of particular concern is the potential of FB1 to modulate AFB1 hepatoxicity and/or hepatocarcinogenicity. Both the mechanism of action of FB1 and its ability to promote liver carcinogenicity in rats and rainbow trout is consistent with this concern. In farm and laboratory animals FB1 inhibits ceramide synthases, key enzymes in de novo ceramide biosynthesis. The inhibition of sphingolipid signalling pathways mediating programmed cell death and activation of pathways stimulating cell proliferation in livers of individuals exposed to AFB1 could contribute to the tumorigenicity of AFB1. Studies investigating the health effects of either toxin should consider the potential for co-exposure to both toxins. Also, in countries where maize-based food are prepared by alkaline treatment of the maize kernels, the effect of traditional processing on AFB1 levels and toxicity needs to be determined, especially for maize highly contaminated with AFB1. © 2014 Wageningen Academic Publishers.&quot;,&quot;publisher&quot;:&quot;Wageningen Academic Publishers&quot;,&quot;issue&quot;:&quot;2&quot;,&quot;volume&quot;:&quot;8&quot;},&quot;isTemporary&quot;:false}]},{&quot;citationID&quot;:&quot;MENDELEY_CITATION_657ff9f2-1f98-4da6-ae11-e20498e2aaeb&quot;,&quot;properties&quot;:{&quot;noteIndex&quot;:0},&quot;isEdited&quot;:false,&quot;manualOverride&quot;:{&quot;isManuallyOverridden&quot;:true,&quot;citeprocText&quot;:&quot;(Aguayo-Rojas et al., 2012)&quot;,&quot;manualOverrideText&quot;:&quot;Aguayo-Rojas et al., 2012&quot;},&quot;citationTag&quot;:&quot;MENDELEY_CITATION_v3_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&quot;,&quot;citationItems&quot;:[{&quot;id&quot;:&quot;7d4c60ac-f377-3e83-8d9f-37f29d5e1d6e&quot;,&quot;itemData&quot;:{&quot;type&quot;:&quot;article-journal&quot;,&quot;id&quot;:&quot;7d4c60ac-f377-3e83-8d9f-37f29d5e1d6e&quot;,&quot;title&quot;:&quot;Phytochemicals and Antioxidant Capacity of Tortillas Obtained after\nLime-Cooking Extrusion Process of Whole Pigmented Mexican Maize&quot;,&quot;author&quot;:[{&quot;family&quot;:&quot;Aguayo-Rojas&quot;,&quot;given&quot;:&quot;Jesus&quot;,&quot;parse-names&quot;:false,&quot;dropping-particle&quot;:&quot;&quot;,&quot;non-dropping-particle&quot;:&quot;&quot;},{&quot;family&quot;:&quot;Mora-Rochin&quot;,&quot;given&quot;:&quot;Saraid&quot;,&quot;parse-names&quot;:false,&quot;dropping-particle&quot;:&quot;&quot;,&quot;non-dropping-particle&quot;:&quot;&quot;},{&quot;family&quot;:&quot;Cuevas-Rodriguez&quot;,&quot;given&quot;:&quot;Edith\nO.&quot;,&quot;parse-names&quot;:false,&quot;dropping-particle&quot;:&quot;&quot;,&quot;non-dropping-particle&quot;:&quot;&quot;},{&quot;family&quot;:&quot;Serna-Saldivar&quot;,&quot;given&quot;:&quot;Sergio O&quot;,&quot;parse-names&quot;:false,&quot;dropping-particle&quot;:&quot;&quot;,&quot;non-dropping-particle&quot;:&quot;&quot;},{&quot;family&quot;:&quot;Gutierrez-Uribe&quot;,&quot;given&quot;:&quot;Janet A&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PLANT FOODS FOR HUMAN NUTRITION&quot;,&quot;DOI&quot;:&quot;10.1007/s11130-012-0288-y&quot;,&quot;ISSN&quot;:&quot;0921-9668&quot;,&quot;issued&quot;:{&quot;date-parts&quot;:[[2012,6]]},&quot;publisher-place&quot;:&quot;VAN GODEWIJCKSTRAAT 30, 3311 GZ DORDRECHT, NETHERLANDS&quot;,&quot;page&quot;:&quot;178-185&quot;,&quot;language&quot;:&quot;English&quot;,&quot;abstract&quot;:&quot;The lime-cooking extrusion represents an alternative technology for\nmanufacturing pre-gelatinized flours for tortillas with the advantages\nof saving energy and generation of null effluents. The phytochemical\nprofiles (total phenolics, anthocyanins) and antioxidant activity of\nfour different types of whole pigmented Mexican maize [white (WM),\nyellow (YM), red (RM), blue maize (BM)] processed into tortillas were\nstudied. The lime-cooking extrusion process caused a significant\ndecrease (p &lt; 0.05) in total phenolics and antioxidant capacity when\ncompared to raw kernels. Most of the total phenols assayed in raw grains\n(76.1-84.4 %) were bound. Tortillas from extruded maize flours retained\n76.4-87.5 % of total phenolics originally found in raw grains. The BM\nhad the highest anthocyanin content (27.52 mg cyanidin 3-glucoside/100 g\nDW). The WM, YM, RM and NWM contained 3.3, 3.4, 2.9, and 2.2 %,\nrespectively, of the amount of anthocyanins found in BM. The BM lost\n53.5 % of total anthocyanins when processed into extruded tortillas.\nApproximately 64.7 to 74.5 % of bound phytochemicals from raw kernels\nwere the primary contributors to the ORAC values. Extruded tortillas\nretained amongst 87.2 to 90.7 % of total hydrophilic antioxidant\nactivity when compared to raw kernels. Compared to the data reported by\nother authors using the conventional process, the lime-cooking extrusion\nprocess allowed the retention of more phenolics and antioxidant\ncompounds in all tortillas.&quot;,&quot;publisher&quot;:&quot;SPRINGER&quot;,&quot;issue&quot;:&quot;2&quot;,&quot;volume&quot;:&quot;67&quot;,&quot;container-title-short&quot;:&quot;&quot;},&quot;isTemporary&quot;:false}]},{&quot;citationID&quot;:&quot;MENDELEY_CITATION_b134b0d3-fae2-4745-bbb5-657c95f88fb5&quot;,&quot;properties&quot;:{&quot;noteIndex&quot;:0},&quot;isEdited&quot;:false,&quot;manualOverride&quot;:{&quot;isManuallyOverridden&quot;:true,&quot;citeprocText&quot;:&quot;(Fernandez Suarez et al., 2013)&quot;,&quot;manualOverrideText&quot;:&quot;Fernandez Suarez et al., 2013&quot;},&quot;citationTag&quot;:&quot;MENDELEY_CITATION_v3_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&quot;,&quot;citationItems&quot;:[{&quot;id&quot;:&quot;95893060-60d5-3807-90f2-2648cc5dbde5&quot;,&quot;itemData&quot;:{&quot;type&quot;:&quot;article-journal&quot;,&quot;id&quot;:&quot;95893060-60d5-3807-90f2-2648cc5dbde5&quot;,&quot;title&quot;:&quot;IMPORTANCE OF MEXICAN MAIZE LANDRACES IN THE NATIONAL DIET. AN ESSENTIAL\nREVIEW&quot;,&quot;author&quot;:[{&quot;family&quot;:&quot;Fernandez Suarez&quot;,&quot;given&quot;:&quot;Rocio&quot;,&quot;parse-names&quot;:false,&quot;dropping-particle&quot;:&quot;&quot;,&quot;non-dropping-particle&quot;:&quot;&quot;},{&quot;family&quot;:&quot;Morales Chavez&quot;,&quot;given&quot;:&quot;Luis A&quot;,&quot;parse-names&quot;:false,&quot;dropping-particle&quot;:&quot;&quot;,&quot;non-dropping-particle&quot;:&quot;&quot;},{&quot;family&quot;:&quot;Galvez Mariscal&quot;,&quot;given&quot;:&quot;Amanda&quot;,&quot;parse-names&quot;:false,&quot;dropping-particle&quot;:&quot;&quot;,&quot;non-dropping-particle&quot;:&quot;&quot;}],&quot;container-title&quot;:&quot;REVISTA FITOTECNIA MEXICANA&quot;,&quot;ISSN&quot;:&quot;0187-7380&quot;,&quot;issued&quot;:{&quot;date-parts&quot;:[[2013,10]]},&quot;publisher-place&quot;:&quot;APARTADO POSTAL NO 21, CHAPINGO, ESTADO MEXICO 56 230, MEXICO&quot;,&quot;page&quot;:&quot;275-283&quot;,&quot;language&quot;:&quot;Spanish&quot;,&quot;abstract&quot;:&quot;In Mexico, numerous varieties of maize (Zea mays L.) landraces are\nemployed for preparation of a great amount of traditional culinary\ndishes in addition to tortillas. Maize is a fundamental element of the\nnational cuisine. Additionally, native landraces are the livelihood of\nthousands of Mexican rural families. However, under globalization\ntendencies, ``modern'' eating habits are being adopted, substituting\ntraditional dishes for processed foods, which are not necessarily\nmaize-based. This fact, along with other factors such as biocultural\nmemory loss, agricultural activities abandonment, or climate change\nendanger landrace existence. Conserving native maize varieties is an\nurgent task, which requires short-term strategies. This review describes\nthe fundamental role maize landraces play in the Mexican diet, in spite\nof changes in food consumption patterns already registered in Mexico. A\nnumber of traditional maize-based culinary preparations, emphasizing the\nrelationship between special uses, races and the physicochemical\ncharacteristics of the grains, are described. This review promotes\ndemand increments of native maize landraces based on reevaluation of\ntraditional uses, as well as promotion of novel uses and alternative\npractices that have not been properly exploited. All these actions take\npart of the strategies for in situ conservation of Mexican maize\nlandraces.&quot;,&quot;publisher&quot;:&quot;SOC MEXICANA FITOGENETICA&quot;,&quot;issue&quot;:&quot;3A&quot;,&quot;volume&quot;:&quot;36&quot;,&quot;container-title-short&quot;:&quot;&quot;},&quot;isTemporary&quot;:false}]},{&quot;citationID&quot;:&quot;MENDELEY_CITATION_dd04d2e3-f052-4b4c-b6c8-b54e7b9d8a70&quot;,&quot;properties&quot;:{&quot;noteIndex&quot;:0},&quot;isEdited&quot;:false,&quot;manualOverride&quot;:{&quot;isManuallyOverridden&quot;:true,&quot;citeprocText&quot;:&quot;(Rodriguez-Miranda et al., 2011)&quot;,&quot;manualOverrideText&quot;:&quot;Rodriguez-Miranda et al., 2011&quot;},&quot;citationTag&quot;:&quot;MENDELEY_CITATION_v3_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&quot;,&quot;citationItems&quot;:[{&quot;id&quot;:&quot;2eb93ae9-5418-371b-a754-6a2a66389257&quot;,&quot;itemData&quot;:{&quot;type&quot;:&quot;article-journal&quot;,&quot;id&quot;:&quot;2eb93ae9-5418-371b-a754-6a2a66389257&quot;,&quot;title&quot;:&quot;Development of extruded snacks using taro (Colocasia esculenta) and\nnixtamalized maize (Zea mays) flour blends&quot;,&quot;author&quot;:[{&quot;family&quot;:&quot;Rodriguez-Miranda&quot;,&quot;given&quot;:&quot;J&quot;,&quot;parse-names&quot;:false,&quot;dropping-particle&quot;:&quot;&quot;,&quot;non-dropping-particle&quot;:&quot;&quot;},{&quot;family&quot;:&quot;Ruiz-Lopez&quot;,&quot;given&quot;:&quot;I I&quot;,&quot;parse-names&quot;:false,&quot;dropping-particle&quot;:&quot;&quot;,&quot;non-dropping-particle&quot;:&quot;&quot;},{&quot;family&quot;:&quot;Herman-Lara&quot;,&quot;given&quot;:&quot;E&quot;,&quot;parse-names&quot;:false,&quot;dropping-particle&quot;:&quot;&quot;,&quot;non-dropping-particle&quot;:&quot;&quot;},{&quot;family&quot;:&quot;Martinez-Sanchez&quot;,&quot;given&quot;:&quot;C E&quot;,&quot;parse-names&quot;:false,&quot;dropping-particle&quot;:&quot;&quot;,&quot;non-dropping-particle&quot;:&quot;&quot;},{&quot;family&quot;:&quot;Delgado-Licon&quot;,&quot;given&quot;:&quot;E&quot;,&quot;parse-names&quot;:false,&quot;dropping-particle&quot;:&quot;&quot;,&quot;non-dropping-particle&quot;:&quot;&quot;},{&quot;family&quot;:&quot;Vivar-Vera&quot;,&quot;given&quot;:&quot;M A&quot;,&quot;parse-names&quot;:false,&quot;dropping-particle&quot;:&quot;&quot;,&quot;non-dropping-particle&quot;:&quot;&quot;}],&quot;container-title&quot;:&quot;LWT-FOOD SCIENCE AND TECHNOLOGY&quot;,&quot;DOI&quot;:&quot;10.1016/j.lwt.2010.06.036&quot;,&quot;ISSN&quot;:&quot;0023-6438&quot;,&quot;issued&quot;:{&quot;date-parts&quot;:[[2011,4]]},&quot;publisher-place&quot;:&quot;RADARWEG 29, 1043 NX AMSTERDAM, NETHERLANDS&quot;,&quot;page&quot;:&quot;673-680&quot;,&quot;language&quot;:&quot;English&quot;,&quot;abstract&quot;:&quot;Extruded snacks were prepared from flour blends made with taro and\nnixtamalized (TF-NMF) or non-nixtamalized maize (TF-MF) using a\nsingle-screw extruder. A central composite design was used to\ninvestigate the effects of taro flour proportion in formulations (0-100\ng/100 g) and extrusion temperatures (140-180 degrees C) on the following\nindices: expansion (EI), water solubility (WSI), water absorption (WAI)\nand fat absorption (FAI). Moreover, selected TF-NMF and TF-MF extruded\nproducts were partially characterized through proximate chemical\nanalysis, resistant starch, color, pH, water activity, apparent density,\nhardness, and sensory analysis. Results indicated that EI and WSI of\nboth TF-MF and TF-NMF extrudates were significantly increased by the use\nof higher proportions of taro flour, while the opposite behavior was\nobserved for the FA! (p &lt; 0.05). Taro flour at higher proportions in\nboth extrudates did not produce a significant change of WAI, while the\nuse of higher extrusion temperatures only caused a significant increase\nof FAI in TF-MF extrudates (p &lt; 0.05). This study showed that flour\nmixtures made from taro and nixtamalized maize flour produced puffed\nextruded snacks with good consumer acceptance. (c) 2010 Elsevier Ltd.\nAll rights reserved.&quot;,&quot;publisher&quot;:&quot;ELSEVIER&quot;,&quot;issue&quot;:&quot;3, SI&quot;,&quot;volume&quot;:&quot;44&quot;,&quot;container-title-short&quot;:&quot;&quot;},&quot;isTemporary&quot;:false}]},{&quot;citationID&quot;:&quot;MENDELEY_CITATION_84495da6-c244-46b9-a123-627527149702&quot;,&quot;properties&quot;:{&quot;noteIndex&quot;:0},&quot;isEdited&quot;:false,&quot;manualOverride&quot;:{&quot;isManuallyOverridden&quot;:true,&quot;citeprocText&quot;:&quot;(Grenier et al., 2014)&quot;,&quot;manualOverrideText&quot;:&quot;Grenier et al., 2014&quot;},&quot;citationTag&quot;:&quot;MENDELEY_CITATION_v3_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&quot;,&quot;citationItems&quot;:[{&quot;id&quot;:&quot;d29aada7-c7d9-31a6-97c2-2489609dfb6e&quot;,&quot;itemData&quot;:{&quot;type&quot;:&quot;chapter&quot;,&quot;id&quot;:&quot;d29aada7-c7d9-31a6-97c2-2489609dfb6e&quot;,&quot;title&quot;:&quot;Physical and Chemical Methods for Mycotoxin Decontamination in Maize&quot;,&quot;author&quot;:[{&quot;family&quot;:&quot;Grenier&quot;,&quot;given&quot;:&quot;Bertrand&quot;,&quot;parse-names&quot;:false,&quot;dropping-particle&quot;:&quot;&quot;,&quot;non-dropping-particle&quot;:&quot;&quot;},{&quot;family&quot;:&quot;Loureiro-Bracarense&quot;,&quot;given&quot;:&quot;Ana-Paula&quot;,&quot;parse-names&quot;:false,&quot;dropping-particle&quot;:&quot;&quot;,&quot;non-dropping-particle&quot;:&quot;&quot;},{&quot;family&quot;:&quot;Leslie John F.\nand Oswald&quot;,&quot;given&quot;:&quot;Isabelle P&quot;,&quot;parse-names&quot;:false,&quot;dropping-particle&quot;:&quot;&quot;,&quot;non-dropping-particle&quot;:&quot;&quot;}],&quot;container-title&quot;:&quot;MYCOTOXIN REDUCTION IN GRAIN CHAINS&quot;,&quot;editor&quot;:[{&quot;family&quot;:&quot;Leslie&quot;,&quot;given&quot;:&quot;J F&quot;,&quot;parse-names&quot;:false,&quot;dropping-particle&quot;:&quot;&quot;,&quot;non-dropping-particle&quot;:&quot;&quot;},{&quot;family&quot;:&quot;Logrieco&quot;,&quot;given&quot;:&quot;A F&quot;,&quot;parse-names&quot;:false,&quot;dropping-particle&quot;:&quot;&quot;,&quot;non-dropping-particle&quot;:&quot;&quot;}],&quot;ISBN&quot;:&quot;978-1-118-83279-0; 978-0-8138-2083-5&quot;,&quot;issued&quot;:{&quot;date-parts&quot;:[[2014]]},&quot;publisher-place&quot;:&quot;OSNEY MEAD, OXFORD OX2 0EL, ENGLAND&quot;,&quot;page&quot;:&quot;116-129&quot;,&quot;language&quot;:&quot;English&quot;,&quot;abstract&quot;:&quot;Mycotoxins are fungal secondary metabolites associated with toxic\neffects in humans or domesticated animals. Mycotoxin contamination of\nfoods and feeds is a worldwide problem. A number of strategies have been\ndeveloped to prevent the growth of mycotoxigenic fungi and to\ndecontaminate and/or detoxify mycotoxin-contaminated food and animal\nfeed, including (i) prevention of mycotoxin contamination; (ii)\ndetoxification of mycotoxins present in food and feed; and (iii)\ninhibition of mycotoxin absorption in the gastrointestinal tract. We\nfocus on the physical and chemical methods relative to point (ii) in the\nmaize grain chain with an emphasis on efficacy and safety. Only a few of\nthese methods are in practical use, probably due to difficulties in\ncomplying with FAO requirements. There is no single method that can\nsimultaneously remove all of the mycotoxins known to co-occur in maize.&quot;,&quot;publisher&quot;:&quot;BLACKWELL SCIENCE PUBL&quot;,&quot;container-title-short&quot;:&quot;&quot;},&quot;isTemporary&quot;:false}]},{&quot;citationID&quot;:&quot;MENDELEY_CITATION_535410a4-5e2a-4a13-aa64-05b5f6b8ebf3&quot;,&quot;properties&quot;:{&quot;noteIndex&quot;:0},&quot;isEdited&quot;:false,&quot;manualOverride&quot;:{&quot;isManuallyOverridden&quot;:true,&quot;citeprocText&quot;:&quot;(Pérez-Flores et al., 2011)&quot;,&quot;manualOverrideText&quot;:&quot;Pérez-Flores et al., 2011&quot;},&quot;citationTag&quot;:&quot;MENDELEY_CITATION_v3_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&quot;,&quot;citationItems&quot;:[{&quot;id&quot;:&quot;59f0dc91-1857-3d1e-96ee-e172c896c954&quot;,&quot;itemData&quot;:{&quot;type&quot;:&quot;article-journal&quot;,&quot;id&quot;:&quot;59f0dc91-1857-3d1e-96ee-e172c896c954&quot;,&quot;title&quot;:&quot;Effect of Microwave Heating during Alkaline-Cooking of Aflatoxin Contaminated Maize&quot;,&quot;author&quot;:[{&quot;family&quot;:&quot;Pérez-Flores&quot;,&quot;given&quot;:&quot;G C&quot;,&quot;parse-names&quot;:false,&quot;dropping-particle&quot;:&quot;&quot;,&quot;non-dropping-particle&quot;:&quot;&quot;},{&quot;family&quot;:&quot;Moreno-Martínez&quot;,&quot;given&quot;:&quot;E&quot;,&quot;parse-names&quot;:false,&quot;dropping-particle&quot;:&quot;&quot;,&quot;non-dropping-particle&quot;:&quot;&quot;},{&quot;family&quot;:&quot;Méndez-Albores&quot;,&quot;given&quot;:&quot;A&quot;,&quot;parse-names&quot;:false,&quot;dropping-particle&quot;:&quot;&quot;,&quot;non-dropping-particle&quot;:&quot;&quot;}],&quot;container-title&quot;:&quot;Journal of Food Science&quot;,&quot;container-title-short&quot;:&quot;J Food Sci&quot;,&quot;DOI&quot;:&quot;10.1111/j.1750-3841.2010.01980.x&quot;,&quot;ISSN&quot;:&quot;00221147 (ISSN)&quot;,&quot;URL&quot;:&quot;https://www.scopus.com/inward/record.uri?eid=2-s2.0-79952099986&amp;doi=10.1111%2fj.1750-3841.2010.01980.x&amp;partnerID=40&amp;md5=c28f82f5f221e095c2c863bbe3cd97ee&quot;,&quot;issued&quot;:{&quot;date-parts&quot;:[[2011]]},&quot;page&quot;:&quot;T48-T52&quot;,&quot;language&quot;:&quot;English&quot;,&quot;abstract&quot;:&quot;To evaluate the effectiveness of maize detoxification achieved with a modified tortilla-making process (MTMP), maize contaminated with aflatoxin B1 (AFB1) and aflatoxin B2 (AFB2) at levels of 22.46, 69.62, and 141.48 ng/g (AFB1+ AFB2) was processed into tortillas. Aflatoxin content was determined according to the 991.31 AOAC official method. Based on the results obtained with spiked samples (0.78 to 25 ng/g), the mean recovery was 92%, with a standard error of 1.2, and a coefficient variation value of 4.4%. The MTMP caused 68, 80, and an 84% decrease in aflatoxin content, respectively. Extract acidification (as occurs during digestion) prior to mycotoxin quantification caused some reformation of the aflatoxin structure in tortillas (up to 3%). According to these results, the MTMP seems to be safe for decontamination since a low percentage of the initial aflatoxin concentration can be reverted to the original fluorescent form upon acidification. © 2011 Institute of Food Technologists®.&quot;,&quot;issue&quot;:&quot;2&quot;,&quot;volume&quot;:&quot;76&quot;},&quot;isTemporary&quot;:false}]},{&quot;citationID&quot;:&quot;MENDELEY_CITATION_6cf24412-9c20-4b61-a6eb-bd5c2d180036&quot;,&quot;properties&quot;:{&quot;noteIndex&quot;:0},&quot;isEdited&quot;:false,&quot;manualOverride&quot;:{&quot;isManuallyOverridden&quot;:true,&quot;citeprocText&quot;:&quot;(Suri &amp;#38; Tanumihardjo, 2016)&quot;,&quot;manualOverrideText&quot;:&quot;Suri &amp; Tanumihardjo, 2016&quot;},&quot;citationTag&quot;:&quot;MENDELEY_CITATION_v3_eyJjaXRhdGlvbklEIjoiTUVOREVMRVlfQ0lUQVRJT05fNmNmMjQ0MTItOWMyMC00YjYxLWE2ZWItYmQ1YzJkMTgwMDM2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quot;,&quot;citationItems&quot;:[{&quot;id&quot;:&quot;460d2439-7a31-3ddf-9436-bdec4fc17280&quot;,&quot;itemData&quot;:{&quot;type&quot;:&quot;article-journal&quot;,&quot;id&quot;:&quot;460d2439-7a31-3ddf-9436-bdec4fc17280&quot;,&quot;title&quot;:&quot;Effects of Different Processing Methods on the Micronutrient and\nPhytochemical Contents of Maize: From A to Z&quot;,&quot;author&quot;:[{&quot;family&quot;:&quot;Suri&quot;,&quot;given&quot;:&quot;Devika J&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1541-4337.12216&quot;,&quot;ISSN&quot;:&quot;1541-4337&quot;,&quot;issued&quot;:{&quot;date-parts&quot;:[[2016,9]]},&quot;publisher-place&quot;:&quot;111 RIVER ST, HOBOKEN 07030-5774, NJ USA&quot;,&quot;page&quot;:&quot;912-926&quot;,&quot;language&quot;:&quot;English&quot;,&quot;abstract&quot;:&quot;Maize is a staple human food eaten by more than a billion people around\nthe world in a variety of whole and processed products. Different\nprocessing methods result in changes to the nutritional profile of maize\nproducts, which can greatly affect the micronutrient intake of\npopulations dependent on this crop for a large proportion of their\ncaloric needs. This review summarizes the effects of different\nprocessing methods on the resulting micronutrient and phytochemical\ncontents of maize. The majority of B vitamins are lost during storage\nand milling; further loss occurs with soaking and cooking, but\nfermentation and nixtamalization (soaking in alkaline solution) can\nincrease bioavailability of riboflavin and niacin. Carotenoids, found\nmainly in the kernel endosperm, increase in concentration after\ndegermination, while other vitamins and minerals, found mainly in the\ngerm, are reduced. Mineral bioavailability can be improved by processing\nmethods that reduce phytic acid, such as soaking, fermenting, cooking,\nand nixtamalization. Losses of micronutrients during processing can be\nmitigated by changes in methods of processing, in addition to\nencouraging consumption of whole-grain maize products over degermed,\nrefined products. In some cases, such as niacin, processing is actually\nnecessary for nutrient bioavailability. Due to the high variability in\nthe baseline nutrient contents among maize varieties, combined with\nadditional variability in processing effects, the most accurate data on\nnutrient content will be obtained through analysis of specific maize\nproducts and consideration of in vivo bioavailability.&quot;,&quot;publisher&quot;:&quot;WILEY&quot;,&quot;issue&quot;:&quot;5&quot;,&quot;volume&quot;:&quot;15&quot;},&quot;isTemporary&quot;:false}]},{&quot;citationID&quot;:&quot;MENDELEY_CITATION_ab4af05a-02ec-43a3-af21-81ad83c1babf&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YWI0YWYwNWEtMDJlYy00M2EzLWFmMjEtODFhZDgzYzFiYWJm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a8839207-cde9-4b28-9caa-3f7b4bea62e7&quot;,&quot;properties&quot;:{&quot;noteIndex&quot;:0},&quot;isEdited&quot;:false,&quot;manualOverride&quot;:{&quot;isManuallyOverridden&quot;:true,&quot;citeprocText&quot;:&quot;(Aguayo-Rojas et al., 2012)&quot;,&quot;manualOverrideText&quot;:&quot;Aguayo-Rojas et al., 2012&quot;},&quot;citationTag&quot;:&quot;MENDELEY_CITATION_v3_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&quot;,&quot;citationItems&quot;:[{&quot;id&quot;:&quot;7d4c60ac-f377-3e83-8d9f-37f29d5e1d6e&quot;,&quot;itemData&quot;:{&quot;type&quot;:&quot;article-journal&quot;,&quot;id&quot;:&quot;7d4c60ac-f377-3e83-8d9f-37f29d5e1d6e&quot;,&quot;title&quot;:&quot;Phytochemicals and Antioxidant Capacity of Tortillas Obtained after\nLime-Cooking Extrusion Process of Whole Pigmented Mexican Maize&quot;,&quot;author&quot;:[{&quot;family&quot;:&quot;Aguayo-Rojas&quot;,&quot;given&quot;:&quot;Jesus&quot;,&quot;parse-names&quot;:false,&quot;dropping-particle&quot;:&quot;&quot;,&quot;non-dropping-particle&quot;:&quot;&quot;},{&quot;family&quot;:&quot;Mora-Rochin&quot;,&quot;given&quot;:&quot;Saraid&quot;,&quot;parse-names&quot;:false,&quot;dropping-particle&quot;:&quot;&quot;,&quot;non-dropping-particle&quot;:&quot;&quot;},{&quot;family&quot;:&quot;Cuevas-Rodriguez&quot;,&quot;given&quot;:&quot;Edith\nO.&quot;,&quot;parse-names&quot;:false,&quot;dropping-particle&quot;:&quot;&quot;,&quot;non-dropping-particle&quot;:&quot;&quot;},{&quot;family&quot;:&quot;Serna-Saldivar&quot;,&quot;given&quot;:&quot;Sergio O&quot;,&quot;parse-names&quot;:false,&quot;dropping-particle&quot;:&quot;&quot;,&quot;non-dropping-particle&quot;:&quot;&quot;},{&quot;family&quot;:&quot;Gutierrez-Uribe&quot;,&quot;given&quot;:&quot;Janet A&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PLANT FOODS FOR HUMAN NUTRITION&quot;,&quot;DOI&quot;:&quot;10.1007/s11130-012-0288-y&quot;,&quot;ISSN&quot;:&quot;0921-9668&quot;,&quot;issued&quot;:{&quot;date-parts&quot;:[[2012,6]]},&quot;publisher-place&quot;:&quot;VAN GODEWIJCKSTRAAT 30, 3311 GZ DORDRECHT, NETHERLANDS&quot;,&quot;page&quot;:&quot;178-185&quot;,&quot;language&quot;:&quot;English&quot;,&quot;abstract&quot;:&quot;The lime-cooking extrusion represents an alternative technology for\nmanufacturing pre-gelatinized flours for tortillas with the advantages\nof saving energy and generation of null effluents. The phytochemical\nprofiles (total phenolics, anthocyanins) and antioxidant activity of\nfour different types of whole pigmented Mexican maize [white (WM),\nyellow (YM), red (RM), blue maize (BM)] processed into tortillas were\nstudied. The lime-cooking extrusion process caused a significant\ndecrease (p &lt; 0.05) in total phenolics and antioxidant capacity when\ncompared to raw kernels. Most of the total phenols assayed in raw grains\n(76.1-84.4 %) were bound. Tortillas from extruded maize flours retained\n76.4-87.5 % of total phenolics originally found in raw grains. The BM\nhad the highest anthocyanin content (27.52 mg cyanidin 3-glucoside/100 g\nDW). The WM, YM, RM and NWM contained 3.3, 3.4, 2.9, and 2.2 %,\nrespectively, of the amount of anthocyanins found in BM. The BM lost\n53.5 % of total anthocyanins when processed into extruded tortillas.\nApproximately 64.7 to 74.5 % of bound phytochemicals from raw kernels\nwere the primary contributors to the ORAC values. Extruded tortillas\nretained amongst 87.2 to 90.7 % of total hydrophilic antioxidant\nactivity when compared to raw kernels. Compared to the data reported by\nother authors using the conventional process, the lime-cooking extrusion\nprocess allowed the retention of more phenolics and antioxidant\ncompounds in all tortillas.&quot;,&quot;publisher&quot;:&quot;SPRINGER&quot;,&quot;issue&quot;:&quot;2&quot;,&quot;volume&quot;:&quot;67&quot;,&quot;container-title-short&quot;:&quot;&quot;},&quot;isTemporary&quot;:false}]},{&quot;citationID&quot;:&quot;MENDELEY_CITATION_3b0c35e5-bc7e-475c-a72d-97c5bc5f2068&quot;,&quot;properties&quot;:{&quot;noteIndex&quot;:0},&quot;isEdited&quot;:false,&quot;manualOverride&quot;:{&quot;isManuallyOverridden&quot;:true,&quot;citeprocText&quot;:&quot;(Lopez-Martinez et al., 2011)&quot;,&quot;manualOverrideText&quot;:&quot;Lopez-Martinez et al., 2011&quot;},&quot;citationTag&quot;:&quot;MENDELEY_CITATION_v3_eyJjaXRhdGlvbklEIjoiTUVOREVMRVlfQ0lUQVRJT05fM2IwYzM1ZTUtYmM3ZS00NzVjLWE3MmQtOTdjNWJjNWYyMDY4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quot;,&quot;citationItems&quot;:[{&quot;id&quot;:&quot;e9075a4c-b204-389e-beec-bea4a70dd6dd&quot;,&quot;itemData&quot;:{&quot;type&quot;:&quot;article-journal&quot;,&quot;id&quot;:&quot;e9075a4c-b204-389e-beec-bea4a70dd6dd&quot;,&quot;title&quot;:&quot;Phase II-Inducing, Polyphenols Content and Antioxidant Capacity of Corn\n(Zea mays L.) from Phenotypes of White, Blue, Red and Purple Colors\nProcessed into Masa and Tortillas&quot;,&quot;author&quot;:[{&quot;family&quot;:&quot;Lopez-Martinez&quot;,&quot;given&quot;:&quot;Leticia X&quot;,&quot;parse-names&quot;:false,&quot;dropping-particle&quot;:&quot;&quot;,&quot;non-dropping-particle&quot;:&quot;&quot;},{&quot;family&quot;:&quot;Parkin&quot;,&quot;given&quot;:&quot;Kirk L&quot;,&quot;parse-names&quot;:false,&quot;dropping-particle&quot;:&quot;&quot;,&quot;non-dropping-particle&quot;:&quot;&quot;},{&quot;family&quot;:&quot;Garcia&quot;,&quot;given&quot;:&quot;Hugo S&quot;,&quot;parse-names&quot;:false,&quot;dropping-particle&quot;:&quot;&quot;,&quot;non-dropping-particle&quot;:&quot;&quot;}],&quot;container-title&quot;:&quot;PLANT FOODS FOR HUMAN NUTRITION&quot;,&quot;DOI&quot;:&quot;10.1007/s11130-011-0210-z&quot;,&quot;ISSN&quot;:&quot;0921-9668&quot;,&quot;issued&quot;:{&quot;date-parts&quot;:[[2011,3]]},&quot;publisher-place&quot;:&quot;VAN GODEWIJCKSTRAAT 30, 3311 GZ DORDRECHT, NETHERLANDS&quot;,&quot;page&quot;:&quot;41-47&quot;,&quot;language&quot;:&quot;English&quot;,&quot;abstract&quot;:&quot;White, blue, red and purple corns (Zea mays L.) were lime-cooked to\nobtain masa for tortillas. The total phenolics and anthocyanins content,\nantioxidant activity expressed as total reducing power (TRP), peroxyl\nradical bleaching (PRAC), total antioxidant activity (TAA) and quinone\nreductase (QR) induction in the murine hepatoma (Hepa 1 c1c7 cell line)\nas a biological marker for phase II detoxification enzymes were\ninvestigated. Among the extracts prepared from raw corn varieties the\nhighest concentration of total phenolics, anthocyanins, antioxidant\nindex and induction of QR-inducing activity were found in the Veracruz\n42 (Ver 42) genotype. The nixtamalization process (masa) reduced total\nphenolics, anthocyanins and antioxidant activities and the ability for\nQR induction when was compared to raw grain. Processing masa into\ntortillas also negatively affected total phenolics, anthocyanin\nconcentration, antioxidant activities, and QR induction in the colored\ncorn varieties. The blue variety and its corresponding masa and\ntortillas did not induce QR. Ver 42 genotype and their products (masa\nand tortilla) showed the greatest antioxidant activity and capacity to\ninduce QR.&quot;,&quot;publisher&quot;:&quot;SPRINGER&quot;,&quot;issue&quot;:&quot;1&quot;,&quot;volume&quot;:&quot;66&quot;,&quot;container-title-short&quot;:&quot;&quot;},&quot;isTemporary&quot;:false}]},{&quot;citationID&quot;:&quot;MENDELEY_CITATION_a21504c9-70e9-44ab-a35e-04cdd09353d0&quot;,&quot;properties&quot;:{&quot;noteIndex&quot;:0},&quot;isEdited&quot;:false,&quot;manualOverride&quot;:{&quot;isManuallyOverridden&quot;:true,&quot;citeprocText&quot;:&quot;(Fernandez Suarez et al., 2013)&quot;,&quot;manualOverrideText&quot;:&quot;Fernandez Suarez et al., 2013&quot;},&quot;citationTag&quot;:&quot;MENDELEY_CITATION_v3_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&quot;,&quot;citationItems&quot;:[{&quot;id&quot;:&quot;95893060-60d5-3807-90f2-2648cc5dbde5&quot;,&quot;itemData&quot;:{&quot;type&quot;:&quot;article-journal&quot;,&quot;id&quot;:&quot;95893060-60d5-3807-90f2-2648cc5dbde5&quot;,&quot;title&quot;:&quot;IMPORTANCE OF MEXICAN MAIZE LANDRACES IN THE NATIONAL DIET. AN ESSENTIAL\nREVIEW&quot;,&quot;author&quot;:[{&quot;family&quot;:&quot;Fernandez Suarez&quot;,&quot;given&quot;:&quot;Rocio&quot;,&quot;parse-names&quot;:false,&quot;dropping-particle&quot;:&quot;&quot;,&quot;non-dropping-particle&quot;:&quot;&quot;},{&quot;family&quot;:&quot;Morales Chavez&quot;,&quot;given&quot;:&quot;Luis A&quot;,&quot;parse-names&quot;:false,&quot;dropping-particle&quot;:&quot;&quot;,&quot;non-dropping-particle&quot;:&quot;&quot;},{&quot;family&quot;:&quot;Galvez Mariscal&quot;,&quot;given&quot;:&quot;Amanda&quot;,&quot;parse-names&quot;:false,&quot;dropping-particle&quot;:&quot;&quot;,&quot;non-dropping-particle&quot;:&quot;&quot;}],&quot;container-title&quot;:&quot;REVISTA FITOTECNIA MEXICANA&quot;,&quot;ISSN&quot;:&quot;0187-7380&quot;,&quot;issued&quot;:{&quot;date-parts&quot;:[[2013,10]]},&quot;publisher-place&quot;:&quot;APARTADO POSTAL NO 21, CHAPINGO, ESTADO MEXICO 56 230, MEXICO&quot;,&quot;page&quot;:&quot;275-283&quot;,&quot;language&quot;:&quot;Spanish&quot;,&quot;abstract&quot;:&quot;In Mexico, numerous varieties of maize (Zea mays L.) landraces are\nemployed for preparation of a great amount of traditional culinary\ndishes in addition to tortillas. Maize is a fundamental element of the\nnational cuisine. Additionally, native landraces are the livelihood of\nthousands of Mexican rural families. However, under globalization\ntendencies, ``modern'' eating habits are being adopted, substituting\ntraditional dishes for processed foods, which are not necessarily\nmaize-based. This fact, along with other factors such as biocultural\nmemory loss, agricultural activities abandonment, or climate change\nendanger landrace existence. Conserving native maize varieties is an\nurgent task, which requires short-term strategies. This review describes\nthe fundamental role maize landraces play in the Mexican diet, in spite\nof changes in food consumption patterns already registered in Mexico. A\nnumber of traditional maize-based culinary preparations, emphasizing the\nrelationship between special uses, races and the physicochemical\ncharacteristics of the grains, are described. This review promotes\ndemand increments of native maize landraces based on reevaluation of\ntraditional uses, as well as promotion of novel uses and alternative\npractices that have not been properly exploited. All these actions take\npart of the strategies for in situ conservation of Mexican maize\nlandraces.&quot;,&quot;publisher&quot;:&quot;SOC MEXICANA FITOGENETICA&quot;,&quot;issue&quot;:&quot;3A&quot;,&quot;volume&quot;:&quot;36&quot;,&quot;container-title-short&quot;:&quot;&quot;},&quot;isTemporary&quot;:false}]},{&quot;citationID&quot;:&quot;MENDELEY_CITATION_a49cce16-27bf-4692-bd15-293d87a6bb2d&quot;,&quot;properties&quot;:{&quot;noteIndex&quot;:0},&quot;isEdited&quot;:false,&quot;manualOverride&quot;:{&quot;isManuallyOverridden&quot;:true,&quot;citeprocText&quot;:&quot;(Aguayo-Rojas et al., 2012)&quot;,&quot;manualOverrideText&quot;:&quot;Aguayo-Rojas et al., 2012&quot;},&quot;citationTag&quot;:&quot;MENDELEY_CITATION_v3_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&quot;,&quot;citationItems&quot;:[{&quot;id&quot;:&quot;7d4c60ac-f377-3e83-8d9f-37f29d5e1d6e&quot;,&quot;itemData&quot;:{&quot;type&quot;:&quot;article-journal&quot;,&quot;id&quot;:&quot;7d4c60ac-f377-3e83-8d9f-37f29d5e1d6e&quot;,&quot;title&quot;:&quot;Phytochemicals and Antioxidant Capacity of Tortillas Obtained after\nLime-Cooking Extrusion Process of Whole Pigmented Mexican Maize&quot;,&quot;author&quot;:[{&quot;family&quot;:&quot;Aguayo-Rojas&quot;,&quot;given&quot;:&quot;Jesus&quot;,&quot;parse-names&quot;:false,&quot;dropping-particle&quot;:&quot;&quot;,&quot;non-dropping-particle&quot;:&quot;&quot;},{&quot;family&quot;:&quot;Mora-Rochin&quot;,&quot;given&quot;:&quot;Saraid&quot;,&quot;parse-names&quot;:false,&quot;dropping-particle&quot;:&quot;&quot;,&quot;non-dropping-particle&quot;:&quot;&quot;},{&quot;family&quot;:&quot;Cuevas-Rodriguez&quot;,&quot;given&quot;:&quot;Edith\nO.&quot;,&quot;parse-names&quot;:false,&quot;dropping-particle&quot;:&quot;&quot;,&quot;non-dropping-particle&quot;:&quot;&quot;},{&quot;family&quot;:&quot;Serna-Saldivar&quot;,&quot;given&quot;:&quot;Sergio O&quot;,&quot;parse-names&quot;:false,&quot;dropping-particle&quot;:&quot;&quot;,&quot;non-dropping-particle&quot;:&quot;&quot;},{&quot;family&quot;:&quot;Gutierrez-Uribe&quot;,&quot;given&quot;:&quot;Janet A&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PLANT FOODS FOR HUMAN NUTRITION&quot;,&quot;DOI&quot;:&quot;10.1007/s11130-012-0288-y&quot;,&quot;ISSN&quot;:&quot;0921-9668&quot;,&quot;issued&quot;:{&quot;date-parts&quot;:[[2012,6]]},&quot;publisher-place&quot;:&quot;VAN GODEWIJCKSTRAAT 30, 3311 GZ DORDRECHT, NETHERLANDS&quot;,&quot;page&quot;:&quot;178-185&quot;,&quot;language&quot;:&quot;English&quot;,&quot;abstract&quot;:&quot;The lime-cooking extrusion represents an alternative technology for\nmanufacturing pre-gelatinized flours for tortillas with the advantages\nof saving energy and generation of null effluents. The phytochemical\nprofiles (total phenolics, anthocyanins) and antioxidant activity of\nfour different types of whole pigmented Mexican maize [white (WM),\nyellow (YM), red (RM), blue maize (BM)] processed into tortillas were\nstudied. The lime-cooking extrusion process caused a significant\ndecrease (p &lt; 0.05) in total phenolics and antioxidant capacity when\ncompared to raw kernels. Most of the total phenols assayed in raw grains\n(76.1-84.4 %) were bound. Tortillas from extruded maize flours retained\n76.4-87.5 % of total phenolics originally found in raw grains. The BM\nhad the highest anthocyanin content (27.52 mg cyanidin 3-glucoside/100 g\nDW). The WM, YM, RM and NWM contained 3.3, 3.4, 2.9, and 2.2 %,\nrespectively, of the amount of anthocyanins found in BM. The BM lost\n53.5 % of total anthocyanins when processed into extruded tortillas.\nApproximately 64.7 to 74.5 % of bound phytochemicals from raw kernels\nwere the primary contributors to the ORAC values. Extruded tortillas\nretained amongst 87.2 to 90.7 % of total hydrophilic antioxidant\nactivity when compared to raw kernels. Compared to the data reported by\nother authors using the conventional process, the lime-cooking extrusion\nprocess allowed the retention of more phenolics and antioxidant\ncompounds in all tortillas.&quot;,&quot;publisher&quot;:&quot;SPRINGER&quot;,&quot;issue&quot;:&quot;2&quot;,&quot;volume&quot;:&quot;67&quot;,&quot;container-title-short&quot;:&quot;&quot;},&quot;isTemporary&quot;:false}]},{&quot;citationID&quot;:&quot;MENDELEY_CITATION_be0eb33e-50df-4dff-b1c1-eecfbc7b8009&quot;,&quot;properties&quot;:{&quot;noteIndex&quot;:0},&quot;isEdited&quot;:false,&quot;manualOverride&quot;:{&quot;isManuallyOverridden&quot;:true,&quot;citeprocText&quot;:&quot;(Lopez-Martinez et al., 2011)&quot;,&quot;manualOverrideText&quot;:&quot;Lopez-Martinez et al., 2011&quot;},&quot;citationTag&quot;:&quot;MENDELEY_CITATION_v3_eyJjaXRhdGlvbklEIjoiTUVOREVMRVlfQ0lUQVRJT05fYmUwZWIzM2UtNTBkZi00ZGZmLWIxYzEtZWVjZmJjN2I4MDA5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quot;,&quot;citationItems&quot;:[{&quot;id&quot;:&quot;e9075a4c-b204-389e-beec-bea4a70dd6dd&quot;,&quot;itemData&quot;:{&quot;type&quot;:&quot;article-journal&quot;,&quot;id&quot;:&quot;e9075a4c-b204-389e-beec-bea4a70dd6dd&quot;,&quot;title&quot;:&quot;Phase II-Inducing, Polyphenols Content and Antioxidant Capacity of Corn\n(Zea mays L.) from Phenotypes of White, Blue, Red and Purple Colors\nProcessed into Masa and Tortillas&quot;,&quot;author&quot;:[{&quot;family&quot;:&quot;Lopez-Martinez&quot;,&quot;given&quot;:&quot;Leticia X&quot;,&quot;parse-names&quot;:false,&quot;dropping-particle&quot;:&quot;&quot;,&quot;non-dropping-particle&quot;:&quot;&quot;},{&quot;family&quot;:&quot;Parkin&quot;,&quot;given&quot;:&quot;Kirk L&quot;,&quot;parse-names&quot;:false,&quot;dropping-particle&quot;:&quot;&quot;,&quot;non-dropping-particle&quot;:&quot;&quot;},{&quot;family&quot;:&quot;Garcia&quot;,&quot;given&quot;:&quot;Hugo S&quot;,&quot;parse-names&quot;:false,&quot;dropping-particle&quot;:&quot;&quot;,&quot;non-dropping-particle&quot;:&quot;&quot;}],&quot;container-title&quot;:&quot;PLANT FOODS FOR HUMAN NUTRITION&quot;,&quot;DOI&quot;:&quot;10.1007/s11130-011-0210-z&quot;,&quot;ISSN&quot;:&quot;0921-9668&quot;,&quot;issued&quot;:{&quot;date-parts&quot;:[[2011,3]]},&quot;publisher-place&quot;:&quot;VAN GODEWIJCKSTRAAT 30, 3311 GZ DORDRECHT, NETHERLANDS&quot;,&quot;page&quot;:&quot;41-47&quot;,&quot;language&quot;:&quot;English&quot;,&quot;abstract&quot;:&quot;White, blue, red and purple corns (Zea mays L.) were lime-cooked to\nobtain masa for tortillas. The total phenolics and anthocyanins content,\nantioxidant activity expressed as total reducing power (TRP), peroxyl\nradical bleaching (PRAC), total antioxidant activity (TAA) and quinone\nreductase (QR) induction in the murine hepatoma (Hepa 1 c1c7 cell line)\nas a biological marker for phase II detoxification enzymes were\ninvestigated. Among the extracts prepared from raw corn varieties the\nhighest concentration of total phenolics, anthocyanins, antioxidant\nindex and induction of QR-inducing activity were found in the Veracruz\n42 (Ver 42) genotype. The nixtamalization process (masa) reduced total\nphenolics, anthocyanins and antioxidant activities and the ability for\nQR induction when was compared to raw grain. Processing masa into\ntortillas also negatively affected total phenolics, anthocyanin\nconcentration, antioxidant activities, and QR induction in the colored\ncorn varieties. The blue variety and its corresponding masa and\ntortillas did not induce QR. Ver 42 genotype and their products (masa\nand tortilla) showed the greatest antioxidant activity and capacity to\ninduce QR.&quot;,&quot;publisher&quot;:&quot;SPRINGER&quot;,&quot;issue&quot;:&quot;1&quot;,&quot;volume&quot;:&quot;66&quot;,&quot;container-title-short&quot;:&quot;&quot;},&quot;isTemporary&quot;:false}]},{&quot;citationID&quot;:&quot;MENDELEY_CITATION_67a8162f-720e-4904-87db-f953be252c38&quot;,&quot;properties&quot;:{&quot;noteIndex&quot;:0},&quot;isEdited&quot;:false,&quot;manualOverride&quot;:{&quot;isManuallyOverridden&quot;:true,&quot;citeprocText&quot;:&quot;(Fernandez Suarez et al., 2013)&quot;,&quot;manualOverrideText&quot;:&quot;Fernandez Suarez et al., 2013&quot;},&quot;citationTag&quot;:&quot;MENDELEY_CITATION_v3_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&quot;,&quot;citationItems&quot;:[{&quot;id&quot;:&quot;95893060-60d5-3807-90f2-2648cc5dbde5&quot;,&quot;itemData&quot;:{&quot;type&quot;:&quot;article-journal&quot;,&quot;id&quot;:&quot;95893060-60d5-3807-90f2-2648cc5dbde5&quot;,&quot;title&quot;:&quot;IMPORTANCE OF MEXICAN MAIZE LANDRACES IN THE NATIONAL DIET. AN ESSENTIAL\nREVIEW&quot;,&quot;author&quot;:[{&quot;family&quot;:&quot;Fernandez Suarez&quot;,&quot;given&quot;:&quot;Rocio&quot;,&quot;parse-names&quot;:false,&quot;dropping-particle&quot;:&quot;&quot;,&quot;non-dropping-particle&quot;:&quot;&quot;},{&quot;family&quot;:&quot;Morales Chavez&quot;,&quot;given&quot;:&quot;Luis A&quot;,&quot;parse-names&quot;:false,&quot;dropping-particle&quot;:&quot;&quot;,&quot;non-dropping-particle&quot;:&quot;&quot;},{&quot;family&quot;:&quot;Galvez Mariscal&quot;,&quot;given&quot;:&quot;Amanda&quot;,&quot;parse-names&quot;:false,&quot;dropping-particle&quot;:&quot;&quot;,&quot;non-dropping-particle&quot;:&quot;&quot;}],&quot;container-title&quot;:&quot;REVISTA FITOTECNIA MEXICANA&quot;,&quot;ISSN&quot;:&quot;0187-7380&quot;,&quot;issued&quot;:{&quot;date-parts&quot;:[[2013,10]]},&quot;publisher-place&quot;:&quot;APARTADO POSTAL NO 21, CHAPINGO, ESTADO MEXICO 56 230, MEXICO&quot;,&quot;page&quot;:&quot;275-283&quot;,&quot;language&quot;:&quot;Spanish&quot;,&quot;abstract&quot;:&quot;In Mexico, numerous varieties of maize (Zea mays L.) landraces are\nemployed for preparation of a great amount of traditional culinary\ndishes in addition to tortillas. Maize is a fundamental element of the\nnational cuisine. Additionally, native landraces are the livelihood of\nthousands of Mexican rural families. However, under globalization\ntendencies, ``modern'' eating habits are being adopted, substituting\ntraditional dishes for processed foods, which are not necessarily\nmaize-based. This fact, along with other factors such as biocultural\nmemory loss, agricultural activities abandonment, or climate change\nendanger landrace existence. Conserving native maize varieties is an\nurgent task, which requires short-term strategies. This review describes\nthe fundamental role maize landraces play in the Mexican diet, in spite\nof changes in food consumption patterns already registered in Mexico. A\nnumber of traditional maize-based culinary preparations, emphasizing the\nrelationship between special uses, races and the physicochemical\ncharacteristics of the grains, are described. This review promotes\ndemand increments of native maize landraces based on reevaluation of\ntraditional uses, as well as promotion of novel uses and alternative\npractices that have not been properly exploited. All these actions take\npart of the strategies for in situ conservation of Mexican maize\nlandraces.&quot;,&quot;publisher&quot;:&quot;SOC MEXICANA FITOGENETICA&quot;,&quot;issue&quot;:&quot;3A&quot;,&quot;volume&quot;:&quot;36&quot;,&quot;container-title-short&quot;:&quot;&quot;},&quot;isTemporary&quot;:false}]},{&quot;citationID&quot;:&quot;MENDELEY_CITATION_4d80cb0f-95b1-46e8-a63c-162a600dcbf1&quot;,&quot;properties&quot;:{&quot;noteIndex&quot;:0},&quot;isEdited&quot;:false,&quot;manualOverride&quot;:{&quot;isManuallyOverridden&quot;:true,&quot;citeprocText&quot;:&quot;(Nuss &amp;#38; Tanumihardjo, 2010a)&quot;,&quot;manualOverrideText&quot;:&quot;Nuss &amp; Tanumihardjo, 2010&quot;},&quot;citationTag&quot;:&quot;MENDELEY_CITATION_v3_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&quot;,&quot;citationItems&quot;:[{&quot;id&quot;:&quot;d03dd663-1f00-399c-b8fd-aa7111f35405&quot;,&quot;itemData&quot;:{&quot;type&quot;:&quot;article-journal&quot;,&quot;id&quot;:&quot;d03dd663-1f00-399c-b8fd-aa7111f35405&quot;,&quot;title&quot;:&quot;Maize: A paramount staple crop in the context of global nutrition&quot;,&quot;author&quot;:[{&quot;family&quot;:&quot;Nuss&quot;,&quot;given&quot;:&quot;E T&quot;,&quot;parse-names&quot;:false,&quot;dropping-particle&quot;:&quot;&quot;,&quot;non-dropping-particle&quot;:&quot;&quot;},{&quot;family&quot;:&quot;Tanumihardjo&quot;,&quot;given&quot;:&quot;S A&quot;,&quot;parse-names&quot;:false,&quot;dropping-particle&quot;:&quot;&quot;,&quot;non-dropping-particle&quot;:&quot;&quot;}],&quot;container-title&quot;:&quot;Comprehensive Reviews in Food Science and Food Safety&quot;,&quot;container-title-short&quot;:&quot;Compr Rev Food Sci Food Saf&quot;,&quot;DOI&quot;:&quot;10.1111/j.1541-4337.2010.00117.x&quot;,&quot;ISSN&quot;:&quot;15414337 (ISSN)&quot;,&quot;URL&quot;:&quot;https://www.scopus.com/inward/record.uri?eid=2-s2.0-77955827085&amp;doi=10.1111%2fj.1541-4337.2010.00117.x&amp;partnerID=40&amp;md5=39f419e0c73cb7cb27a099cab288a296&quot;,&quot;issued&quot;:{&quot;date-parts&quot;:[[2010]]},&quot;page&quot;:&quot;417-436&quot;,&quot;language&quot;:&quot;English&quot;,&quot;abstract&quot;:&quot;The maize plant (Zea mays), characterized by an erect green stalk, is one of the 3 great grain crops of the world. Its kernels, like other seeds, are storage organs that contain essential components for plant growth and reproduction. Many of these kernel constituents, including starch, protein, and some micronutrients, are also required for human health. For this reason, and others, maize has become highly integrated into global agriculture, human diet, and cultural traditions. The nutritional quality and integrity of maize kernels are influenced by many factors including genetic background, environment, and kernel processing. Cooking procedures, including nixtamalization and fermentation, can increase accessibility of micronutrients such as niacin. However, man cannot live on maize alone. For one-third of the world's population, namely in sub-Saharan Africa, Southeast Asia, and Latin America, humans subsist on maize as a staple food but malnutrition pervades. Strategies to further improve kernel macronutrient and micronutrient quality and quantities are under intense investigation. The 2 most common routes to enhance grain nutritional value are exogenous and endogenous fortification. Although exogenous fortification, such as addition of multivitamin premixes to maize flour, has been successful, endogenous fortification, also known as \&quot; biofortification,\&quot; may provide a more sustainable and practical solution for chronically undernourished communities. Recent accomplishments, such as low-phytate, high-lysine, and multivitamin maize varieties, have been created using novel genetic and agronomic approaches. Investigational studies related to biofortified maize are currently underway to determine nutrient absorption and efficacy related to human health improvement. © 2010 Institute of Food Technologists®.&quot;,&quot;issue&quot;:&quot;4&quot;,&quot;volume&quot;:&quot;9&quot;},&quot;isTemporary&quot;:false}]},{&quot;citationID&quot;:&quot;MENDELEY_CITATION_158693b9-bf3e-4c04-9dfa-10a2634160da&quot;,&quot;properties&quot;:{&quot;noteIndex&quot;:0},&quot;isEdited&quot;:false,&quot;manualOverride&quot;:{&quot;isManuallyOverridden&quot;:true,&quot;citeprocText&quot;:&quot;(Gwirtz &amp;#38; Nieves Garcia-Casal, 2014)&quot;,&quot;manualOverrideText&quot;:&quot;Gwirtz &amp; Nieves Garcia-Casal, 2014&quot;},&quot;citationTag&quot;:&quot;MENDELEY_CITATION_v3_eyJjaXRhdGlvbklEIjoiTUVOREVMRVlfQ0lUQVRJT05fMTU4NjkzYjktYmYzZS00YzA0LTlkZmEtMTBhMjYzNDE2MGRh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quot;,&quot;citationItems&quot;:[{&quot;id&quot;:&quot;6a511cba-8d19-3dbc-b2b1-5b5f77f6489c&quot;,&quot;itemData&quot;:{&quot;type&quot;:&quot;paper-conference&quot;,&quot;id&quot;:&quot;6a511cba-8d19-3dbc-b2b1-5b5f77f6489c&quot;,&quot;title&quot;:&quot;Processing maize flour and corn meal food products&quot;,&quot;author&quot;:[{&quot;family&quot;:&quot;Gwirtz&quot;,&quot;given&quot;:&quot;Jeffrey A&quot;,&quot;parse-names&quot;:false,&quot;dropping-particle&quot;:&quot;&quot;,&quot;non-dropping-particle&quot;:&quot;&quot;},{&quot;family&quot;:&quot;Nieves Garcia-Casal&quot;,&quot;given&quot;:&quot;Maria&quot;,&quot;parse-names&quot;:false,&quot;dropping-particle&quot;:&quot;&quot;,&quot;non-dropping-particle&quot;:&quot;&quot;}],&quot;collection-title&quot;:&quot;Annals of the New York Academy of Sciences&quot;,&quot;container-title&quot;:&quot;TECHNICAL CONSIDERATIONS FOR MAIZE FLOUR AND CORN MEAL FORTIFICATION IN\nPUBLIC HEALTH&quot;,&quot;editor&quot;:[{&quot;family&quot;:&quot;PenaRosas&quot;,&quot;given&quot;:&quot;J P&quot;,&quot;parse-names&quot;:false,&quot;dropping-particle&quot;:&quot;&quot;,&quot;non-dropping-particle&quot;:&quot;&quot;},{&quot;family&quot;:&quot;GarciaCasal&quot;,&quot;given&quot;:&quot;M N&quot;,&quot;parse-names&quot;:false,&quot;dropping-particle&quot;:&quot;&quot;,&quot;non-dropping-particle&quot;:&quot;&quot;},{&quot;family&quot;:&quot;Pachon&quot;,&quot;given&quot;:&quot;H&quot;,&quot;parse-names&quot;:false,&quot;dropping-particle&quot;:&quot;&quot;,&quot;non-dropping-particle&quot;:&quot;&quot;}],&quot;DOI&quot;:&quot;10.1111/nyas.12299&quot;,&quot;ISSN&quot;:&quot;0077-8923&quot;,&quot;issued&quot;:{&quot;date-parts&quot;:[[2014]]},&quot;publisher-place&quot;:&quot;OSNEY MEAD, OXFORD OX2 0EL, ENGLAND&quot;,&quot;page&quot;:&quot;66-75&quot;,&quot;language&quot;:&quot;English&quot;,&quot;abstract&quot;:&quot;Corn is the cereal with the highest production worldwide and is used for\nhuman consumption, livestock feed, and fuel. Various food technologies\nare currently used for processing industrially produced maize flours and\ncorn meals in different parts of the world to obtain precooked refined\nmaize flour, dehydrated nixtamalized flour, fermented maize flours, and\nother maize products. These products have different intrinsic vitamin\nand mineral contents, and their processing follows different pathways\nfrom raw grain to the consumer final product, which entail changes in\nnutrient composition. Dry maize mechanical processing creates whole or\nfractionated products, separated by anatomical features such as bran,\ngerm, and endosperm. Wet maize processing separates by chemical compound\nclassification such as starch and protein. Various industrial processes,\nincluding whole grain, dry milling fractionation, and nixtamalization,\nare described. Vitamin and mineral losses during processing are\nidentified and the nutritional impacts outlined. Also discussed are the\nvitamin and mineral contents of corn.&quot;,&quot;publisher&quot;:&quot;BLACKWELL SCIENCE PUBL&quot;,&quot;volume&quot;:&quot;1312&quot;,&quot;container-title-short&quot;:&quot;&quot;},&quot;isTemporary&quot;:false}]},{&quot;citationID&quot;:&quot;MENDELEY_CITATION_cbaefbf7-01b8-4112-9443-86501ab2d894&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Y2JhZWZiZjctMDFiOC00MTEyLTk0NDMtODY1MDFhYjJkODk0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26aee256-10ae-4cbe-b168-937ad239d7ef&quot;,&quot;properties&quot;:{&quot;noteIndex&quot;:0},&quot;isEdited&quot;:false,&quot;manualOverride&quot;:{&quot;isManuallyOverridden&quot;:true,&quot;citeprocText&quot;:&quot;(Nuss &amp;#38; Tanumihardjo, 2010b)&quot;,&quot;manualOverrideText&quot;:&quot;Nuss &amp; Tanumihardjo, 2010&quot;},&quot;citationTag&quot;:&quot;MENDELEY_CITATION_v3_eyJjaXRhdGlvbklEIjoiTUVOREVMRVlfQ0lUQVRJT05fMjZhZWUyNTYtMTBhZS00Y2JlLWIxNjgtOTM3YWQyMzlkN2Vm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quot;,&quot;citationItems&quot;:[{&quot;id&quot;:&quot;40f57ebd-c7ef-3eae-840d-301cc4011d1b&quot;,&quot;itemData&quot;:{&quot;type&quot;:&quot;article-journal&quot;,&quot;id&quot;:&quot;40f57ebd-c7ef-3eae-840d-301cc4011d1b&quot;,&quot;title&quot;:&quot;Maize: A Paramount Staple Crop in the Context of Global Nutrition&quot;,&quot;author&quot;:[{&quot;family&quot;:&quot;Nuss&quot;,&quot;given&quot;:&quot;Emily T&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j.1541-4337.2010.00117.x&quot;,&quot;ISSN&quot;:&quot;1541-4337&quot;,&quot;issued&quot;:{&quot;date-parts&quot;:[[2010,7]]},&quot;publisher-place&quot;:&quot;111 RIVER ST, HOBOKEN 07030-5774, NJ USA&quot;,&quot;page&quot;:&quot;417-436&quot;,&quot;language&quot;:&quot;English&quot;,&quot;abstract&quot;:&quot;The maize plant (Zea mays), characterized by an erect green stalk, is\none of the 3 great grain crops of the world. Its kernels, like other\nseeds, are storage organs that contain essential components for plant\ngrowth and reproduction. Many of these kernel constituents, including\nstarch, protein, and some micronutrients, are also required for human\nhealth. For this reason, and others, maize has become highly integrated\ninto global agriculture, human diet, and cultural traditions. The\nnutritional quality and integrity of maize kernels are influenced by\nmany factors including genetic background, environment, and kernel\nprocessing. Cooking procedures, including nixtamalization and\nfermentation, can increase accessibility of micronutrients such as\nniacin. However, man cannot live on maize alone. For one-third of the\nworld's population, namely in sub-Saharan Africa, Southeast Asia, and\nLatin America, humans subsist on maize as a staple food but malnutrition\npervades. Strategies to further improve kernel macronutrient and\nmicronutrient quality and quantities are under intense investigation.\nThe 2 most common routes to enhance grain nutritional value are\nexogenous and endogenous fortification. Although exogenous\nfortification, such as addition of multivitamin premixes to maize flour,\nhas been successful, endogenous fortification, also known as\n``biofortification,'' may provide a more sustainable and practical\nsolution for chronically undernourished communities. Recent\naccomplishments, such as low-phytate, high-lysine, and multivitamin\nmaize varieties, have been created using novel genetic and agronomic\napproaches. Investigational studies related to biofortified maize are\ncurrently underway to determine nutrient absorption and efficacy related\nto human health improvement.&quot;,&quot;publisher&quot;:&quot;WILEY&quot;,&quot;issue&quot;:&quot;4&quot;,&quot;volume&quot;:&quot;9&quot;},&quot;isTemporary&quot;:false}]},{&quot;citationID&quot;:&quot;MENDELEY_CITATION_a181ee67-9585-49e0-ab86-24ef364cac50&quot;,&quot;properties&quot;:{&quot;noteIndex&quot;:0},&quot;isEdited&quot;:false,&quot;manualOverride&quot;:{&quot;isManuallyOverridden&quot;:true,&quot;citeprocText&quot;:&quot;(Gwirtz &amp;#38; Nieves Garcia-Casal, 2014)&quot;,&quot;manualOverrideText&quot;:&quot;Gwirtz &amp; Nieves Garcia-Casal, 2014&quot;},&quot;citationTag&quot;:&quot;MENDELEY_CITATION_v3_eyJjaXRhdGlvbklEIjoiTUVOREVMRVlfQ0lUQVRJT05fYTE4MWVlNjctOTU4NS00OWUwLWFiODYtMjRlZjM2NGNhYzUw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quot;,&quot;citationItems&quot;:[{&quot;id&quot;:&quot;6a511cba-8d19-3dbc-b2b1-5b5f77f6489c&quot;,&quot;itemData&quot;:{&quot;type&quot;:&quot;paper-conference&quot;,&quot;id&quot;:&quot;6a511cba-8d19-3dbc-b2b1-5b5f77f6489c&quot;,&quot;title&quot;:&quot;Processing maize flour and corn meal food products&quot;,&quot;author&quot;:[{&quot;family&quot;:&quot;Gwirtz&quot;,&quot;given&quot;:&quot;Jeffrey A&quot;,&quot;parse-names&quot;:false,&quot;dropping-particle&quot;:&quot;&quot;,&quot;non-dropping-particle&quot;:&quot;&quot;},{&quot;family&quot;:&quot;Nieves Garcia-Casal&quot;,&quot;given&quot;:&quot;Maria&quot;,&quot;parse-names&quot;:false,&quot;dropping-particle&quot;:&quot;&quot;,&quot;non-dropping-particle&quot;:&quot;&quot;}],&quot;collection-title&quot;:&quot;Annals of the New York Academy of Sciences&quot;,&quot;container-title&quot;:&quot;TECHNICAL CONSIDERATIONS FOR MAIZE FLOUR AND CORN MEAL FORTIFICATION IN\nPUBLIC HEALTH&quot;,&quot;editor&quot;:[{&quot;family&quot;:&quot;PenaRosas&quot;,&quot;given&quot;:&quot;J P&quot;,&quot;parse-names&quot;:false,&quot;dropping-particle&quot;:&quot;&quot;,&quot;non-dropping-particle&quot;:&quot;&quot;},{&quot;family&quot;:&quot;GarciaCasal&quot;,&quot;given&quot;:&quot;M N&quot;,&quot;parse-names&quot;:false,&quot;dropping-particle&quot;:&quot;&quot;,&quot;non-dropping-particle&quot;:&quot;&quot;},{&quot;family&quot;:&quot;Pachon&quot;,&quot;given&quot;:&quot;H&quot;,&quot;parse-names&quot;:false,&quot;dropping-particle&quot;:&quot;&quot;,&quot;non-dropping-particle&quot;:&quot;&quot;}],&quot;DOI&quot;:&quot;10.1111/nyas.12299&quot;,&quot;ISSN&quot;:&quot;0077-8923&quot;,&quot;issued&quot;:{&quot;date-parts&quot;:[[2014]]},&quot;publisher-place&quot;:&quot;OSNEY MEAD, OXFORD OX2 0EL, ENGLAND&quot;,&quot;page&quot;:&quot;66-75&quot;,&quot;language&quot;:&quot;English&quot;,&quot;abstract&quot;:&quot;Corn is the cereal with the highest production worldwide and is used for\nhuman consumption, livestock feed, and fuel. Various food technologies\nare currently used for processing industrially produced maize flours and\ncorn meals in different parts of the world to obtain precooked refined\nmaize flour, dehydrated nixtamalized flour, fermented maize flours, and\nother maize products. These products have different intrinsic vitamin\nand mineral contents, and their processing follows different pathways\nfrom raw grain to the consumer final product, which entail changes in\nnutrient composition. Dry maize mechanical processing creates whole or\nfractionated products, separated by anatomical features such as bran,\ngerm, and endosperm. Wet maize processing separates by chemical compound\nclassification such as starch and protein. Various industrial processes,\nincluding whole grain, dry milling fractionation, and nixtamalization,\nare described. Vitamin and mineral losses during processing are\nidentified and the nutritional impacts outlined. Also discussed are the\nvitamin and mineral contents of corn.&quot;,&quot;publisher&quot;:&quot;BLACKWELL SCIENCE PUBL&quot;,&quot;volume&quot;:&quot;1312&quot;,&quot;container-title-short&quot;:&quot;&quot;},&quot;isTemporary&quot;:false}]},{&quot;citationID&quot;:&quot;MENDELEY_CITATION_713fcbc7-5639-4a91-878a-2c5633c50ec3&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NzEzZmNiYzctNTYzOS00YTkxLTg3OGEtMmM1NjMzYzUwZWMz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7dc9ded4-055b-4b88-9885-df80106567b5&quot;,&quot;properties&quot;:{&quot;noteIndex&quot;:0},&quot;isEdited&quot;:false,&quot;manualOverride&quot;:{&quot;isManuallyOverridden&quot;:true,&quot;citeprocText&quot;:&quot;(Chávez-Santoscoy et al., 2016)&quot;,&quot;manualOverrideText&quot;:&quot;Chávez-Santoscoy et al., 2016&quot;},&quot;citationTag&quot;:&quot;MENDELEY_CITATION_v3_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&quot;,&quot;citationItems&quot;:[{&quot;id&quot;:&quot;b377aeaa-7a14-376c-83f2-f4cd70bdfa72&quot;,&quot;itemData&quot;:{&quot;type&quot;:&quot;article-journal&quot;,&quot;id&quot;:&quot;b377aeaa-7a14-376c-83f2-f4cd70bdfa72&quot;,&quot;title&quot;:&quot;Production of maize tortillas and cookies from nixtamalized flour enriched with anthocyanins, flavonoids and saponins extracted from black bean (Phaseolus vulgaris) seed coats&quot;,&quot;author&quot;:[{&quot;family&quot;:&quot;Chávez-Santoscoy&quot;,&quot;given&quot;:&quot;R A&quot;,&quot;parse-names&quot;:false,&quot;dropping-particle&quot;:&quot;&quot;,&quot;non-dropping-particle&quot;:&quot;&quot;},{&quot;family&quot;:&quot;Gutiérrez-Uribe&quot;,&quot;given&quot;:&quot;J A&quot;,&quot;parse-names&quot;:false,&quot;dropping-particle&quot;:&quot;&quot;,&quot;non-dropping-particle&quot;:&quot;&quot;},{&quot;family&quot;:&quot;Serna-Saldivar&quot;,&quot;given&quot;:&quot;S O&quot;,&quot;parse-names&quot;:false,&quot;dropping-particle&quot;:&quot;&quot;,&quot;non-dropping-particle&quot;:&quot;&quot;},{&quot;family&quot;:&quot;Perez-Carrillo&quot;,&quot;given&quot;:&quot;E&quot;,&quot;parse-names&quot;:false,&quot;dropping-particle&quot;:&quot;&quot;,&quot;non-dropping-particle&quot;:&quot;&quot;}],&quot;container-title&quot;:&quot;Food Chemistry&quot;,&quot;container-title-short&quot;:&quot;Food Chem&quot;,&quot;DOI&quot;:&quot;10.1016/j.foodchem.2015.06.113&quot;,&quot;ISSN&quot;:&quot;03088146 (ISSN)&quot;,&quot;URL&quot;:&quot;https://www.scopus.com/inward/record.uri?eid=2-s2.0-84936791792&amp;doi=10.1016%2fj.foodchem.2015.06.113&amp;partnerID=40&amp;md5=fa4bd17775086a8abf02b9d5c98371e0&quot;,&quot;issued&quot;:{&quot;date-parts&quot;:[[2016]]},&quot;page&quot;:&quot;90-97&quot;,&quot;language&quot;:&quot;English&quot;,&quot;abstract&quot;:&quot;Abstract Ethanolic extract from black beans coat is a source of flavonoids, saponins and antocyanins. Nixtamalized maize flours (NF) are used for the preparation of products such as tortillas, tortillas chips, cookies among others. The objective of this research was to study the effect on textural parameters and color after adding flavonoids, saponins and anthocyanins from black bean seed coat in NF used for the production of tortillas and gluten-free cookies. Furthermore, the retention of bioactive compounds after tortilla and gluten-free-cookie preparation was assessed. Ethanolic extracts of black bean seed coats were added (3 g/kg or 7 g/kg) to NF in order to prepare corn tortillas and gluten free cookies characterized in terms of dimensions, color and texture. Addition of 7 g/kg affected the color of cookies and tortillas without effect on texture and dimensions. It was possible to retain more than 80% and 60% of bioactives into baked tortillas and cookies, respectively. © 2015 Elsevier Ltd.&quot;,&quot;publisher&quot;:&quot;Elsevier Ltd&quot;,&quot;volume&quot;:&quot;192&quot;},&quot;isTemporary&quot;:false}]},{&quot;citationID&quot;:&quot;MENDELEY_CITATION_a6f3c2fb-043e-45cf-bd41-1a4553b340bf&quot;,&quot;properties&quot;:{&quot;noteIndex&quot;:0},&quot;isEdited&quot;:false,&quot;manualOverride&quot;:{&quot;isManuallyOverridden&quot;:true,&quot;citeprocText&quot;:&quot;(Aguayo-Rojas et al., 2012)&quot;,&quot;manualOverrideText&quot;:&quot;Aguayo-Rojas et al., 2012&quot;},&quot;citationTag&quot;:&quot;MENDELEY_CITATION_v3_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&quot;,&quot;citationItems&quot;:[{&quot;id&quot;:&quot;7d4c60ac-f377-3e83-8d9f-37f29d5e1d6e&quot;,&quot;itemData&quot;:{&quot;type&quot;:&quot;article-journal&quot;,&quot;id&quot;:&quot;7d4c60ac-f377-3e83-8d9f-37f29d5e1d6e&quot;,&quot;title&quot;:&quot;Phytochemicals and Antioxidant Capacity of Tortillas Obtained after\nLime-Cooking Extrusion Process of Whole Pigmented Mexican Maize&quot;,&quot;author&quot;:[{&quot;family&quot;:&quot;Aguayo-Rojas&quot;,&quot;given&quot;:&quot;Jesus&quot;,&quot;parse-names&quot;:false,&quot;dropping-particle&quot;:&quot;&quot;,&quot;non-dropping-particle&quot;:&quot;&quot;},{&quot;family&quot;:&quot;Mora-Rochin&quot;,&quot;given&quot;:&quot;Saraid&quot;,&quot;parse-names&quot;:false,&quot;dropping-particle&quot;:&quot;&quot;,&quot;non-dropping-particle&quot;:&quot;&quot;},{&quot;family&quot;:&quot;Cuevas-Rodriguez&quot;,&quot;given&quot;:&quot;Edith\nO.&quot;,&quot;parse-names&quot;:false,&quot;dropping-particle&quot;:&quot;&quot;,&quot;non-dropping-particle&quot;:&quot;&quot;},{&quot;family&quot;:&quot;Serna-Saldivar&quot;,&quot;given&quot;:&quot;Sergio O&quot;,&quot;parse-names&quot;:false,&quot;dropping-particle&quot;:&quot;&quot;,&quot;non-dropping-particle&quot;:&quot;&quot;},{&quot;family&quot;:&quot;Gutierrez-Uribe&quot;,&quot;given&quot;:&quot;Janet A&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PLANT FOODS FOR HUMAN NUTRITION&quot;,&quot;DOI&quot;:&quot;10.1007/s11130-012-0288-y&quot;,&quot;ISSN&quot;:&quot;0921-9668&quot;,&quot;issued&quot;:{&quot;date-parts&quot;:[[2012,6]]},&quot;publisher-place&quot;:&quot;VAN GODEWIJCKSTRAAT 30, 3311 GZ DORDRECHT, NETHERLANDS&quot;,&quot;page&quot;:&quot;178-185&quot;,&quot;language&quot;:&quot;English&quot;,&quot;abstract&quot;:&quot;The lime-cooking extrusion represents an alternative technology for\nmanufacturing pre-gelatinized flours for tortillas with the advantages\nof saving energy and generation of null effluents. The phytochemical\nprofiles (total phenolics, anthocyanins) and antioxidant activity of\nfour different types of whole pigmented Mexican maize [white (WM),\nyellow (YM), red (RM), blue maize (BM)] processed into tortillas were\nstudied. The lime-cooking extrusion process caused a significant\ndecrease (p &lt; 0.05) in total phenolics and antioxidant capacity when\ncompared to raw kernels. Most of the total phenols assayed in raw grains\n(76.1-84.4 %) were bound. Tortillas from extruded maize flours retained\n76.4-87.5 % of total phenolics originally found in raw grains. The BM\nhad the highest anthocyanin content (27.52 mg cyanidin 3-glucoside/100 g\nDW). The WM, YM, RM and NWM contained 3.3, 3.4, 2.9, and 2.2 %,\nrespectively, of the amount of anthocyanins found in BM. The BM lost\n53.5 % of total anthocyanins when processed into extruded tortillas.\nApproximately 64.7 to 74.5 % of bound phytochemicals from raw kernels\nwere the primary contributors to the ORAC values. Extruded tortillas\nretained amongst 87.2 to 90.7 % of total hydrophilic antioxidant\nactivity when compared to raw kernels. Compared to the data reported by\nother authors using the conventional process, the lime-cooking extrusion\nprocess allowed the retention of more phenolics and antioxidant\ncompounds in all tortillas.&quot;,&quot;publisher&quot;:&quot;SPRINGER&quot;,&quot;issue&quot;:&quot;2&quot;,&quot;volume&quot;:&quot;67&quot;,&quot;container-title-short&quot;:&quot;&quot;},&quot;isTemporary&quot;:false}]},{&quot;citationID&quot;:&quot;MENDELEY_CITATION_58700b3c-fd64-4cea-87b9-3b740c27468a&quot;,&quot;properties&quot;:{&quot;noteIndex&quot;:0},&quot;isEdited&quot;:false,&quot;manualOverride&quot;:{&quot;isManuallyOverridden&quot;:true,&quot;citeprocText&quot;:&quot;(Lopez-Martinez et al., 2011)&quot;,&quot;manualOverrideText&quot;:&quot;Lopez-Martinez et al., 2011&quot;},&quot;citationTag&quot;:&quot;MENDELEY_CITATION_v3_eyJjaXRhdGlvbklEIjoiTUVOREVMRVlfQ0lUQVRJT05fNTg3MDBiM2MtZmQ2NC00Y2VhLTg3YjktM2I3NDBjMjc0Njhh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quot;,&quot;citationItems&quot;:[{&quot;id&quot;:&quot;e9075a4c-b204-389e-beec-bea4a70dd6dd&quot;,&quot;itemData&quot;:{&quot;type&quot;:&quot;article-journal&quot;,&quot;id&quot;:&quot;e9075a4c-b204-389e-beec-bea4a70dd6dd&quot;,&quot;title&quot;:&quot;Phase II-Inducing, Polyphenols Content and Antioxidant Capacity of Corn\n(Zea mays L.) from Phenotypes of White, Blue, Red and Purple Colors\nProcessed into Masa and Tortillas&quot;,&quot;author&quot;:[{&quot;family&quot;:&quot;Lopez-Martinez&quot;,&quot;given&quot;:&quot;Leticia X&quot;,&quot;parse-names&quot;:false,&quot;dropping-particle&quot;:&quot;&quot;,&quot;non-dropping-particle&quot;:&quot;&quot;},{&quot;family&quot;:&quot;Parkin&quot;,&quot;given&quot;:&quot;Kirk L&quot;,&quot;parse-names&quot;:false,&quot;dropping-particle&quot;:&quot;&quot;,&quot;non-dropping-particle&quot;:&quot;&quot;},{&quot;family&quot;:&quot;Garcia&quot;,&quot;given&quot;:&quot;Hugo S&quot;,&quot;parse-names&quot;:false,&quot;dropping-particle&quot;:&quot;&quot;,&quot;non-dropping-particle&quot;:&quot;&quot;}],&quot;container-title&quot;:&quot;PLANT FOODS FOR HUMAN NUTRITION&quot;,&quot;DOI&quot;:&quot;10.1007/s11130-011-0210-z&quot;,&quot;ISSN&quot;:&quot;0921-9668&quot;,&quot;issued&quot;:{&quot;date-parts&quot;:[[2011,3]]},&quot;publisher-place&quot;:&quot;VAN GODEWIJCKSTRAAT 30, 3311 GZ DORDRECHT, NETHERLANDS&quot;,&quot;page&quot;:&quot;41-47&quot;,&quot;language&quot;:&quot;English&quot;,&quot;abstract&quot;:&quot;White, blue, red and purple corns (Zea mays L.) were lime-cooked to\nobtain masa for tortillas. The total phenolics and anthocyanins content,\nantioxidant activity expressed as total reducing power (TRP), peroxyl\nradical bleaching (PRAC), total antioxidant activity (TAA) and quinone\nreductase (QR) induction in the murine hepatoma (Hepa 1 c1c7 cell line)\nas a biological marker for phase II detoxification enzymes were\ninvestigated. Among the extracts prepared from raw corn varieties the\nhighest concentration of total phenolics, anthocyanins, antioxidant\nindex and induction of QR-inducing activity were found in the Veracruz\n42 (Ver 42) genotype. The nixtamalization process (masa) reduced total\nphenolics, anthocyanins and antioxidant activities and the ability for\nQR induction when was compared to raw grain. Processing masa into\ntortillas also negatively affected total phenolics, anthocyanin\nconcentration, antioxidant activities, and QR induction in the colored\ncorn varieties. The blue variety and its corresponding masa and\ntortillas did not induce QR. Ver 42 genotype and their products (masa\nand tortilla) showed the greatest antioxidant activity and capacity to\ninduce QR.&quot;,&quot;publisher&quot;:&quot;SPRINGER&quot;,&quot;issue&quot;:&quot;1&quot;,&quot;volume&quot;:&quot;66&quot;,&quot;container-title-short&quot;:&quot;&quot;},&quot;isTemporary&quot;:false}]},{&quot;citationID&quot;:&quot;MENDELEY_CITATION_9519a6b4-4be8-4ad9-b1ae-c85f24ffeee7&quot;,&quot;properties&quot;:{&quot;noteIndex&quot;:0},&quot;isEdited&quot;:false,&quot;manualOverride&quot;:{&quot;isManuallyOverridden&quot;:true,&quot;citeprocText&quot;:&quot;(Fernandez Suarez et al., 2013)&quot;,&quot;manualOverrideText&quot;:&quot;Fernandez Suarez et al., 2013&quot;},&quot;citationTag&quot;:&quot;MENDELEY_CITATION_v3_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&quot;,&quot;citationItems&quot;:[{&quot;id&quot;:&quot;95893060-60d5-3807-90f2-2648cc5dbde5&quot;,&quot;itemData&quot;:{&quot;type&quot;:&quot;article-journal&quot;,&quot;id&quot;:&quot;95893060-60d5-3807-90f2-2648cc5dbde5&quot;,&quot;title&quot;:&quot;IMPORTANCE OF MEXICAN MAIZE LANDRACES IN THE NATIONAL DIET. AN ESSENTIAL\nREVIEW&quot;,&quot;author&quot;:[{&quot;family&quot;:&quot;Fernandez Suarez&quot;,&quot;given&quot;:&quot;Rocio&quot;,&quot;parse-names&quot;:false,&quot;dropping-particle&quot;:&quot;&quot;,&quot;non-dropping-particle&quot;:&quot;&quot;},{&quot;family&quot;:&quot;Morales Chavez&quot;,&quot;given&quot;:&quot;Luis A&quot;,&quot;parse-names&quot;:false,&quot;dropping-particle&quot;:&quot;&quot;,&quot;non-dropping-particle&quot;:&quot;&quot;},{&quot;family&quot;:&quot;Galvez Mariscal&quot;,&quot;given&quot;:&quot;Amanda&quot;,&quot;parse-names&quot;:false,&quot;dropping-particle&quot;:&quot;&quot;,&quot;non-dropping-particle&quot;:&quot;&quot;}],&quot;container-title&quot;:&quot;REVISTA FITOTECNIA MEXICANA&quot;,&quot;ISSN&quot;:&quot;0187-7380&quot;,&quot;issued&quot;:{&quot;date-parts&quot;:[[2013,10]]},&quot;publisher-place&quot;:&quot;APARTADO POSTAL NO 21, CHAPINGO, ESTADO MEXICO 56 230, MEXICO&quot;,&quot;page&quot;:&quot;275-283&quot;,&quot;language&quot;:&quot;Spanish&quot;,&quot;abstract&quot;:&quot;In Mexico, numerous varieties of maize (Zea mays L.) landraces are\nemployed for preparation of a great amount of traditional culinary\ndishes in addition to tortillas. Maize is a fundamental element of the\nnational cuisine. Additionally, native landraces are the livelihood of\nthousands of Mexican rural families. However, under globalization\ntendencies, ``modern'' eating habits are being adopted, substituting\ntraditional dishes for processed foods, which are not necessarily\nmaize-based. This fact, along with other factors such as biocultural\nmemory loss, agricultural activities abandonment, or climate change\nendanger landrace existence. Conserving native maize varieties is an\nurgent task, which requires short-term strategies. This review describes\nthe fundamental role maize landraces play in the Mexican diet, in spite\nof changes in food consumption patterns already registered in Mexico. A\nnumber of traditional maize-based culinary preparations, emphasizing the\nrelationship between special uses, races and the physicochemical\ncharacteristics of the grains, are described. This review promotes\ndemand increments of native maize landraces based on reevaluation of\ntraditional uses, as well as promotion of novel uses and alternative\npractices that have not been properly exploited. All these actions take\npart of the strategies for in situ conservation of Mexican maize\nlandraces.&quot;,&quot;publisher&quot;:&quot;SOC MEXICANA FITOGENETICA&quot;,&quot;issue&quot;:&quot;3A&quot;,&quot;volume&quot;:&quot;36&quot;,&quot;container-title-short&quot;:&quot;&quot;},&quot;isTemporary&quot;:false}]},{&quot;citationID&quot;:&quot;MENDELEY_CITATION_c42414a0-8022-44bb-b29e-a4f4f2ef213c&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YzQyNDE0YTAtODAyMi00NGJiLWIyOWUtYTRmNGYyZWYyMTNj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aaaa7466-4044-4e71-a361-02d38efa0542&quot;,&quot;properties&quot;:{&quot;noteIndex&quot;:0},&quot;isEdited&quot;:false,&quot;manualOverride&quot;:{&quot;isManuallyOverridden&quot;:true,&quot;citeprocText&quot;:&quot;(Aguayo-Rojas et al., 2012)&quot;,&quot;manualOverrideText&quot;:&quot;Aguayo-Rojas et al., 2012&quot;},&quot;citationTag&quot;:&quot;MENDELEY_CITATION_v3_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&quot;,&quot;citationItems&quot;:[{&quot;id&quot;:&quot;7d4c60ac-f377-3e83-8d9f-37f29d5e1d6e&quot;,&quot;itemData&quot;:{&quot;type&quot;:&quot;article-journal&quot;,&quot;id&quot;:&quot;7d4c60ac-f377-3e83-8d9f-37f29d5e1d6e&quot;,&quot;title&quot;:&quot;Phytochemicals and Antioxidant Capacity of Tortillas Obtained after\nLime-Cooking Extrusion Process of Whole Pigmented Mexican Maize&quot;,&quot;author&quot;:[{&quot;family&quot;:&quot;Aguayo-Rojas&quot;,&quot;given&quot;:&quot;Jesus&quot;,&quot;parse-names&quot;:false,&quot;dropping-particle&quot;:&quot;&quot;,&quot;non-dropping-particle&quot;:&quot;&quot;},{&quot;family&quot;:&quot;Mora-Rochin&quot;,&quot;given&quot;:&quot;Saraid&quot;,&quot;parse-names&quot;:false,&quot;dropping-particle&quot;:&quot;&quot;,&quot;non-dropping-particle&quot;:&quot;&quot;},{&quot;family&quot;:&quot;Cuevas-Rodriguez&quot;,&quot;given&quot;:&quot;Edith\nO.&quot;,&quot;parse-names&quot;:false,&quot;dropping-particle&quot;:&quot;&quot;,&quot;non-dropping-particle&quot;:&quot;&quot;},{&quot;family&quot;:&quot;Serna-Saldivar&quot;,&quot;given&quot;:&quot;Sergio O&quot;,&quot;parse-names&quot;:false,&quot;dropping-particle&quot;:&quot;&quot;,&quot;non-dropping-particle&quot;:&quot;&quot;},{&quot;family&quot;:&quot;Gutierrez-Uribe&quot;,&quot;given&quot;:&quot;Janet A&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PLANT FOODS FOR HUMAN NUTRITION&quot;,&quot;DOI&quot;:&quot;10.1007/s11130-012-0288-y&quot;,&quot;ISSN&quot;:&quot;0921-9668&quot;,&quot;issued&quot;:{&quot;date-parts&quot;:[[2012,6]]},&quot;publisher-place&quot;:&quot;VAN GODEWIJCKSTRAAT 30, 3311 GZ DORDRECHT, NETHERLANDS&quot;,&quot;page&quot;:&quot;178-185&quot;,&quot;language&quot;:&quot;English&quot;,&quot;abstract&quot;:&quot;The lime-cooking extrusion represents an alternative technology for\nmanufacturing pre-gelatinized flours for tortillas with the advantages\nof saving energy and generation of null effluents. The phytochemical\nprofiles (total phenolics, anthocyanins) and antioxidant activity of\nfour different types of whole pigmented Mexican maize [white (WM),\nyellow (YM), red (RM), blue maize (BM)] processed into tortillas were\nstudied. The lime-cooking extrusion process caused a significant\ndecrease (p &lt; 0.05) in total phenolics and antioxidant capacity when\ncompared to raw kernels. Most of the total phenols assayed in raw grains\n(76.1-84.4 %) were bound. Tortillas from extruded maize flours retained\n76.4-87.5 % of total phenolics originally found in raw grains. The BM\nhad the highest anthocyanin content (27.52 mg cyanidin 3-glucoside/100 g\nDW). The WM, YM, RM and NWM contained 3.3, 3.4, 2.9, and 2.2 %,\nrespectively, of the amount of anthocyanins found in BM. The BM lost\n53.5 % of total anthocyanins when processed into extruded tortillas.\nApproximately 64.7 to 74.5 % of bound phytochemicals from raw kernels\nwere the primary contributors to the ORAC values. Extruded tortillas\nretained amongst 87.2 to 90.7 % of total hydrophilic antioxidant\nactivity when compared to raw kernels. Compared to the data reported by\nother authors using the conventional process, the lime-cooking extrusion\nprocess allowed the retention of more phenolics and antioxidant\ncompounds in all tortillas.&quot;,&quot;publisher&quot;:&quot;SPRINGER&quot;,&quot;issue&quot;:&quot;2&quot;,&quot;volume&quot;:&quot;67&quot;,&quot;container-title-short&quot;:&quot;&quot;},&quot;isTemporary&quot;:false}]},{&quot;citationID&quot;:&quot;MENDELEY_CITATION_d33884c3-eba4-4bfa-8984-5dd5180bee64&quot;,&quot;properties&quot;:{&quot;noteIndex&quot;:0},&quot;isEdited&quot;:false,&quot;manualOverride&quot;:{&quot;isManuallyOverridden&quot;:true,&quot;citeprocText&quot;:&quot;(Fernandez Suarez et al., 2013)&quot;,&quot;manualOverrideText&quot;:&quot;Fernandez Suarez et al., 2013&quot;},&quot;citationTag&quot;:&quot;MENDELEY_CITATION_v3_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&quot;,&quot;citationItems&quot;:[{&quot;id&quot;:&quot;95893060-60d5-3807-90f2-2648cc5dbde5&quot;,&quot;itemData&quot;:{&quot;type&quot;:&quot;article-journal&quot;,&quot;id&quot;:&quot;95893060-60d5-3807-90f2-2648cc5dbde5&quot;,&quot;title&quot;:&quot;IMPORTANCE OF MEXICAN MAIZE LANDRACES IN THE NATIONAL DIET. AN ESSENTIAL\nREVIEW&quot;,&quot;author&quot;:[{&quot;family&quot;:&quot;Fernandez Suarez&quot;,&quot;given&quot;:&quot;Rocio&quot;,&quot;parse-names&quot;:false,&quot;dropping-particle&quot;:&quot;&quot;,&quot;non-dropping-particle&quot;:&quot;&quot;},{&quot;family&quot;:&quot;Morales Chavez&quot;,&quot;given&quot;:&quot;Luis A&quot;,&quot;parse-names&quot;:false,&quot;dropping-particle&quot;:&quot;&quot;,&quot;non-dropping-particle&quot;:&quot;&quot;},{&quot;family&quot;:&quot;Galvez Mariscal&quot;,&quot;given&quot;:&quot;Amanda&quot;,&quot;parse-names&quot;:false,&quot;dropping-particle&quot;:&quot;&quot;,&quot;non-dropping-particle&quot;:&quot;&quot;}],&quot;container-title&quot;:&quot;REVISTA FITOTECNIA MEXICANA&quot;,&quot;ISSN&quot;:&quot;0187-7380&quot;,&quot;issued&quot;:{&quot;date-parts&quot;:[[2013,10]]},&quot;publisher-place&quot;:&quot;APARTADO POSTAL NO 21, CHAPINGO, ESTADO MEXICO 56 230, MEXICO&quot;,&quot;page&quot;:&quot;275-283&quot;,&quot;language&quot;:&quot;Spanish&quot;,&quot;abstract&quot;:&quot;In Mexico, numerous varieties of maize (Zea mays L.) landraces are\nemployed for preparation of a great amount of traditional culinary\ndishes in addition to tortillas. Maize is a fundamental element of the\nnational cuisine. Additionally, native landraces are the livelihood of\nthousands of Mexican rural families. However, under globalization\ntendencies, ``modern'' eating habits are being adopted, substituting\ntraditional dishes for processed foods, which are not necessarily\nmaize-based. This fact, along with other factors such as biocultural\nmemory loss, agricultural activities abandonment, or climate change\nendanger landrace existence. Conserving native maize varieties is an\nurgent task, which requires short-term strategies. This review describes\nthe fundamental role maize landraces play in the Mexican diet, in spite\nof changes in food consumption patterns already registered in Mexico. A\nnumber of traditional maize-based culinary preparations, emphasizing the\nrelationship between special uses, races and the physicochemical\ncharacteristics of the grains, are described. This review promotes\ndemand increments of native maize landraces based on reevaluation of\ntraditional uses, as well as promotion of novel uses and alternative\npractices that have not been properly exploited. All these actions take\npart of the strategies for in situ conservation of Mexican maize\nlandraces.&quot;,&quot;publisher&quot;:&quot;SOC MEXICANA FITOGENETICA&quot;,&quot;issue&quot;:&quot;3A&quot;,&quot;volume&quot;:&quot;36&quot;,&quot;container-title-short&quot;:&quot;&quot;},&quot;isTemporary&quot;:false}]},{&quot;citationID&quot;:&quot;MENDELEY_CITATION_da4d3fdc-0796-47b5-9db8-fa1f339f3c23&quot;,&quot;properties&quot;:{&quot;noteIndex&quot;:0},&quot;isEdited&quot;:false,&quot;manualOverride&quot;:{&quot;isManuallyOverridden&quot;:true,&quot;citeprocText&quot;:&quot;(Lopez-Martinez et al., 2011)&quot;,&quot;manualOverrideText&quot;:&quot;Lopez-Martinez et al., 2011&quot;},&quot;citationTag&quot;:&quot;MENDELEY_CITATION_v3_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&quot;,&quot;citationItems&quot;:[{&quot;id&quot;:&quot;e9075a4c-b204-389e-beec-bea4a70dd6dd&quot;,&quot;itemData&quot;:{&quot;type&quot;:&quot;article-journal&quot;,&quot;id&quot;:&quot;e9075a4c-b204-389e-beec-bea4a70dd6dd&quot;,&quot;title&quot;:&quot;Phase II-Inducing, Polyphenols Content and Antioxidant Capacity of Corn\n(Zea mays L.) from Phenotypes of White, Blue, Red and Purple Colors\nProcessed into Masa and Tortillas&quot;,&quot;author&quot;:[{&quot;family&quot;:&quot;Lopez-Martinez&quot;,&quot;given&quot;:&quot;Leticia X&quot;,&quot;parse-names&quot;:false,&quot;dropping-particle&quot;:&quot;&quot;,&quot;non-dropping-particle&quot;:&quot;&quot;},{&quot;family&quot;:&quot;Parkin&quot;,&quot;given&quot;:&quot;Kirk L&quot;,&quot;parse-names&quot;:false,&quot;dropping-particle&quot;:&quot;&quot;,&quot;non-dropping-particle&quot;:&quot;&quot;},{&quot;family&quot;:&quot;Garcia&quot;,&quot;given&quot;:&quot;Hugo S&quot;,&quot;parse-names&quot;:false,&quot;dropping-particle&quot;:&quot;&quot;,&quot;non-dropping-particle&quot;:&quot;&quot;}],&quot;container-title&quot;:&quot;PLANT FOODS FOR HUMAN NUTRITION&quot;,&quot;DOI&quot;:&quot;10.1007/s11130-011-0210-z&quot;,&quot;ISSN&quot;:&quot;0921-9668&quot;,&quot;issued&quot;:{&quot;date-parts&quot;:[[2011,3]]},&quot;publisher-place&quot;:&quot;VAN GODEWIJCKSTRAAT 30, 3311 GZ DORDRECHT, NETHERLANDS&quot;,&quot;page&quot;:&quot;41-47&quot;,&quot;language&quot;:&quot;English&quot;,&quot;abstract&quot;:&quot;White, blue, red and purple corns (Zea mays L.) were lime-cooked to\nobtain masa for tortillas. The total phenolics and anthocyanins content,\nantioxidant activity expressed as total reducing power (TRP), peroxyl\nradical bleaching (PRAC), total antioxidant activity (TAA) and quinone\nreductase (QR) induction in the murine hepatoma (Hepa 1 c1c7 cell line)\nas a biological marker for phase II detoxification enzymes were\ninvestigated. Among the extracts prepared from raw corn varieties the\nhighest concentration of total phenolics, anthocyanins, antioxidant\nindex and induction of QR-inducing activity were found in the Veracruz\n42 (Ver 42) genotype. The nixtamalization process (masa) reduced total\nphenolics, anthocyanins and antioxidant activities and the ability for\nQR induction when was compared to raw grain. Processing masa into\ntortillas also negatively affected total phenolics, anthocyanin\nconcentration, antioxidant activities, and QR induction in the colored\ncorn varieties. The blue variety and its corresponding masa and\ntortillas did not induce QR. Ver 42 genotype and their products (masa\nand tortilla) showed the greatest antioxidant activity and capacity to\ninduce QR.&quot;,&quot;publisher&quot;:&quot;SPRINGER&quot;,&quot;issue&quot;:&quot;1&quot;,&quot;volume&quot;:&quot;66&quot;,&quot;container-title-short&quot;:&quot;&quot;},&quot;isTemporary&quot;:false}]},{&quot;citationID&quot;:&quot;MENDELEY_CITATION_3987e896-9db6-400c-b4e2-78cc8cf34b1d&quot;,&quot;properties&quot;:{&quot;noteIndex&quot;:0},&quot;isEdited&quot;:false,&quot;manualOverride&quot;:{&quot;isManuallyOverridden&quot;:true,&quot;citeprocText&quot;:&quot;(Mora-Rochin et al., 2010)&quot;,&quot;manualOverrideText&quot;:&quot;Mora-Rochin et al., 2010&quot;},&quot;citationTag&quot;:&quot;MENDELEY_CITATION_v3_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&quot;,&quot;citationItems&quot;:[{&quot;id&quot;:&quot;a692aab2-12c9-3bf2-a46f-f87cbbcf36ac&quot;,&quot;itemData&quot;:{&quot;type&quot;:&quot;article-journal&quot;,&quot;id&quot;:&quot;a692aab2-12c9-3bf2-a46f-f87cbbcf36ac&quot;,&quot;title&quot;:&quot;Phenolic content and antioxidant activity of tortillas produced from\npigmented maize processed by conventional nixtamalization or extrusion\ncooking&quot;,&quot;author&quot;:[{&quot;family&quot;:&quot;Mora-Rochin&quot;,&quot;given&quot;:&quot;Saraid&quot;,&quot;parse-names&quot;:false,&quot;dropping-particle&quot;:&quot;&quot;,&quot;non-dropping-particle&quot;:&quot;&quot;},{&quot;family&quot;:&quot;Gutierrez-Uribe&quot;,&quot;given&quot;:&quot;Janet A&quot;,&quot;parse-names&quot;:false,&quot;dropping-particle&quot;:&quot;&quot;,&quot;non-dropping-particle&quot;:&quot;&quot;},{&quot;family&quot;:&quot;Serna-Saldivar&quot;,&quot;given&quot;:&quot;Sergio O&quot;,&quot;parse-names&quot;:false,&quot;dropping-particle&quot;:&quot;&quot;,&quot;non-dropping-particle&quot;:&quot;&quot;},{&quot;family&quot;:&quot;Sanchez-Pena&quot;,&quot;given&quot;:&quot;Pedro&quot;,&quot;parse-names&quot;:false,&quot;dropping-particle&quot;:&quot;&quot;,&quot;non-dropping-particle&quot;:&quot;&quot;},{&quot;family&quot;:&quot;Reyes-Moreno&quot;,&quot;given&quot;:&quot;Cuauhtemoc&quot;,&quot;parse-names&quot;:false,&quot;dropping-particle&quot;:&quot;&quot;,&quot;non-dropping-particle&quot;:&quot;&quot;},{&quot;family&quot;:&quot;Milan-Carrillo&quot;,&quot;given&quot;:&quot;Jorge&quot;,&quot;parse-names&quot;:false,&quot;dropping-particle&quot;:&quot;&quot;,&quot;non-dropping-particle&quot;:&quot;&quot;}],&quot;container-title&quot;:&quot;JOURNAL OF CEREAL SCIENCE&quot;,&quot;container-title-short&quot;:&quot;J Cereal Sci&quot;,&quot;DOI&quot;:&quot;10.1016/j.jcs.2010.08.010&quot;,&quot;ISSN&quot;:&quot;0733-5210&quot;,&quot;issued&quot;:{&quot;date-parts&quot;:[[2010,11]]},&quot;publisher-place&quot;:&quot;24-28 OVAL RD, LONDON NW1 7DX, ENGLAND&quot;,&quot;page&quot;:&quot;502-508&quot;,&quot;language&quot;:&quot;English&quot;,&quot;abstract&quot;:&quot;The effects of traditional nixtamalization and extrusion cooking on\ntotal phenolics, ferulic acid, anthocyanins and Oxygen Radical\nAbsorbance Capacity (ORAC) of Mexican pigmented (blue and red) and\ncommercial (white and yellow) maize processed into tortillas were\ninvestigated. Tortillas prepared from extruded flours retained between\n76.2-93.9% and 58-96.7% of total phenolics and total ferulic acid\n(TFA) respectively, compared to 50.5-75.7% and 19.6-55.8% assayed in\ntraditional tortillas. Approximately 97-99% of TFA in raw kernels and\ntheir tortillas was in its bound form. The retention of TFA in\ntraditional tortillas was significantly lower compared to tortillas from\nextruded flours. Traditional tortillas contained more free ferulic acid\ncompared to tortillas produced from extruded flours indicating that the\nfirst process liberated bound ferulic acid with cell walls more\nefficiently. Blue maize lost more than 55% of the anthocyanins when\nprocessed into extruded or traditional tortillas. Approximately 68-92%\nof the ORAC associated with raw kernels or their tortillas was due to\nbound compounds. Traditional and extruded tortillas lost 16.4-52.4% and\n6.8-24.8%, respectively, of the total ORAC associated with raw grains.\nResults clearly indicate that the proposed lime-cooking extrusion\nstrategy was instrumental in retaining higher levels of phytochemicals,\nparticularly ferulic acid, and antioxidants in all tortillas. (C) 2010\nElsevier Ltd. All rights reserved.&quot;,&quot;publisher&quot;:&quot;ACADEMIC PRESS LTD- ELSEVIER SCIENCE LTD&quot;,&quot;issue&quot;:&quot;3&quot;,&quot;volume&quot;:&quot;52&quot;},&quot;isTemporary&quot;:false}]},{&quot;citationID&quot;:&quot;MENDELEY_CITATION_ca85f66f-dee1-4f04-865c-93141a4a48ce&quot;,&quot;properties&quot;:{&quot;noteIndex&quot;:0},&quot;isEdited&quot;:false,&quot;manualOverride&quot;:{&quot;isManuallyOverridden&quot;:true,&quot;citeprocText&quot;:&quot;(Gwirtz &amp;#38; Nieves Garcia-Casal, 2014)&quot;,&quot;manualOverrideText&quot;:&quot;Gwirtz &amp; Nieves Garcia-Casal, 2014&quot;},&quot;citationTag&quot;:&quot;MENDELEY_CITATION_v3_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&quot;,&quot;citationItems&quot;:[{&quot;id&quot;:&quot;6a511cba-8d19-3dbc-b2b1-5b5f77f6489c&quot;,&quot;itemData&quot;:{&quot;type&quot;:&quot;paper-conference&quot;,&quot;id&quot;:&quot;6a511cba-8d19-3dbc-b2b1-5b5f77f6489c&quot;,&quot;title&quot;:&quot;Processing maize flour and corn meal food products&quot;,&quot;author&quot;:[{&quot;family&quot;:&quot;Gwirtz&quot;,&quot;given&quot;:&quot;Jeffrey A&quot;,&quot;parse-names&quot;:false,&quot;dropping-particle&quot;:&quot;&quot;,&quot;non-dropping-particle&quot;:&quot;&quot;},{&quot;family&quot;:&quot;Nieves Garcia-Casal&quot;,&quot;given&quot;:&quot;Maria&quot;,&quot;parse-names&quot;:false,&quot;dropping-particle&quot;:&quot;&quot;,&quot;non-dropping-particle&quot;:&quot;&quot;}],&quot;collection-title&quot;:&quot;Annals of the New York Academy of Sciences&quot;,&quot;container-title&quot;:&quot;TECHNICAL CONSIDERATIONS FOR MAIZE FLOUR AND CORN MEAL FORTIFICATION IN\nPUBLIC HEALTH&quot;,&quot;editor&quot;:[{&quot;family&quot;:&quot;PenaRosas&quot;,&quot;given&quot;:&quot;J P&quot;,&quot;parse-names&quot;:false,&quot;dropping-particle&quot;:&quot;&quot;,&quot;non-dropping-particle&quot;:&quot;&quot;},{&quot;family&quot;:&quot;GarciaCasal&quot;,&quot;given&quot;:&quot;M N&quot;,&quot;parse-names&quot;:false,&quot;dropping-particle&quot;:&quot;&quot;,&quot;non-dropping-particle&quot;:&quot;&quot;},{&quot;family&quot;:&quot;Pachon&quot;,&quot;given&quot;:&quot;H&quot;,&quot;parse-names&quot;:false,&quot;dropping-particle&quot;:&quot;&quot;,&quot;non-dropping-particle&quot;:&quot;&quot;}],&quot;DOI&quot;:&quot;10.1111/nyas.12299&quot;,&quot;ISSN&quot;:&quot;0077-8923&quot;,&quot;issued&quot;:{&quot;date-parts&quot;:[[2014]]},&quot;publisher-place&quot;:&quot;OSNEY MEAD, OXFORD OX2 0EL, ENGLAND&quot;,&quot;page&quot;:&quot;66-75&quot;,&quot;language&quot;:&quot;English&quot;,&quot;abstract&quot;:&quot;Corn is the cereal with the highest production worldwide and is used for\nhuman consumption, livestock feed, and fuel. Various food technologies\nare currently used for processing industrially produced maize flours and\ncorn meals in different parts of the world to obtain precooked refined\nmaize flour, dehydrated nixtamalized flour, fermented maize flours, and\nother maize products. These products have different intrinsic vitamin\nand mineral contents, and their processing follows different pathways\nfrom raw grain to the consumer final product, which entail changes in\nnutrient composition. Dry maize mechanical processing creates whole or\nfractionated products, separated by anatomical features such as bran,\ngerm, and endosperm. Wet maize processing separates by chemical compound\nclassification such as starch and protein. Various industrial processes,\nincluding whole grain, dry milling fractionation, and nixtamalization,\nare described. Vitamin and mineral losses during processing are\nidentified and the nutritional impacts outlined. Also discussed are the\nvitamin and mineral contents of corn.&quot;,&quot;publisher&quot;:&quot;BLACKWELL SCIENCE PUBL&quot;,&quot;volume&quot;:&quot;1312&quot;,&quot;container-title-short&quot;:&quot;&quot;},&quot;isTemporary&quot;:false}]},{&quot;citationID&quot;:&quot;MENDELEY_CITATION_81cb8127-32db-4f96-aa5f-60c27561225a&quot;,&quot;properties&quot;:{&quot;noteIndex&quot;:0},&quot;isEdited&quot;:false,&quot;manualOverride&quot;:{&quot;isManuallyOverridden&quot;:true,&quot;citeprocText&quot;:&quot;(Nuss &amp;#38; Tanumihardjo, 2010a)&quot;,&quot;manualOverrideText&quot;:&quot;Nuss &amp; Tanumihardjo, 2010&quot;},&quot;citationTag&quot;:&quot;MENDELEY_CITATION_v3_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&quot;,&quot;citationItems&quot;:[{&quot;id&quot;:&quot;d03dd663-1f00-399c-b8fd-aa7111f35405&quot;,&quot;itemData&quot;:{&quot;type&quot;:&quot;article-journal&quot;,&quot;id&quot;:&quot;d03dd663-1f00-399c-b8fd-aa7111f35405&quot;,&quot;title&quot;:&quot;Maize: A paramount staple crop in the context of global nutrition&quot;,&quot;author&quot;:[{&quot;family&quot;:&quot;Nuss&quot;,&quot;given&quot;:&quot;E T&quot;,&quot;parse-names&quot;:false,&quot;dropping-particle&quot;:&quot;&quot;,&quot;non-dropping-particle&quot;:&quot;&quot;},{&quot;family&quot;:&quot;Tanumihardjo&quot;,&quot;given&quot;:&quot;S A&quot;,&quot;parse-names&quot;:false,&quot;dropping-particle&quot;:&quot;&quot;,&quot;non-dropping-particle&quot;:&quot;&quot;}],&quot;container-title&quot;:&quot;Comprehensive Reviews in Food Science and Food Safety&quot;,&quot;container-title-short&quot;:&quot;Compr Rev Food Sci Food Saf&quot;,&quot;DOI&quot;:&quot;10.1111/j.1541-4337.2010.00117.x&quot;,&quot;ISSN&quot;:&quot;15414337 (ISSN)&quot;,&quot;URL&quot;:&quot;https://www.scopus.com/inward/record.uri?eid=2-s2.0-77955827085&amp;doi=10.1111%2fj.1541-4337.2010.00117.x&amp;partnerID=40&amp;md5=39f419e0c73cb7cb27a099cab288a296&quot;,&quot;issued&quot;:{&quot;date-parts&quot;:[[2010]]},&quot;page&quot;:&quot;417-436&quot;,&quot;language&quot;:&quot;English&quot;,&quot;abstract&quot;:&quot;The maize plant (Zea mays), characterized by an erect green stalk, is one of the 3 great grain crops of the world. Its kernels, like other seeds, are storage organs that contain essential components for plant growth and reproduction. Many of these kernel constituents, including starch, protein, and some micronutrients, are also required for human health. For this reason, and others, maize has become highly integrated into global agriculture, human diet, and cultural traditions. The nutritional quality and integrity of maize kernels are influenced by many factors including genetic background, environment, and kernel processing. Cooking procedures, including nixtamalization and fermentation, can increase accessibility of micronutrients such as niacin. However, man cannot live on maize alone. For one-third of the world's population, namely in sub-Saharan Africa, Southeast Asia, and Latin America, humans subsist on maize as a staple food but malnutrition pervades. Strategies to further improve kernel macronutrient and micronutrient quality and quantities are under intense investigation. The 2 most common routes to enhance grain nutritional value are exogenous and endogenous fortification. Although exogenous fortification, such as addition of multivitamin premixes to maize flour, has been successful, endogenous fortification, also known as \&quot; biofortification,\&quot; may provide a more sustainable and practical solution for chronically undernourished communities. Recent accomplishments, such as low-phytate, high-lysine, and multivitamin maize varieties, have been created using novel genetic and agronomic approaches. Investigational studies related to biofortified maize are currently underway to determine nutrient absorption and efficacy related to human health improvement. © 2010 Institute of Food Technologists®.&quot;,&quot;issue&quot;:&quot;4&quot;,&quot;volume&quot;:&quot;9&quot;},&quot;isTemporary&quot;:false}]},{&quot;citationID&quot;:&quot;MENDELEY_CITATION_c1c9bc6f-f674-4776-91a4-05c1fb3966b0&quot;,&quot;properties&quot;:{&quot;noteIndex&quot;:0},&quot;isEdited&quot;:false,&quot;manualOverride&quot;:{&quot;isManuallyOverridden&quot;:true,&quot;citeprocText&quot;:&quot;(Suri &amp;#38; Tanumihardjo, 2016)&quot;,&quot;manualOverrideText&quot;:&quot;Suri &amp; Tanumihardjo, 2016&quot;},&quot;citationTag&quot;:&quot;MENDELEY_CITATION_v3_eyJjaXRhdGlvbklEIjoiTUVOREVMRVlfQ0lUQVRJT05fYzFjOWJjNmYtZjY3NC00Nzc2LTkxYTQtMDVjMWZiMzk2NmIw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quot;,&quot;citationItems&quot;:[{&quot;id&quot;:&quot;460d2439-7a31-3ddf-9436-bdec4fc17280&quot;,&quot;itemData&quot;:{&quot;type&quot;:&quot;article-journal&quot;,&quot;id&quot;:&quot;460d2439-7a31-3ddf-9436-bdec4fc17280&quot;,&quot;title&quot;:&quot;Effects of Different Processing Methods on the Micronutrient and\nPhytochemical Contents of Maize: From A to Z&quot;,&quot;author&quot;:[{&quot;family&quot;:&quot;Suri&quot;,&quot;given&quot;:&quot;Devika J&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1541-4337.12216&quot;,&quot;ISSN&quot;:&quot;1541-4337&quot;,&quot;issued&quot;:{&quot;date-parts&quot;:[[2016,9]]},&quot;publisher-place&quot;:&quot;111 RIVER ST, HOBOKEN 07030-5774, NJ USA&quot;,&quot;page&quot;:&quot;912-926&quot;,&quot;language&quot;:&quot;English&quot;,&quot;abstract&quot;:&quot;Maize is a staple human food eaten by more than a billion people around\nthe world in a variety of whole and processed products. Different\nprocessing methods result in changes to the nutritional profile of maize\nproducts, which can greatly affect the micronutrient intake of\npopulations dependent on this crop for a large proportion of their\ncaloric needs. This review summarizes the effects of different\nprocessing methods on the resulting micronutrient and phytochemical\ncontents of maize. The majority of B vitamins are lost during storage\nand milling; further loss occurs with soaking and cooking, but\nfermentation and nixtamalization (soaking in alkaline solution) can\nincrease bioavailability of riboflavin and niacin. Carotenoids, found\nmainly in the kernel endosperm, increase in concentration after\ndegermination, while other vitamins and minerals, found mainly in the\ngerm, are reduced. Mineral bioavailability can be improved by processing\nmethods that reduce phytic acid, such as soaking, fermenting, cooking,\nand nixtamalization. Losses of micronutrients during processing can be\nmitigated by changes in methods of processing, in addition to\nencouraging consumption of whole-grain maize products over degermed,\nrefined products. In some cases, such as niacin, processing is actually\nnecessary for nutrient bioavailability. Due to the high variability in\nthe baseline nutrient contents among maize varieties, combined with\nadditional variability in processing effects, the most accurate data on\nnutrient content will be obtained through analysis of specific maize\nproducts and consideration of in vivo bioavailability.&quot;,&quot;publisher&quot;:&quot;WILEY&quot;,&quot;issue&quot;:&quot;5&quot;,&quot;volume&quot;:&quot;15&quot;},&quot;isTemporary&quot;:false}]},{&quot;citationID&quot;:&quot;MENDELEY_CITATION_0d35b945-629d-4bc6-8f8c-a3c195af59ba&quot;,&quot;properties&quot;:{&quot;noteIndex&quot;:0},&quot;isEdited&quot;:false,&quot;manualOverride&quot;:{&quot;isManuallyOverridden&quot;:true,&quot;citeprocText&quot;:&quot;(Grenier et al., 2012)&quot;,&quot;manualOverrideText&quot;:&quot;Grenier et al., 2012&quot;},&quot;citationTag&quot;:&quot;MENDELEY_CITATION_v3_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&quot;,&quot;citationItems&quot;:[{&quot;id&quot;:&quot;0efabba5-db1e-3f57-a241-029b74bf8ac1&quot;,&quot;itemData&quot;:{&quot;type&quot;:&quot;article-journal&quot;,&quot;id&quot;:&quot;0efabba5-db1e-3f57-a241-029b74bf8ac1&quot;,&quot;title&quot;:&quot;The low intestinal and hepatic toxicity of hydrolyzed fumonisin B 1 correlates with its inability to alter the metabolism of sphingolipids&quot;,&quot;author&quot;:[{&quot;family&quot;:&quot;Grenier&quot;,&quot;given&quot;:&quot;B&quot;,&quot;parse-names&quot;:false,&quot;dropping-particle&quot;:&quot;&quot;,&quot;non-dropping-particle&quot;:&quot;&quot;},{&quot;family&quot;:&quot;Bracarense&quot;,&quot;given&quot;:&quot;A.-P.F.L.&quot;,&quot;parse-names&quot;:false,&quot;dropping-particle&quot;:&quot;&quot;,&quot;non-dropping-particle&quot;:&quot;&quot;},{&quot;family&quot;:&quot;Schwartz&quot;,&quot;given&quot;:&quot;H E&quot;,&quot;parse-names&quot;:false,&quot;dropping-particle&quot;:&quot;&quot;,&quot;non-dropping-particle&quot;:&quot;&quot;},{&quot;family&quot;:&quot;Trumel&quot;,&quot;given&quot;:&quot;C&quot;,&quot;parse-names&quot;:false,&quot;dropping-particle&quot;:&quot;&quot;,&quot;non-dropping-particle&quot;:&quot;&quot;},{&quot;family&quot;:&quot;Cossalter&quot;,&quot;given&quot;:&quot;A.-M.&quot;,&quot;parse-names&quot;:false,&quot;dropping-particle&quot;:&quot;&quot;,&quot;non-dropping-particle&quot;:&quot;&quot;},{&quot;family&quot;:&quot;Schatzmayr&quot;,&quot;given&quot;:&quot;G&quot;,&quot;parse-names&quot;:false,&quot;dropping-particle&quot;:&quot;&quot;,&quot;non-dropping-particle&quot;:&quot;&quot;},{&quot;family&quot;:&quot;Kolf-Clauw&quot;,&quot;given&quot;:&quot;M&quot;,&quot;parse-names&quot;:false,&quot;dropping-particle&quot;:&quot;&quot;,&quot;non-dropping-particle&quot;:&quot;&quot;},{&quot;family&quot;:&quot;Moll&quot;,&quot;given&quot;:&quot;W.-D.&quot;,&quot;parse-names&quot;:false,&quot;dropping-particle&quot;:&quot;&quot;,&quot;non-dropping-particle&quot;:&quot;&quot;},{&quot;family&quot;:&quot;Oswald&quot;,&quot;given&quot;:&quot;I P&quot;,&quot;parse-names&quot;:false,&quot;dropping-particle&quot;:&quot;&quot;,&quot;non-dropping-particle&quot;:&quot;&quot;}],&quot;container-title&quot;:&quot;Biochemical Pharmacology&quot;,&quot;container-title-short&quot;:&quot;Biochem Pharmacol&quot;,&quot;DOI&quot;:&quot;10.1016/j.bcp.2012.02.007&quot;,&quot;ISSN&quot;:&quot;00062952 (ISSN)&quot;,&quot;URL&quot;:&quot;https://www.scopus.com/inward/record.uri?eid=2-s2.0-84859100526&amp;doi=10.1016%2fj.bcp.2012.02.007&amp;partnerID=40&amp;md5=bc5f154a8d23e2c8d0847efc88137aa7&quot;,&quot;issued&quot;:{&quot;date-parts&quot;:[[2012]]},&quot;page&quot;:&quot;1465-1473&quot;,&quot;language&quot;:&quot;English&quot;,&quot;abstract&quot;:&quot;Fumonisins are mycotoxins frequently found as natural contaminants in maize, where they are produced by the plant pathogen Fusarium verticillioides. They are toxic to animals and exert their effects through mechanisms involving disruption of sphingolipid metabolism. Fumonisin B 1 (FB 1) is the predominant fumonisin in this family. FB 1 is converted to its hydrolyzed analogs HFB 1, by alkaline cooking (nixtamalization) or through enzymatic degradation. The toxicity of HFB 1 is poorly documented especially at the intestinal level. The objectives of this study were to compare the toxicity of HFB 1 and FB 1 and to assess the ability of these toxins to disrupt sphingolipids biosynthesis. HFB 1 was obtained by a deesterification of FB 1 with a carboxylesterase. Piglets, animals highly sensitive to FB 1, were exposed by gavage for 2 weeks to 2.8 μmol FB 1 or HFB 1/kg body weight/day. FB 1 induced hepatotoxicity as indicated by the lesion score, the level of several biochemical analytes and the expression of inflammatory cytokines. Similarly, FB 1 impaired the morphology of the different segments of the small intestine, reduced villi height and modified intestinal cytokine expression. By contrast, HFB 1 did not trigger hepatotoxicity, did not impair intestinal morphology and slightly modified the intestinal immune response. This low toxicity of HFB 1 correlates with a weak alteration of the sphinganine/sphingosine ratio in the liver and in the plasma. Taken together, these data demonstrate that HFB 1 does not cause intestinal or hepatic toxicity in the sensitive pig model and only slightly disrupts sphingolipids metabolism. This finding suggests that conversion to HFB 1 could be a good strategy to reduce FB 1 exposure. © 2012 Elsevier Inc. All rights reserved.&quot;,&quot;issue&quot;:&quot;10&quot;,&quot;volume&quot;:&quot;83&quot;},&quot;isTemporary&quot;:false}]},{&quot;citationID&quot;:&quot;MENDELEY_CITATION_9079069c-7599-41ac-bb82-7945c2aa9dfa&quot;,&quot;properties&quot;:{&quot;noteIndex&quot;:0},&quot;isEdited&quot;:false,&quot;manualOverride&quot;:{&quot;isManuallyOverridden&quot;:true,&quot;citeprocText&quot;:&quot;(Wang et al., 2015)&quot;,&quot;manualOverrideText&quot;:&quot;Wang et al., 2016&quot;},&quot;citationTag&quot;:&quot;MENDELEY_CITATION_v3_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&quot;,&quot;citationItems&quot;:[{&quot;id&quot;:&quot;c57bad5a-5861-35cb-be07-2bf250f377c9&quot;,&quot;itemData&quot;:{&quot;type&quot;:&quot;article-journal&quot;,&quot;id&quot;:&quot;c57bad5a-5861-35cb-be07-2bf250f377c9&quot;,&quot;title&quot;:&quot;Fumonisins: Oxidative stress-mediated toxicity and metabolism in vivo and in vitro&quot;,&quot;author&quot;:[{&quot;family&quot;:&quot;Wang&quot;,&quot;given&quot;:&quot;X&quot;,&quot;parse-names&quot;:false,&quot;dropping-particle&quot;:&quot;&quot;,&quot;non-dropping-particle&quot;:&quot;&quot;},{&quot;family&quot;:&quot;Wu&quot;,&quot;given&quot;:&quot;Q&quot;,&quot;parse-names&quot;:false,&quot;dropping-particle&quot;:&quot;&quot;,&quot;non-dropping-particle&quot;:&quot;&quot;},{&quot;family&quot;:&quot;Wan&quot;,&quot;given&quot;:&quot;D&quot;,&quot;parse-names&quot;:false,&quot;dropping-particle&quot;:&quot;&quot;,&quot;non-dropping-particle&quot;:&quot;&quot;},{&quot;family&quot;:&quot;Liu&quot;,&quot;given&quot;:&quot;Q&quot;,&quot;parse-names&quot;:false,&quot;dropping-particle&quot;:&quot;&quot;,&quot;non-dropping-particle&quot;:&quot;&quot;},{&quot;family&quot;:&quot;Chen&quot;,&quot;given&quot;:&quot;D&quot;,&quot;parse-names&quot;:false,&quot;dropping-particle&quot;:&quot;&quot;,&quot;non-dropping-particle&quot;:&quot;&quot;},{&quot;family&quot;:&quot;Liu&quot;,&quot;given&quot;:&quot;Z&quot;,&quot;parse-names&quot;:false,&quot;dropping-particle&quot;:&quot;&quot;,&quot;non-dropping-particle&quot;:&quot;&quot;},{&quot;family&quot;:&quot;Martinez-Larrañaga&quot;,&quot;given&quot;:&quot;M R&quot;,&quot;parse-names&quot;:false,&quot;dropping-particle&quot;:&quot;&quot;,&quot;non-dropping-particle&quot;:&quot;&quot;},{&quot;family&quot;:&quot;Martínez&quot;,&quot;given&quot;:&quot;M A&quot;,&quot;parse-names&quot;:false,&quot;dropping-particle&quot;:&quot;&quot;,&quot;non-dropping-particle&quot;:&quot;&quot;},{&quot;family&quot;:&quot;Anadón&quot;,&quot;given&quot;:&quot;A&quot;,&quot;parse-names&quot;:false,&quot;dropping-particle&quot;:&quot;&quot;,&quot;non-dropping-particle&quot;:&quot;&quot;},{&quot;family&quot;:&quot;Yuan&quot;,&quot;given&quot;:&quot;Z&quot;,&quot;parse-names&quot;:false,&quot;dropping-particle&quot;:&quot;&quot;,&quot;non-dropping-particle&quot;:&quot;&quot;}],&quot;container-title&quot;:&quot;Archives of Toxicology&quot;,&quot;container-title-short&quot;:&quot;Arch Toxicol&quot;,&quot;DOI&quot;:&quot;10.1007/s00204-015-1604-8&quot;,&quot;ISSN&quot;:&quot;03405761 (ISSN)&quot;,&quot;URL&quot;:&quot;https://www.scopus.com/inward/record.uri?eid=2-s2.0-84955203011&amp;doi=10.1007%2fs00204-015-1604-8&amp;partnerID=40&amp;md5=158ab23bbb3fb034f8a1177fe7d1331b&quot;,&quot;issued&quot;:{&quot;date-parts&quot;:[[2015]]},&quot;page&quot;:&quot;81-101&quot;,&quot;language&quot;:&quot;English&quot;,&quot;abstract&quot;:&quot;Fumonisins (FBs) are widespread Fusarium toxins commonly found as corn contaminants. FBs could cause a variety of diseases in animals and humans, such as hepatotoxic, nephrotoxic, hepatocarcinogenic and cytotoxic effects in mammals. To date, almost no review has addressed the toxicity of FBs in relation to oxidative stress and their metabolism. The focus of this article is primarily intended to summarize the progress in research associated with oxidative stress as a plausible mechanism for FB-induced toxicity as well as the metabolism. The present review showed that studies have been carried out over the last three decades to elucidate the production of reactive oxygen species (ROS) and oxidative stress as a result of FBs treatment and have correlated them with various types of FBs toxicity, indicating that oxidative stress plays critical roles in the toxicity of FBs. The major metabolic pathways of FBs are hydrolysis, acylation and transamination. Ceramide synthase, carboxylesterase FumD and aminotransferase FumI could degrade FB1 and FB2. The cecal microbiota of pigs and alkaline processing such as nixtamalization can also transform FB1 into metabolites. Most of the metabolites of FB1 were less toxic than FB1, except its partial (pHFB1) metabolites. Further understanding of the role of oxidative stress in FB-induced toxicity will throw new light on the use of antioxidants, scavengers of ROS, as well as on the blind spots of metabolism and the metabolizing enzymes of FBs. The present review might contribute to reveal the toxicity of FBs and help to protect against their oxidative damage. © Springer-Verlag Berlin Heidelberg 2015.&quot;,&quot;publisher&quot;:&quot;Springer Verlag&quot;,&quot;issue&quot;:&quot;1&quot;,&quot;volume&quot;:&quot;90&quot;},&quot;isTemporary&quot;:false}]},{&quot;citationID&quot;:&quot;MENDELEY_CITATION_d91d4a4b-96be-41a5-ac87-9a02c85fb562&quot;,&quot;properties&quot;:{&quot;noteIndex&quot;:0},&quot;isEdited&quot;:false,&quot;manualOverride&quot;:{&quot;isManuallyOverridden&quot;:true,&quot;citeprocText&quot;:&quot;(Milani &amp;#38; Maleki, 2014)&quot;,&quot;manualOverrideText&quot;:&quot;Milani &amp; Maleki, 2014&quot;},&quot;citationTag&quot;:&quot;MENDELEY_CITATION_v3_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&quot;,&quot;citationItems&quot;:[{&quot;id&quot;:&quot;750d27c8-80af-3713-8188-0cf90462d2b9&quot;,&quot;itemData&quot;:{&quot;type&quot;:&quot;article-journal&quot;,&quot;id&quot;:&quot;750d27c8-80af-3713-8188-0cf90462d2b9&quot;,&quot;title&quot;:&quot;Effects of processing on mycotoxin stability in cereals&quot;,&quot;author&quot;:[{&quot;family&quot;:&quot;Milani&quot;,&quot;given&quot;:&quot;Jafar&quot;,&quot;parse-names&quot;:false,&quot;dropping-particle&quot;:&quot;&quot;,&quot;non-dropping-particle&quot;:&quot;&quot;},{&quot;family&quot;:&quot;Maleki&quot;,&quot;given&quot;:&quot;Gisoo&quot;,&quot;parse-names&quot;:false,&quot;dropping-particle&quot;:&quot;&quot;,&quot;non-dropping-particle&quot;:&quot;&quot;}],&quot;container-title&quot;:&quot;JOURNAL OF THE SCIENCE OF FOOD AND AGRICULTURE&quot;,&quot;container-title-short&quot;:&quot;J Sci Food Agric&quot;,&quot;DOI&quot;:&quot;10.1002/jsfa.6600&quot;,&quot;ISSN&quot;:&quot;0022-5142&quot;,&quot;issued&quot;:{&quot;date-parts&quot;:[[2014,9]]},&quot;publisher-place&quot;:&quot;111 RIVER ST, HOBOKEN 07030-5774, NJ USA&quot;,&quot;page&quot;:&quot;2372-2375&quot;,&quot;language&quot;:&quot;English&quot;,&quot;abstract&quot;:&quot;The mycotoxins that generally occur in cereals and other products are\nnot completely destroyed during food-processing operations and can\ncontaminate finished processed foods. The mycotoxins most usually\nassociated with cereal grains are aflatoxins, ochratoxins,\ndeoxynivalenol, zearalenone and fumonisins. The various food processes\nthat may have effects on mycotoxins include cleaning, milling, brewing,\ncooking, baking, frying, roasting, flaking, alkaline cooking,\nnixtamalization, and extrusion. Most of the food processes have variable\neffects on mycotoxins, with those that utilize high temperatures having\nthe greatest effects. In general, the processes reduce mycotoxin\nconcentrations significantly, but do not eliminate them completely. This\nreview focuses on the effects of various thermal treatments on\nmycotoxins. (C) 2014 Society of Chemical Industry&quot;,&quot;publisher&quot;:&quot;WILEY-BLACKWELL&quot;,&quot;issue&quot;:&quot;12&quot;,&quot;volume&quot;:&quot;94&quot;},&quot;isTemporary&quot;:false}]},{&quot;citationID&quot;:&quot;MENDELEY_CITATION_ee517ef1-b723-4326-8598-f896f30c1a5a&quot;,&quot;properties&quot;:{&quot;noteIndex&quot;:0},&quot;isEdited&quot;:false,&quot;manualOverride&quot;:{&quot;isManuallyOverridden&quot;:true,&quot;citeprocText&quot;:&quot;(Neme &amp;#38; Mohammed, 2017b)&quot;,&quot;manualOverrideText&quot;:&quot;Neme &amp; Mohammed 2017&quot;},&quot;citationTag&quot;:&quot;MENDELEY_CITATION_v3_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&quot;,&quot;citationItems&quot;:[{&quot;id&quot;:&quot;925c42cd-23d4-31bf-9074-b4bd3fecfe34&quot;,&quot;itemData&quot;:{&quot;type&quot;:&quot;article-journal&quot;,&quot;id&quot;:&quot;925c42cd-23d4-31bf-9074-b4bd3fecfe34&quot;,&quot;title&quot;:&quot;Mycotoxin occurrence in grains and the role of postharvest management as\na mitigation strategies. A review&quot;,&quot;author&quot;:[{&quot;family&quot;:&quot;Neme&quot;,&quot;given&quot;:&quot;Kumera&quot;,&quot;parse-names&quot;:false,&quot;dropping-particle&quot;:&quot;&quot;,&quot;non-dropping-particle&quot;:&quot;&quot;},{&quot;family&quot;:&quot;Mohammed&quot;,&quot;given&quot;:&quot;Ali&quot;,&quot;parse-names&quot;:false,&quot;dropping-particle&quot;:&quot;&quot;,&quot;non-dropping-particle&quot;:&quot;&quot;}],&quot;container-title&quot;:&quot;FOOD CONTROL&quot;,&quot;container-title-short&quot;:&quot;Food Control&quot;,&quot;DOI&quot;:&quot;10.1016/j.foodcont.2017.03.012&quot;,&quot;ISSN&quot;:&quot;0956-7135&quot;,&quot;issued&quot;:{&quot;date-parts&quot;:[[2017,8]]},&quot;publisher-place&quot;:&quot;THE BOULEVARD, LANGFORD LANE, KIDLINGTON, OXFORD OX5 1GB, OXON, ENGLAND&quot;,&quot;page&quot;:&quot;412-425&quot;,&quot;language&quot;:&quot;English&quot;,&quot;abstract&quot;:&quot;Mycotoxins are poisonous compounds produced by certain species of fungi\nfound in contaminated grain. There are five major groups of mycotoxins\nwhich can occur in grains: Aflatoxin, fumonisin, deoxynivalenol (DON),\nochratoxin (OT), and zearalenone (ZEN). Their occurrence may start in\nthe field, harvesting, handling, storage, and processing. DON, ZEN, and\nfumonisins may start to cause the grains at the field/or pre-harvest\nwhile aflatoxin and OT are mostly occurring during storage due to\nimproper postharvest handling. Most of the grains susceptible to\nmycotoxins such as maize, peanut/groundnut, sorghum, millet, wheat, and\nrice were reviewed. The main postharvest factors for the cause of grain\nmycotoxin contamination are mechanical injury, insect infestation, time\nof harvesting, drying method, types of storage structure and conditions,\nhandling and processing. Temperature, moisture and humidity are the main\nfactors for the growth and development of mycotoxins. Developing\ncountries especially African are more vulnerable for the causes due to\nlack of well-established infrastructures, regulations, and standards.\nPostharvest mitigation strategies are an important and cost-effective\nmethod to control the cause. The core grain postharvest interventions\nused as mitigating strategies of mycotoxin includes rapid and proper\ndrying, postharvest insect control, proper transportation and packaging,\ngood storage conditions, use of natural and chemical agents and\nirradiation. Grain processing such as sorting, cleaning, milling,\nfermentation, baking, roasting, flaking, nixtamalization and extrusion\ncooking are also reported to reduce mycotoxin concentration. In general,\nsystem approach to good manufacturing practice and HACCP based\nimplementation are important to mitigate mycotoxins in grains. (C) 2017\nElsevier Ltd. All rights reserved.&quot;,&quot;publisher&quot;:&quot;ELSEVIER SCI LTD&quot;,&quot;volume&quot;:&quot;78&quot;},&quot;isTemporary&quot;:false}]},{&quot;citationID&quot;:&quot;MENDELEY_CITATION_f15fbf28-5fbc-447c-9a2c-7917fa67a921&quot;,&quot;properties&quot;:{&quot;noteIndex&quot;:0},&quot;isEdited&quot;:false,&quot;manualOverride&quot;:{&quot;isManuallyOverridden&quot;:true,&quot;citeprocText&quot;:&quot;(Torres et al., 2015)&quot;,&quot;manualOverrideText&quot;:&quot;Torres et al., 2015&quot;},&quot;citationTag&quot;:&quot;MENDELEY_CITATION_v3_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&quot;,&quot;citationItems&quot;:[{&quot;id&quot;:&quot;8b21ad39-110e-39be-ba7b-a5d78d07478a&quot;,&quot;itemData&quot;:{&quot;type&quot;:&quot;article-journal&quot;,&quot;id&quot;:&quot;8b21ad39-110e-39be-ba7b-a5d78d07478a&quot;,&quot;title&quot;:&quot;Human health implications from co-exposure to aflatoxins and fumonisins in maize-based foods in Latin America: Guatemala as a case study&quot;,&quot;author&quot;:[{&quot;family&quot;:&quot;Torres&quot;,&quot;given&quot;:&quot;O&quot;,&quot;parse-names&quot;:false,&quot;dropping-particle&quot;:&quot;&quot;,&quot;non-dropping-particle&quot;:&quot;&quot;},{&quot;family&quot;:&quot;Matute&quot;,&quot;given&quot;:&quot;J&quot;,&quot;parse-names&quot;:false,&quot;dropping-particle&quot;:&quot;&quot;,&quot;non-dropping-particle&quot;:&quot;&quot;},{&quot;family&quot;:&quot;Gelineau-Van Waes&quot;,&quot;given&quot;:&quot;J&quot;,&quot;parse-names&quot;:false,&quot;dropping-particle&quot;:&quot;&quot;,&quot;non-dropping-particle&quot;:&quot;&quot;},{&quot;family&quot;:&quot;Maddox&quot;,&quot;given&quot;:&quot;J R&quot;,&quot;parse-names&quot;:false,&quot;dropping-particle&quot;:&quot;&quot;,&quot;non-dropping-particle&quot;:&quot;&quot;},{&quot;family&quot;:&quot;Gregory&quot;,&quot;given&quot;:&quot;S G&quot;,&quot;parse-names&quot;:false,&quot;dropping-particle&quot;:&quot;&quot;,&quot;non-dropping-particle&quot;:&quot;&quot;},{&quot;family&quot;:&quot;Ashley-Koch&quot;,&quot;given&quot;:&quot;A E&quot;,&quot;parse-names&quot;:false,&quot;dropping-particle&quot;:&quot;&quot;,&quot;non-dropping-particle&quot;:&quot;&quot;},{&quot;family&quot;:&quot;Showker&quot;,&quot;given&quot;:&quot;J L&quot;,&quot;parse-names&quot;:false,&quot;dropping-particle&quot;:&quot;&quot;,&quot;non-dropping-particle&quot;:&quot;&quot;},{&quot;family&quot;:&quot;Voss&quot;,&quot;given&quot;:&quot;K A&quot;,&quot;parse-names&quot;:false,&quot;dropping-particle&quot;:&quot;&quot;,&quot;non-dropping-particle&quot;:&quot;&quot;},{&quot;family&quot;:&quot;Riley&quot;,&quot;given&quot;:&quot;R T&quot;,&quot;parse-names&quot;:false,&quot;dropping-particle&quot;:&quot;&quot;,&quot;non-dropping-particle&quot;:&quot;&quot;}],&quot;container-title&quot;:&quot;World Mycotoxin Journal&quot;,&quot;container-title-short&quot;:&quot;World Mycotoxin J&quot;,&quot;DOI&quot;:&quot;10.3920/WMJ2014.1736&quot;,&quot;ISSN&quot;:&quot;18750710 (ISSN)&quot;,&quot;URL&quot;:&quot;https://www.scopus.com/inward/record.uri?eid=2-s2.0-84928343699&amp;doi=10.3920%2fWMJ2014.1736&amp;partnerID=40&amp;md5=74a78cd97813f90802b318279f193c44&quot;,&quot;issued&quot;:{&quot;date-parts&quot;:[[2015]]},&quot;page&quot;:&quot;143-159&quot;,&quot;language&quot;:&quot;English&quot;,&quot;abstract&quot;:&quot;Co-occurrence of fumonisin B1 (FB1) and aflatoxin B1 (AFB1) in maize has been demonstrated in many surveys. Combined-exposure to FB1 and AFB1 was of concern to the Joint FAO/WHO Expert Committee on Food Additives because of the known genotoxicity of AFB1 and the ability of FB1 to induce regenerative proliferation in target tissues. Humans living where maize is a dietary staple are at high risk for exposure to both mycotoxins. Our work has focused on Guatemala, a country in Central America where maize is consumed in large amounts every day and where intake of FB1 has been shown to be potentially quite high using biomarker-based studies. In 2012 a survey was conducted which analysed maize samples for FB1 and AFB1 from all 22 departments of Guatemala. The results show that the levels of AFB1 exposure are also potentially quite high in Guatemala, and likely throughout Central America and Mexico. The implications of co-exposure for human health are numerous, but one area of particular concern is the potential of FB1 to modulate AFB1 hepatoxicity and/or hepatocarcinogenicity. Both the mechanism of action of FB1 and its ability to promote liver carcinogenicity in rats and rainbow trout is consistent with this concern. In farm and laboratory animals FB1 inhibits ceramide synthases, key enzymes in de novo ceramide biosynthesis. The inhibition of sphingolipid signalling pathways mediating programmed cell death and activation of pathways stimulating cell proliferation in livers of individuals exposed to AFB1 could contribute to the tumorigenicity of AFB1. Studies investigating the health effects of either toxin should consider the potential for co-exposure to both toxins. Also, in countries where maize-based food are prepared by alkaline treatment of the maize kernels, the effect of traditional processing on AFB1 levels and toxicity needs to be determined, especially for maize highly contaminated with AFB1. © 2014 Wageningen Academic Publishers.&quot;,&quot;publisher&quot;:&quot;Wageningen Academic Publishers&quot;,&quot;issue&quot;:&quot;2&quot;,&quot;volume&quot;:&quot;8&quot;},&quot;isTemporary&quot;:false}]},{&quot;citationID&quot;:&quot;MENDELEY_CITATION_318d0753-de40-4fbb-afda-f16d7113a549&quot;,&quot;properties&quot;:{&quot;noteIndex&quot;:0},&quot;isEdited&quot;:false,&quot;manualOverride&quot;:{&quot;isManuallyOverridden&quot;:true,&quot;citeprocText&quot;:&quot;(Pérez-Flores et al., 2011)&quot;,&quot;manualOverrideText&quot;:&quot;Pérez-Flores et al., 2011&quot;},&quot;citationTag&quot;:&quot;MENDELEY_CITATION_v3_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&quot;,&quot;citationItems&quot;:[{&quot;id&quot;:&quot;59f0dc91-1857-3d1e-96ee-e172c896c954&quot;,&quot;itemData&quot;:{&quot;type&quot;:&quot;article-journal&quot;,&quot;id&quot;:&quot;59f0dc91-1857-3d1e-96ee-e172c896c954&quot;,&quot;title&quot;:&quot;Effect of Microwave Heating during Alkaline-Cooking of Aflatoxin Contaminated Maize&quot;,&quot;author&quot;:[{&quot;family&quot;:&quot;Pérez-Flores&quot;,&quot;given&quot;:&quot;G C&quot;,&quot;parse-names&quot;:false,&quot;dropping-particle&quot;:&quot;&quot;,&quot;non-dropping-particle&quot;:&quot;&quot;},{&quot;family&quot;:&quot;Moreno-Martínez&quot;,&quot;given&quot;:&quot;E&quot;,&quot;parse-names&quot;:false,&quot;dropping-particle&quot;:&quot;&quot;,&quot;non-dropping-particle&quot;:&quot;&quot;},{&quot;family&quot;:&quot;Méndez-Albores&quot;,&quot;given&quot;:&quot;A&quot;,&quot;parse-names&quot;:false,&quot;dropping-particle&quot;:&quot;&quot;,&quot;non-dropping-particle&quot;:&quot;&quot;}],&quot;container-title&quot;:&quot;Journal of Food Science&quot;,&quot;container-title-short&quot;:&quot;J Food Sci&quot;,&quot;DOI&quot;:&quot;10.1111/j.1750-3841.2010.01980.x&quot;,&quot;ISSN&quot;:&quot;00221147 (ISSN)&quot;,&quot;URL&quot;:&quot;https://www.scopus.com/inward/record.uri?eid=2-s2.0-79952099986&amp;doi=10.1111%2fj.1750-3841.2010.01980.x&amp;partnerID=40&amp;md5=c28f82f5f221e095c2c863bbe3cd97ee&quot;,&quot;issued&quot;:{&quot;date-parts&quot;:[[2011]]},&quot;page&quot;:&quot;T48-T52&quot;,&quot;language&quot;:&quot;English&quot;,&quot;abstract&quot;:&quot;To evaluate the effectiveness of maize detoxification achieved with a modified tortilla-making process (MTMP), maize contaminated with aflatoxin B1 (AFB1) and aflatoxin B2 (AFB2) at levels of 22.46, 69.62, and 141.48 ng/g (AFB1+ AFB2) was processed into tortillas. Aflatoxin content was determined according to the 991.31 AOAC official method. Based on the results obtained with spiked samples (0.78 to 25 ng/g), the mean recovery was 92%, with a standard error of 1.2, and a coefficient variation value of 4.4%. The MTMP caused 68, 80, and an 84% decrease in aflatoxin content, respectively. Extract acidification (as occurs during digestion) prior to mycotoxin quantification caused some reformation of the aflatoxin structure in tortillas (up to 3%). According to these results, the MTMP seems to be safe for decontamination since a low percentage of the initial aflatoxin concentration can be reverted to the original fluorescent form upon acidification. © 2011 Institute of Food Technologists®.&quot;,&quot;issue&quot;:&quot;2&quot;,&quot;volume&quot;:&quot;76&quot;},&quot;isTemporary&quot;:false}]},{&quot;citationID&quot;:&quot;MENDELEY_CITATION_444361f9-b92d-449f-a7fd-efa24428f475&quot;,&quot;properties&quot;:{&quot;noteIndex&quot;:0},&quot;isEdited&quot;:false,&quot;manualOverride&quot;:{&quot;isManuallyOverridden&quot;:true,&quot;citeprocText&quot;:&quot;(Rodriguez-Miranda et al., 2011)&quot;,&quot;manualOverrideText&quot;:&quot;Rodriguez-Miranda et al., 2011&quot;},&quot;citationTag&quot;:&quot;MENDELEY_CITATION_v3_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&quot;,&quot;citationItems&quot;:[{&quot;id&quot;:&quot;2eb93ae9-5418-371b-a754-6a2a66389257&quot;,&quot;itemData&quot;:{&quot;type&quot;:&quot;article-journal&quot;,&quot;id&quot;:&quot;2eb93ae9-5418-371b-a754-6a2a66389257&quot;,&quot;title&quot;:&quot;Development of extruded snacks using taro (Colocasia esculenta) and\nnixtamalized maize (Zea mays) flour blends&quot;,&quot;author&quot;:[{&quot;family&quot;:&quot;Rodriguez-Miranda&quot;,&quot;given&quot;:&quot;J&quot;,&quot;parse-names&quot;:false,&quot;dropping-particle&quot;:&quot;&quot;,&quot;non-dropping-particle&quot;:&quot;&quot;},{&quot;family&quot;:&quot;Ruiz-Lopez&quot;,&quot;given&quot;:&quot;I I&quot;,&quot;parse-names&quot;:false,&quot;dropping-particle&quot;:&quot;&quot;,&quot;non-dropping-particle&quot;:&quot;&quot;},{&quot;family&quot;:&quot;Herman-Lara&quot;,&quot;given&quot;:&quot;E&quot;,&quot;parse-names&quot;:false,&quot;dropping-particle&quot;:&quot;&quot;,&quot;non-dropping-particle&quot;:&quot;&quot;},{&quot;family&quot;:&quot;Martinez-Sanchez&quot;,&quot;given&quot;:&quot;C E&quot;,&quot;parse-names&quot;:false,&quot;dropping-particle&quot;:&quot;&quot;,&quot;non-dropping-particle&quot;:&quot;&quot;},{&quot;family&quot;:&quot;Delgado-Licon&quot;,&quot;given&quot;:&quot;E&quot;,&quot;parse-names&quot;:false,&quot;dropping-particle&quot;:&quot;&quot;,&quot;non-dropping-particle&quot;:&quot;&quot;},{&quot;family&quot;:&quot;Vivar-Vera&quot;,&quot;given&quot;:&quot;M A&quot;,&quot;parse-names&quot;:false,&quot;dropping-particle&quot;:&quot;&quot;,&quot;non-dropping-particle&quot;:&quot;&quot;}],&quot;container-title&quot;:&quot;LWT-FOOD SCIENCE AND TECHNOLOGY&quot;,&quot;DOI&quot;:&quot;10.1016/j.lwt.2010.06.036&quot;,&quot;ISSN&quot;:&quot;0023-6438&quot;,&quot;issued&quot;:{&quot;date-parts&quot;:[[2011,4]]},&quot;publisher-place&quot;:&quot;RADARWEG 29, 1043 NX AMSTERDAM, NETHERLANDS&quot;,&quot;page&quot;:&quot;673-680&quot;,&quot;language&quot;:&quot;English&quot;,&quot;abstract&quot;:&quot;Extruded snacks were prepared from flour blends made with taro and\nnixtamalized (TF-NMF) or non-nixtamalized maize (TF-MF) using a\nsingle-screw extruder. A central composite design was used to\ninvestigate the effects of taro flour proportion in formulations (0-100\ng/100 g) and extrusion temperatures (140-180 degrees C) on the following\nindices: expansion (EI), water solubility (WSI), water absorption (WAI)\nand fat absorption (FAI). Moreover, selected TF-NMF and TF-MF extruded\nproducts were partially characterized through proximate chemical\nanalysis, resistant starch, color, pH, water activity, apparent density,\nhardness, and sensory analysis. Results indicated that EI and WSI of\nboth TF-MF and TF-NMF extrudates were significantly increased by the use\nof higher proportions of taro flour, while the opposite behavior was\nobserved for the FA! (p &lt; 0.05). Taro flour at higher proportions in\nboth extrudates did not produce a significant change of WAI, while the\nuse of higher extrusion temperatures only caused a significant increase\nof FAI in TF-MF extrudates (p &lt; 0.05). This study showed that flour\nmixtures made from taro and nixtamalized maize flour produced puffed\nextruded snacks with good consumer acceptance. (c) 2010 Elsevier Ltd.\nAll rights reserved.&quot;,&quot;publisher&quot;:&quot;ELSEVIER&quot;,&quot;issue&quot;:&quot;3, SI&quot;,&quot;volume&quot;:&quot;44&quot;,&quot;container-title-short&quot;:&quot;&quot;},&quot;isTemporary&quot;:false}]},{&quot;citationID&quot;:&quot;MENDELEY_CITATION_b9224e9b-1223-4f99-8934-d8f13ea6538a&quot;,&quot;properties&quot;:{&quot;noteIndex&quot;:0},&quot;isEdited&quot;:false,&quot;manualOverride&quot;:{&quot;isManuallyOverridden&quot;:true,&quot;citeprocText&quot;:&quot;(Grenier et al., 2014)&quot;,&quot;manualOverrideText&quot;:&quot;Grenier et al., 2014&quot;},&quot;citationTag&quot;:&quot;MENDELEY_CITATION_v3_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&quot;,&quot;citationItems&quot;:[{&quot;id&quot;:&quot;d29aada7-c7d9-31a6-97c2-2489609dfb6e&quot;,&quot;itemData&quot;:{&quot;type&quot;:&quot;chapter&quot;,&quot;id&quot;:&quot;d29aada7-c7d9-31a6-97c2-2489609dfb6e&quot;,&quot;title&quot;:&quot;Physical and Chemical Methods for Mycotoxin Decontamination in Maize&quot;,&quot;author&quot;:[{&quot;family&quot;:&quot;Grenier&quot;,&quot;given&quot;:&quot;Bertrand&quot;,&quot;parse-names&quot;:false,&quot;dropping-particle&quot;:&quot;&quot;,&quot;non-dropping-particle&quot;:&quot;&quot;},{&quot;family&quot;:&quot;Loureiro-Bracarense&quot;,&quot;given&quot;:&quot;Ana-Paula&quot;,&quot;parse-names&quot;:false,&quot;dropping-particle&quot;:&quot;&quot;,&quot;non-dropping-particle&quot;:&quot;&quot;},{&quot;family&quot;:&quot;Leslie John F.\nand Oswald&quot;,&quot;given&quot;:&quot;Isabelle P&quot;,&quot;parse-names&quot;:false,&quot;dropping-particle&quot;:&quot;&quot;,&quot;non-dropping-particle&quot;:&quot;&quot;}],&quot;container-title&quot;:&quot;MYCOTOXIN REDUCTION IN GRAIN CHAINS&quot;,&quot;editor&quot;:[{&quot;family&quot;:&quot;Leslie&quot;,&quot;given&quot;:&quot;J F&quot;,&quot;parse-names&quot;:false,&quot;dropping-particle&quot;:&quot;&quot;,&quot;non-dropping-particle&quot;:&quot;&quot;},{&quot;family&quot;:&quot;Logrieco&quot;,&quot;given&quot;:&quot;A F&quot;,&quot;parse-names&quot;:false,&quot;dropping-particle&quot;:&quot;&quot;,&quot;non-dropping-particle&quot;:&quot;&quot;}],&quot;ISBN&quot;:&quot;978-1-118-83279-0; 978-0-8138-2083-5&quot;,&quot;issued&quot;:{&quot;date-parts&quot;:[[2014]]},&quot;publisher-place&quot;:&quot;OSNEY MEAD, OXFORD OX2 0EL, ENGLAND&quot;,&quot;page&quot;:&quot;116-129&quot;,&quot;language&quot;:&quot;English&quot;,&quot;abstract&quot;:&quot;Mycotoxins are fungal secondary metabolites associated with toxic\neffects in humans or domesticated animals. Mycotoxin contamination of\nfoods and feeds is a worldwide problem. A number of strategies have been\ndeveloped to prevent the growth of mycotoxigenic fungi and to\ndecontaminate and/or detoxify mycotoxin-contaminated food and animal\nfeed, including (i) prevention of mycotoxin contamination; (ii)\ndetoxification of mycotoxins present in food and feed; and (iii)\ninhibition of mycotoxin absorption in the gastrointestinal tract. We\nfocus on the physical and chemical methods relative to point (ii) in the\nmaize grain chain with an emphasis on efficacy and safety. Only a few of\nthese methods are in practical use, probably due to difficulties in\ncomplying with FAO requirements. There is no single method that can\nsimultaneously remove all of the mycotoxins known to co-occur in maize.&quot;,&quot;publisher&quot;:&quot;BLACKWELL SCIENCE PUBL&quot;,&quot;container-title-short&quot;:&quot;&quot;},&quot;isTemporary&quot;:false}]},{&quot;citationID&quot;:&quot;MENDELEY_CITATION_ff2ba5e5-1443-4209-b38b-1df546ca67ff&quot;,&quot;properties&quot;:{&quot;noteIndex&quot;:0},&quot;isEdited&quot;:false,&quot;manualOverride&quot;:{&quot;isManuallyOverridden&quot;:true,&quot;citeprocText&quot;:&quot;(Flores-Morales et al., 2012)&quot;,&quot;manualOverrideText&quot;:&quot;Flores-Morales et al., 2012&quot;},&quot;citationTag&quot;:&quot;MENDELEY_CITATION_v3_eyJjaXRhdGlvbklEIjoiTUVOREVMRVlfQ0lUQVRJT05fZmYyYmE1ZTUtMTQ0My00MjA5LWIzOGItMWRmNTQ2Y2E2N2Zm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quot;,&quot;citationItems&quot;:[{&quot;id&quot;:&quot;a1b6148d-8393-3e6f-a664-c2bd6c3597fb&quot;,&quot;itemData&quot;:{&quot;type&quot;:&quot;article-journal&quot;,&quot;id&quot;:&quot;a1b6148d-8393-3e6f-a664-c2bd6c3597fb&quot;,&quot;title&quot;:&quot;Determination of the structural changes by FT-IR, Raman, and CP/MAS 13C NMR spectroscopy on retrograded starch of maize tortillas&quot;,&quot;author&quot;:[{&quot;family&quot;:&quot;Flores-Morales&quot;,&quot;given&quot;:&quot;A&quot;,&quot;parse-names&quot;:false,&quot;dropping-particle&quot;:&quot;&quot;,&quot;non-dropping-particle&quot;:&quot;&quot;},{&quot;family&quot;:&quot;Jiménez-Estrada&quot;,&quot;given&quot;:&quot;M&quot;,&quot;parse-names&quot;:false,&quot;dropping-particle&quot;:&quot;&quot;,&quot;non-dropping-particle&quot;:&quot;&quot;},{&quot;family&quot;:&quot;Mora-Escobedo&quot;,&quot;given&quot;:&quot;R&quot;,&quot;parse-names&quot;:false,&quot;dropping-particle&quot;:&quot;&quot;,&quot;non-dropping-particle&quot;:&quot;&quot;}],&quot;container-title&quot;:&quot;Carbohydrate Polymers&quot;,&quot;container-title-short&quot;:&quot;Carbohydr Polym&quot;,&quot;DOI&quot;:&quot;10.1016/j.carbpol.2011.07.011&quot;,&quot;ISSN&quot;:&quot;01448617 (ISSN)&quot;,&quot;URL&quot;:&quot;https://www.scopus.com/inward/record.uri?eid=2-s2.0-80054772007&amp;doi=10.1016%2fj.carbpol.2011.07.011&amp;partnerID=40&amp;md5=64ff43db3578fcebce7dbc855f67df14&quot;,&quot;issued&quot;:{&quot;date-parts&quot;:[[2012]]},&quot;page&quot;:&quot;61-68&quot;,&quot;language&quot;:&quot;English&quot;,&quot;abstract&quot;:&quot;The nixtamalization, production and storage of tortillas in refrigeration cause several changes on the starch structure, resulting in an increased crystallinity and therefore a higher content of resistant starch. The IR analysis for resistant starch (RS) showed a band at 1047 cm-1 associated to the retrogradation process; this band was due to the weakening of the intermolecular H-bonds. These associated together to form ordered regions. The Raman analysis shows a characteristic band at 856 cm-1 corresponding to C-C skeletal modes of glucose of α-1,4 glycosidic linkage starches, and a band at 480 cm-1 attributed to skeletal vibrations of the pyranose ring in the glucose unit of starches. These changes may be related to the polymerization degree of the starch molecules, as well as to the retrogradation of amylose and amylopectin. The spectrum of 13C CP-MAS/NMR for RS3 supports the results obtained by IR and Raman. Lipidic and proteic groups were observed which may be in the form of complexes with amylose. One can proclaim that the existence of the salt form is induced and stabilized by the interactions dominating the V amylose structure in the solid state. © 2011 Elsevier Ltd. All Rights Reserved.&quot;,&quot;publisher&quot;:&quot;Elsevier Ltd&quot;,&quot;issue&quot;:&quot;1&quot;,&quot;volume&quot;:&quot;87&quot;},&quot;isTemporary&quot;:false}]},{&quot;citationID&quot;:&quot;MENDELEY_CITATION_9261cac7-222e-4265-80f1-18e9da237991&quot;,&quot;properties&quot;:{&quot;noteIndex&quot;:0},&quot;isEdited&quot;:false,&quot;manualOverride&quot;:{&quot;isManuallyOverridden&quot;:true,&quot;citeprocText&quot;:&quot;(Suarez Meraz et al., 2016)&quot;,&quot;manualOverrideText&quot;:&quot;Suarez Meraz et al., 2016&quot;},&quot;citationTag&quot;:&quot;MENDELEY_CITATION_v3_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&quot;,&quot;citationItems&quot;:[{&quot;id&quot;:&quot;2053dd17-ef62-3492-8462-f1549f0c7a78&quot;,&quot;itemData&quot;:{&quot;type&quot;:&quot;article-journal&quot;,&quot;id&quot;:&quot;2053dd17-ef62-3492-8462-f1549f0c7a78&quot;,&quot;title&quot;:&quot;Eco-friendly innovation for nejayote coagulation-flocculation process\nusing chitosan: Evaluation through zeta potential measurements&quot;,&quot;author&quot;:[{&quot;family&quot;:&quot;Suarez Meraz&quot;,&quot;given&quot;:&quot;Karla Alejandra&quot;,&quot;parse-names&quot;:false,&quot;dropping-particle&quot;:&quot;&quot;,&quot;non-dropping-particle&quot;:&quot;&quot;},{&quot;family&quot;:&quot;Ponce Vargas&quot;,&quot;given&quot;:&quot;Sandra Montserrat&quot;,&quot;parse-names&quot;:false,&quot;dropping-particle&quot;:&quot;&quot;,&quot;non-dropping-particle&quot;:&quot;&quot;},{&quot;family&quot;:&quot;Lopez Maldonado&quot;,&quot;given&quot;:&quot;Jose Trinidad&quot;,&quot;parse-names&quot;:false,&quot;dropping-particle&quot;:&quot;&quot;,&quot;non-dropping-particle&quot;:&quot;&quot;},{&quot;family&quot;:&quot;Cornejo Bravo&quot;,&quot;given&quot;:&quot;Jose Manuel&quot;,&quot;parse-names&quot;:false,&quot;dropping-particle&quot;:&quot;&quot;,&quot;non-dropping-particle&quot;:&quot;&quot;},{&quot;family&quot;:&quot;Oropeza Guzman&quot;,&quot;given&quot;:&quot;Mercedes Teresita&quot;,&quot;parse-names&quot;:false,&quot;dropping-particle&quot;:&quot;&quot;,&quot;non-dropping-particle&quot;:&quot;&quot;},{&quot;family&quot;:&quot;Lopez Maldonado&quot;,&quot;given&quot;:&quot;Eduardo Alberto&quot;,&quot;parse-names&quot;:false,&quot;dropping-particle&quot;:&quot;&quot;,&quot;non-dropping-particle&quot;:&quot;&quot;}],&quot;container-title&quot;:&quot;CHEMICAL ENGINEERING JOURNAL&quot;,&quot;DOI&quot;:&quot;10.1016/j.cej.2015.09.026&quot;,&quot;ISSN&quot;:&quot;1385-8947&quot;,&quot;issued&quot;:{&quot;date-parts&quot;:[[2016,1]]},&quot;publisher-place&quot;:&quot;PO BOX 564, 1001 LAUSANNE, SWITZERLAND&quot;,&quot;page&quot;:&quot;536-542&quot;,&quot;language&quot;:&quot;English&quot;,&quot;abstract&quot;:&quot;The main objective of the present paper is to discuss the convenience of\nusing chitosan as a nonhazardous substance to improve the\ncoagulation-flocculation (CF) efficiencies in nejayote (wastewater\ntreatment containing high levels of total organic carbon, TOC = 9836\nmg/L). For first time, two different molecular weight of chitosan in the\nwastewater treatment of the tortilla industry, were used as study\nmodels. The conditions here reported showed that both chitosans can be\neffectively used as adsorbent at pH 5.5 (mixing at 800 rpm for 1 min\nfollowed by a slow mixing at 200 rpm for 5 min) and at dosage of\nchitosan less than 3 g/L for colloidal nejayote (without settleable\nsolids). Both chitosan showed the highest performance under these\nconditions with more than 80% efficiency in turbidity removal, thus\naccomplishing the Mexican environmental regulation for free urban sewage\ndischarge (NOM-002-SEMARNAT-1996). The zeta potential (0 of the nejayote\nsupernatant before and after the CF treatment was used as a guiding\nparameter to evaluate each procedure. In addition, author suggest that\nthe width of the flocculation window, for both chitosans in nejayote\ntreatment, is attributed to their physical properties as molecular\nweight, deacetylation degree, dynamic viscosity and chemical properties\nas hydrogen bond, hydrophobicity and van der Waals interactions, as well\nas electrostatic forces that traditionally explain CF of colloids. (C)\n2015 Elsevier B.V. All rights reserved.&quot;,&quot;publisher&quot;:&quot;ELSEVIER SCIENCE SA&quot;,&quot;volume&quot;:&quot;284&quot;,&quot;container-title-short&quot;:&quot;&quot;},&quot;isTemporary&quot;:false}]},{&quot;citationID&quot;:&quot;MENDELEY_CITATION_aa5fd574-c1bf-446a-bb61-8af3581a3d81&quot;,&quot;properties&quot;:{&quot;noteIndex&quot;:0},&quot;isEdited&quot;:false,&quot;manualOverride&quot;:{&quot;isManuallyOverridden&quot;:true,&quot;citeprocText&quot;:&quot;(Castro-Munoz &amp;#38; Yanez-Fernandez, 2015)&quot;,&quot;manualOverrideText&quot;:&quot;Castro-Munoz &amp; Yanez-Fernandez, 2015&quot;},&quot;citationTag&quot;:&quot;MENDELEY_CITATION_v3_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&quot;,&quot;citationItems&quot;:[{&quot;id&quot;:&quot;fd7f33fa-7225-3c42-ad90-a6fe7fb04667&quot;,&quot;itemData&quot;:{&quot;type&quot;:&quot;article-journal&quot;,&quot;id&quot;:&quot;fd7f33fa-7225-3c42-ad90-a6fe7fb04667&quot;,&quot;title&quot;:&quot;Valorization of Nixtamalization wastewaters (Nejayote) by integrated\nmembrane process&quot;,&quot;author&quot;:[{&quot;family&quot;:&quot;Castro-Munoz&quot;,&quot;given&quot;:&quot;Roberto&quot;,&quot;parse-names&quot;:false,&quot;dropping-particle&quot;:&quot;&quot;,&quot;non-dropping-particle&quot;:&quot;&quot;},{&quot;family&quot;:&quot;Yanez-Fernandez&quot;,&quot;given&quot;:&quot;Jorge&quot;,&quot;parse-names&quot;:false,&quot;dropping-particle&quot;:&quot;&quot;,&quot;non-dropping-particle&quot;:&quot;&quot;}],&quot;container-title&quot;:&quot;FOOD AND BIOPRODUCTS PROCESSING&quot;,&quot;DOI&quot;:&quot;10.1016/j.fbp.2015.03.006&quot;,&quot;ISSN&quot;:&quot;0960-3085&quot;,&quot;issued&quot;:{&quot;date-parts&quot;:[[2015,7]]},&quot;publisher-place&quot;:&quot;RADARWEG 29, 1043 NX AMSTERDAM, NETHERLANDS&quot;,&quot;page&quot;:&quot;7-18&quot;,&quot;language&quot;:&quot;English&quot;,&quot;abstract&quot;:&quot;The purpose of this study was to analyze the potentiality of an\nintegrated membrane process for the treatment of Nixtamalization\nwastewaters (well known as Nejayote). In particular, a sequence of one\nmicrofiltration (MF) pre-treatment step followed by two ultrafiltration\n(UF) processes was investigated on laboratory scale operating in\nselected process conditions. The performance of selected membranes in\nterms of productivity, fouling index, and water permeability recovery\nwas evaluated and discussed.\nThe produced fractions were analyzed for their total soluble solids\n(TSS), total solids content (TSC), pH, electrical conductivity,\nturbidity, total polyphenols, total carbohydrates and total organic\ncarbon (TOC). The rejection toward compounds of interest was evaluated.\nOn the basis of experimental results, an integrated membrane process for\nthe treatment of Nejayote was proposed. The conceptual process design\npermitted to achieve three streams as valuable products: a fraction\nenriched in carbohydrates, a fraction with high content of calcium\ncomponents and clear fraction enriched in phenolic compounds. The\nobtained solution enriched in carbohydrates is of interest for preparing\nformulations to be used in food industry. Besides, the solution enriched\nin polyphenols can be used in cosmetic or pharmaceutical applications.\nFinally, the integrated membrane process used in this study can be used\nto fractionate Nixtamalization wastewaters as well as avoid the water\nand environmental pollution by the effluent. (C) 2015 The Institution of\nChemical Engineers. Published by Elsevier B.V. All rights reserved.&quot;,&quot;publisher&quot;:&quot;ELSEVIER&quot;,&quot;volume&quot;:&quot;95&quot;,&quot;container-title-short&quot;:&quot;&quot;},&quot;isTemporary&quot;:false}]},{&quot;citationID&quot;:&quot;MENDELEY_CITATION_90aae175-4ab0-48c9-bbac-04a9fa5d3b9a&quot;,&quot;properties&quot;:{&quot;noteIndex&quot;:0},&quot;isEdited&quot;:false,&quot;manualOverride&quot;:{&quot;isManuallyOverridden&quot;:true,&quot;citeprocText&quot;:&quot;(Dorantes-Campuzano et al., 2022)&quot;,&quot;manualOverrideText&quot;:&quot;Dorantes-Campuzano et al. &quot;},&quot;citationTag&quot;:&quot;MENDELEY_CITATION_v3_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&quot;,&quot;citationItems&quot;:[{&quot;id&quot;:&quot;c0885aea-0a2d-3ac1-939d-2ab16e0f301c&quot;,&quot;itemData&quot;:{&quot;type&quot;:&quot;article-journal&quot;,&quot;id&quot;:&quot;c0885aea-0a2d-3ac1-939d-2ab16e0f301c&quot;,&quot;title&quot;:&quot;Effect of maize processing on amylose-lipid complex in pozole, a traditional Mexican dish&quot;,&quot;author&quot;:[{&quot;family&quot;:&quot;Dorantes-Campuzano&quot;,&quot;given&quot;:&quot;M F&quot;,&quot;parse-names&quot;:false,&quot;dropping-particle&quot;:&quot;&quot;,&quot;non-dropping-particle&quot;:&quot;&quot;},{&quot;family&quot;:&quot;Cabrera-Ramírez&quot;,&quot;given&quot;:&quot;A H&quot;,&quot;parse-names&quot;:false,&quot;dropping-particle&quot;:&quot;&quot;,&quot;non-dropping-particle&quot;:&quot;&quot;},{&quot;family&quot;:&quot;Rodríguez-García&quot;,&quot;given&quot;:&quot;M E&quot;,&quot;parse-names&quot;:false,&quot;dropping-particle&quot;:&quot;&quot;,&quot;non-dropping-particle&quot;:&quot;&quot;},{&quot;family&quot;:&quot;Palacios-Rojas&quot;,&quot;given&quot;:&quot;N&quot;,&quot;parse-names&quot;:false,&quot;dropping-particle&quot;:&quot;&quot;,&quot;non-dropping-particle&quot;:&quot;&quot;},{&quot;family&quot;:&quot;Preciado-Ortíz&quot;,&quot;given&quot;:&quot;R E&quot;,&quot;parse-names&quot;:false,&quot;dropping-particle&quot;:&quot;&quot;,&quot;non-dropping-particle&quot;:&quot;&quot;},{&quot;family&quot;:&quot;Luzardo-Ocampo&quot;,&quot;given&quot;:&quot;I&quot;,&quot;parse-names&quot;:false,&quot;dropping-particle&quot;:&quot;&quot;,&quot;non-dropping-particle&quot;:&quot;&quot;},{&quot;family&quot;:&quot;Gaytán Martínez&quot;,&quot;given&quot;:&quot;M&quot;,&quot;parse-names&quot;:false,&quot;dropping-particle&quot;:&quot;&quot;,&quot;non-dropping-particle&quot;:&quot;&quot;}],&quot;container-title&quot;:&quot;Applied Food Research&quot;,&quot;DOI&quot;:&quot;10.1016/j.afres.2022.100078&quot;,&quot;ISSN&quot;:&quot;27725022 (ISSN)&quot;,&quot;URL&quot;:&quot;https://www.scopus.com/inward/record.uri?eid=2-s2.0-85132886525&amp;doi=10.1016%2fj.afres.2022.100078&amp;partnerID=40&amp;md5=6c5c8b665dae42bff58414223d63d60e&quot;,&quot;issued&quot;:{&quot;date-parts&quot;:[[2022]]},&quot;language&quot;:&quot;English&quot;,&quot;abstract&quot;:&quot;One of the most traditional foods in Mexico is pozole (a soup of maize grains with pork). Maize starch interacts with fatty acids during its preparation, generating amylose-lipid complexes. This study aimed to determine the effect of lard concentration on the formation of amylose-lipid complexes and their effect on the physicochemical properties of the starch after pozole preparation. Three maize varieties were nixtamalized and cooked, using 0, 6, 8, and 10 % lard. Grain physical parameters, viscosity, resistant starch, and detailed characterization of starch granules were analyzed. X-ray diffraction patterns showed structural damage in the crystalline starch structure. Two of the maize varieties showed an amylose-lipid endotherm with the addition of lard. The viscosity profile was affected by grain hardness and heat treatment, whereas lard addition decreased the viscosity of samples. The addition of higher percentages of lard (8 and 10%) favors the formation of amylose-lipid complexes, as shown in thermal properties and resistant starch. © 2022&quot;,&quot;publisher&quot;:&quot;Elsevier B.V.&quot;,&quot;issue&quot;:&quot;1&quot;,&quot;volume&quot;:&quot;2&quot;,&quot;container-title-short&quot;:&quot;&quot;},&quot;isTemporary&quot;:false}]},{&quot;citationID&quot;:&quot;MENDELEY_CITATION_55eaa906-9057-42a7-a48d-793e6ef307d7&quot;,&quot;properties&quot;:{&quot;noteIndex&quot;:0},&quot;isEdited&quot;:false,&quot;manualOverride&quot;:{&quot;isManuallyOverridden&quot;:true,&quot;citeprocText&quot;:&quot;(Gutiérrez-Cortez et al., 2022)&quot;,&quot;manualOverrideText&quot;:&quot;Gutiérrez-Cortez et al., &quot;},&quot;citationTag&quot;:&quot;MENDELEY_CITATION_v3_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&quot;,&quot;citationItems&quot;:[{&quot;id&quot;:&quot;a7c2610c-c812-3e3c-a7f8-53a04d84684f&quot;,&quot;itemData&quot;:{&quot;type&quot;:&quot;article-journal&quot;,&quot;id&quot;:&quot;a7c2610c-c812-3e3c-a7f8-53a04d84684f&quot;,&quot;title&quot;:&quot;Changes in the physicochemical properties of maize endosperm, endosperm fractions, and isolated starches because of nixtamalization&quot;,&quot;author&quot;:[{&quot;family&quot;:&quot;Gutiérrez-Cortez&quot;,&quot;given&quot;:&quot;E&quot;,&quot;parse-names&quot;:false,&quot;dropping-particle&quot;:&quot;&quot;,&quot;non-dropping-particle&quot;:&quot;&quot;},{&quot;family&quot;:&quot;Hernández-Becerra&quot;,&quot;given&quot;:&quot;E&quot;,&quot;parse-names&quot;:false,&quot;dropping-particle&quot;:&quot;&quot;,&quot;non-dropping-particle&quot;:&quot;&quot;},{&quot;family&quot;:&quot;Londoño-Restrepo&quot;,&quot;given&quot;:&quot;S M&quot;,&quot;parse-names&quot;:false,&quot;dropping-particle&quot;:&quot;&quot;,&quot;non-dropping-particle&quot;:&quot;&quot;},{&quot;family&quot;:&quot;Millan-Malo&quot;,&quot;given&quot;:&quot;B M&quot;,&quot;parse-names&quot;:false,&quot;dropping-particle&quot;:&quot;&quot;,&quot;non-dropping-particle&quot;:&quot;&quot;},{&quot;family&quot;:&quot;Morales-Sánchez&quot;,&quot;given&quot;:&quot;E&quot;,&quot;parse-names&quot;:false,&quot;dropping-particle&quot;:&quot;&quot;,&quot;non-dropping-particle&quot;:&quot;&quot;},{&quot;family&quot;:&quot;Gaytán-Martínez&quot;,&quot;given&quot;:&quot;M&quot;,&quot;parse-names&quot;:false,&quot;dropping-particle&quot;:&quot;&quot;,&quot;non-dropping-particle&quot;:&quot;&quot;},{&quot;family&quot;:&quot;Rodriguez-García&quot;,&quot;given&quot;:&quot;M E&quot;,&quot;parse-names&quot;:false,&quot;dropping-particle&quot;:&quot;&quot;,&quot;non-dropping-particle&quot;:&quot;&quot;}],&quot;container-title&quot;:&quot;Journal of Cereal Science&quot;,&quot;container-title-short&quot;:&quot;J Cereal Sci&quot;,&quot;DOI&quot;:&quot;10.1016/j.jcs.2022.103583&quot;,&quot;ISSN&quot;:&quot;07335210 (ISSN)&quot;,&quot;URL&quot;:&quot;https://www.scopus.com/inward/record.uri?eid=2-s2.0-85141791013&amp;doi=10.1016%2fj.jcs.2022.103583&amp;partnerID=40&amp;md5=0e44d2fdb527419f5d96c5ccce112ccb&quot;,&quot;issued&quot;:{&quot;date-parts&quot;:[[2022]]},&quot;language&quot;:&quot;English&quot;,&quot;abstract&quot;:&quot;This work focused on the physicochemical changes undergone by maize endosperm during a thermo-alkaline nixtamalization process for the cooking (0 h) and steeping (8 h) steps. The study was performed on the outermost 10%, subsequent 10%, and the remaining 80% of crude, cooked (0 h), and steeped (8 h) endosperm. Calcium content increased mainly in the outermost layers of the endosperm, while the remaining 80% showed no significant changes. The starch granules showed no external damage during cooking and steeping. X-ray analysis revealed that the hard endosperm contained A-type starch with an orthorhombic crystalline structure. Examination of the isolated starches during nixtamalization showed that there is a fraction that does not undergo physicochemical transformation when in contact with water and heat, and this fraction can be referred to as resistance starch. A new methodology using scanning electron microscopy has shown that the pasting properties are determined by the changes in the morphology of the paste. © 2022 Elsevier Ltd&quot;,&quot;publisher&quot;:&quot;Academic Press&quot;,&quot;volume&quot;:&quot;108&quot;},&quot;isTemporary&quot;:false}]},{&quot;citationID&quot;:&quot;MENDELEY_CITATION_7172c83a-5de6-46ea-a5ef-54351d2f69c9&quot;,&quot;properties&quot;:{&quot;noteIndex&quot;:0},&quot;isEdited&quot;:false,&quot;manualOverride&quot;:{&quot;isManuallyOverridden&quot;:true,&quot;citeprocText&quot;:&quot;(Martin Enriquez-Castro et al., 2020)&quot;,&quot;manualOverrideText&quot;:&quot;Martin Enriquez-Castro et al.&quot;},&quot;citationTag&quot;:&quot;MENDELEY_CITATION_v3_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&quot;,&quot;citationItems&quot;:[{&quot;id&quot;:&quot;ef95d7ed-c2fc-3470-9c3d-e41f4c9588a1&quot;,&quot;itemData&quot;:{&quot;type&quot;:&quot;article-journal&quot;,&quot;id&quot;:&quot;ef95d7ed-c2fc-3470-9c3d-e41f4c9588a1&quot;,&quot;title&quot;:&quot;Physicochemical, Rheological, and Morphological Characteristics of\nProducts from Traditional and Extrusion Nixtamalization Processes and\nTheir Relation to Starch&quot;,&quot;author&quot;:[{&quot;family&quot;:&quot;Martin Enriquez-Castro&quot;,&quot;given&quot;:&quot;Carlos&quot;,&quot;parse-names&quot;:false,&quot;dropping-particle&quot;:&quot;&quot;,&quot;non-dropping-particle&quot;:&quot;&quot;},{&quot;family&quot;:&quot;Isabel Torres-Chavez&quot;,&quot;given&quot;:&quot;Patricia&quot;,&quot;parse-names&quot;:false,&quot;dropping-particle&quot;:&quot;&quot;,&quot;non-dropping-particle&quot;:&quot;&quot;},{&quot;family&quot;:&quot;Ramirez-Wong&quot;,&quot;given&quot;:&quot;Benjamin&quot;,&quot;parse-names&quot;:false,&quot;dropping-particle&quot;:&quot;&quot;,&quot;non-dropping-particle&quot;:&quot;&quot;},{&quot;family&quot;:&quot;Quintero-Ramos&quot;,&quot;given&quot;:&quot;Armando&quot;,&quot;parse-names&quot;:false,&quot;dropping-particle&quot;:&quot;&quot;,&quot;non-dropping-particle&quot;:&quot;&quot;},{&quot;family&quot;:&quot;Irene\nLedesma-Osuna&quot;,&quot;given&quot;:&quot;Ana&quot;,&quot;parse-names&quot;:false,&quot;dropping-particle&quot;:&quot;&quot;,&quot;non-dropping-particle&quot;:&quot;&quot;},{&quot;family&quot;:&quot;Lopez-Cervantes&quot;,&quot;given&quot;:&quot;Jaime&quot;,&quot;parse-names&quot;:false,&quot;dropping-particle&quot;:&quot;&quot;,&quot;non-dropping-particle&quot;:&quot;&quot;},{&quot;family&quot;:&quot;Enrique\nGerardo-Rodriguez&quot;,&quot;given&quot;:&quot;Jesus&quot;,&quot;parse-names&quot;:false,&quot;dropping-particle&quot;:&quot;&quot;,&quot;non-dropping-particle&quot;:&quot;&quot;}],&quot;container-title&quot;:&quot;INTERNATIONAL JOURNAL OF FOOD SCIENCE&quot;,&quot;container-title-short&quot;:&quot;Int J Food Sci&quot;,&quot;DOI&quot;:&quot;10.1155/2020/5927670&quot;,&quot;ISSN&quot;:&quot;2356-7015&quot;,&quot;issued&quot;:{&quot;date-parts&quot;:[[2020,1]]},&quot;publisher-place&quot;:&quot;ADAM HOUSE, 3RD FLR, 1 FITZROY SQ, LONDON, W1T 5HF, ENGLAND&quot;,&quot;language&quot;:&quot;English&quot;,&quot;abstract&quot;:&quot;The aim of this study was to compare the physicochemical, rheological,\nand morphological characteristics of corn, nixtamalized flour, masa, and\ntortillas from the traditional nixtamalization process (TNP) and the\nextrusion nixtamalization process (ENP) and their relationship with\nstarch. The traditional and extrusion processes were carried out using\nthe same variety of corn. From both processes, samples of ground corn,\nnixtamalized flour, masa, and tortillas were obtained. The extrusion\nprocess produced corn flour with particle sizes smaller (particle size\nindex, PSI = 51) than that of flour produced by the traditional\nnixtamalization process (PSI = 44). Masa from the TNP showed higher\nmodulus of elasticity (G') and viscosity (G'') values than that off\nmasa from the ENP. Furthermore, in a temperature sweep test, masa from\nthe TNP showed a peak in G' and G'', while the masa from the ENP did\nnot display these peaks. The ENP-produced tortillas had higher resistant\nstarch contents and comparable firmness and rollability to those from\nthe TNP but lower quality parameter values. A comparison of the\nproducts' physicochemical properties obtained by the two processes shows\nthe importance of controlling the damage to starch during the milling\nand extrusion processes to obtain tortillas of better quality. For the\nfirst time, we propose the measurement of the viscoelastic parameters G'\nand G'' in temperature sweep mode to monitor changes in the degree of\nstarch damage.&quot;,&quot;publisher&quot;:&quot;HINDAWI LTD&quot;,&quot;volume&quot;:&quot;2020&quot;},&quot;isTemporary&quot;:false}]},{&quot;citationID&quot;:&quot;MENDELEY_CITATION_2f4dca47-61ca-483b-92e3-88e4e2cf37b2&quot;,&quot;properties&quot;:{&quot;noteIndex&quot;:0},&quot;isEdited&quot;:false,&quot;manualOverride&quot;:{&quot;isManuallyOverridden&quot;:true,&quot;citeprocText&quot;:&quot;(Rojas-Molina et al., 2020)&quot;,&quot;manualOverrideText&quot;:&quot;Rojas-Molina et al.&quot;},&quot;citationTag&quot;:&quot;MENDELEY_CITATION_v3_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&quot;,&quot;citationItems&quot;:[{&quot;id&quot;:&quot;baaf5d37-3544-3e2f-8e78-9792159cbb65&quot;,&quot;itemData&quot;:{&quot;type&quot;:&quot;article-journal&quot;,&quot;id&quot;:&quot;baaf5d37-3544-3e2f-8e78-9792159cbb65&quot;,&quot;title&quot;:&quot;Physicochemical properties and resistant starch content of corn tortilla flours refrigerated at different storage times&quot;,&quot;author&quot;:[{&quot;family&quot;:&quot;Rojas-Molina&quot;,&quot;given&quot;:&quot;I&quot;,&quot;parse-names&quot;:false,&quot;dropping-particle&quot;:&quot;&quot;,&quot;non-dropping-particle&quot;:&quot;&quot;},{&quot;family&quot;:&quot;Mendoza-Avila&quot;,&quot;given&quot;:&quot;M&quot;,&quot;parse-names&quot;:false,&quot;dropping-particle&quot;:&quot;&quot;,&quot;non-dropping-particle&quot;:&quot;&quot;},{&quot;family&quot;:&quot;Cornejo-Villegas&quot;,&quot;given&quot;:&quot;M.D.L.A.&quot;,&quot;parse-names&quot;:false,&quot;dropping-particle&quot;:&quot;&quot;,&quot;non-dropping-particle&quot;:&quot;&quot;},{&quot;family&quot;:&quot;Real-López&quot;,&quot;given&quot;:&quot;A D&quot;,&quot;parse-names&quot;:false,&quot;dropping-particle&quot;:&quot;&quot;,&quot;non-dropping-particle&quot;:&quot;&quot;},{&quot;family&quot;:&quot;Rivera-Muñoz&quot;,&quot;given&quot;:&quot;E&quot;,&quot;parse-names&quot;:false,&quot;dropping-particle&quot;:&quot;&quot;,&quot;non-dropping-particle&quot;:&quot;&quot;},{&quot;family&quot;:&quot;Rodríguez-García&quot;,&quot;given&quot;:&quot;M&quot;,&quot;parse-names&quot;:false,&quot;dropping-particle&quot;:&quot;&quot;,&quot;non-dropping-particle&quot;:&quot;&quot;},{&quot;family&quot;:&quot;Gutiérrez-Cortez&quot;,&quot;given&quot;:&quot;E&quot;,&quot;parse-names&quot;:false,&quot;dropping-particle&quot;:&quot;&quot;,&quot;non-dropping-particle&quot;:&quot;&quot;}],&quot;container-title&quot;:&quot;Foods&quot;,&quot;DOI&quot;:&quot;10.3390/foods9040469&quot;,&quot;ISSN&quot;:&quot;23048158 (ISSN)&quot;,&quot;URL&quot;:&quot;https://www.scopus.com/inward/record.uri?eid=2-s2.0-85083297600&amp;doi=10.3390%2ffoods9040469&amp;partnerID=40&amp;md5=6bf44a337655e7cad453048b7c7541f9&quot;,&quot;issued&quot;:{&quot;date-parts&quot;:[[2020]]},&quot;language&quot;:&quot;English&quot;,&quot;abstract&quot;:&quot;The tortilla is a foodstuff that has a short shelf-life, causing great losses to the industry. The objective of this work was to evaluate, for the first time, the physicochemical properties and resistant starch (RS) content of flours. These were obtained from nixtamalized corn tortillas made with traditional and industrial (commercial) methods, stored at 4 °C for 7, 15, and 30 days. The flours were characterized by measuring particle size distribution, color, water absorption index (WAI), water solubility index (WSI), viscosity, calcium, and RS content. Additionally, chemical proximate analysis, scanning electron microscopy (SEM), and thermal analysis were conducted. Storage at 4 °C increased the friability of tortillas and shifted the particle size distribution toward a greater content of coarse particles in corn tortilla flours. The commercial corn tortilla flours showed higher WAI and WSI values than the traditional corn tortilla flours. On the other hand, the traditional corn tortilla flours exhibited higher RS content values than commercial corn tortilla flours as well as peak viscosity. X-ray diffractograms revealed the presence of amylose-lipid complexes (RS5) in experimental samples. The thermograms evidenced three endotherms corresponding to corn starch gelatinization and melting of type I and type II amylose-lipid complexes. © 2020 by the authors.&quot;,&quot;publisher&quot;:&quot;MDPI Multidisciplinary Digital Publishing Institute&quot;,&quot;issue&quot;:&quot;4&quot;,&quot;volume&quot;:&quot;9&quot;,&quot;container-title-short&quot;:&quot;&quot;},&quot;isTemporary&quot;:false}]},{&quot;citationID&quot;:&quot;MENDELEY_CITATION_f431836e-44f3-4c8b-afc5-9f9271a179e7&quot;,&quot;properties&quot;:{&quot;noteIndex&quot;:0},&quot;isEdited&quot;:false,&quot;manualOverride&quot;:{&quot;isManuallyOverridden&quot;:true,&quot;citeprocText&quot;:&quot;(Roldan-Cruz et al., 2020)&quot;,&quot;manualOverrideText&quot;:&quot;Roldan-Cruz et al.&quot;},&quot;citationTag&quot;:&quot;MENDELEY_CITATION_v3_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&quot;,&quot;citationItems&quot;:[{&quot;id&quot;:&quot;b92ca51f-fdf2-3c4b-8ef3-c0f283cb2341&quot;,&quot;itemData&quot;:{&quot;type&quot;:&quot;article-journal&quot;,&quot;id&quot;:&quot;b92ca51f-fdf2-3c4b-8ef3-c0f283cb2341&quot;,&quot;title&quot;:&quot;Microstructural Changes and In Vitro Digestibility of Maize Starch\nTreated with Different Calcium Compounds Used in Nixtamalization\nProcesses&quot;,&quot;author&quot;:[{&quot;family&quot;:&quot;Roldan-Cruz&quot;,&quot;given&quot;:&quot;Cesar&quot;,&quot;parse-names&quot;:false,&quot;dropping-particle&quot;:&quot;&quot;,&quot;non-dropping-particle&quot;:&quot;&quot;},{&quot;family&quot;:&quot;Garcia-Diaz&quot;,&quot;given&quot;:&quot;Samuel&quot;,&quot;parse-names&quot;:false,&quot;dropping-particle&quot;:&quot;&quot;,&quot;non-dropping-particle&quot;:&quot;&quot;},{&quot;family&quot;:&quot;Garcia-Hernandez Angeles\nand Alvarez-Ramirez&quot;,&quot;given&quot;:&quot;Jose&quot;,&quot;parse-names&quot;:false,&quot;dropping-particle&quot;:&quot;&quot;,&quot;non-dropping-particle&quot;:&quot;&quot;},{&quot;family&quot;:&quot;Vernon-Carter&quot;,&quot;given&quot;:&quot;E Jaime&quot;,&quot;parse-names&quot;:false,&quot;dropping-particle&quot;:&quot;&quot;,&quot;non-dropping-particle&quot;:&quot;&quot;}],&quot;container-title&quot;:&quot;STARCH-STARKE&quot;,&quot;DOI&quot;:&quot;10.1002/star.201900303&quot;,&quot;ISSN&quot;:&quot;0038-9056&quot;,&quot;issued&quot;:{&quot;date-parts&quot;:[[2020,9]]},&quot;publisher-place&quot;:&quot;POSTFACH 101161, 69451 WEINHEIM, GERMANY&quot;,&quot;language&quot;:&quot;English&quot;,&quot;abstract&quot;:&quot;Maize starch dispersions (5 g/100 mL water) are treated with\nCa(OH)(2)(0.2 g/100 g starch), emulating the traditional nixtamalization\nprocess, and with CaCl(2)or Ca(CO)(3)(1.0g/100 g starch) salts,\nemulating ecological nixtamalization processes. The effect of these\ncalcium compounds upon the in vitro digestibility of maize starch is\nevaluated in comparison to an untreated starch dispersion used as\ncontrol. The Ca(OH)(2)treatment significantly increases the rapidly\ndigestible starch (RDS) fraction (from approximate to 33 to 64%) and\nsignificantly decreases the slowly digestible starch (SDS) fraction\n(from approximate to 63 to 30%), while both salt treatments lead to\nsignificant decreases in the RDS fraction (from approximate to 33 to\n17%) and significant increases in the SDS fraction (from approximate to\n63 to 76%), and resistant starch (RS) fraction (from approximate to 2.8\nto 6.8%), compared to the untreated control. The mechanisms responsible\nfor causing changes in the digestible starch fractions are not fully\nelucidated. Optical micrographs and different analytical methods\n(rheology, attenuated total reflection Fourier transform infrared, X-ray\nphotoelectron spectrometry and nuclear magnetic resonance) are used to\nexplore the molecular organization of untreated and the different\ncalcium-treated samples. It is found that the disruption of insoluble\nremnants (ghosts) by alkali treatment and the formation of\ncalcium-mediated cross-linking structures play an important role in the\nin vitro digestibility and microstructural changes of maize starch.&quot;,&quot;publisher&quot;:&quot;WILEY-V C H VERLAG GMBH&quot;,&quot;issue&quot;:&quot;9-10, SI&quot;,&quot;volume&quot;:&quot;72&quot;,&quot;container-title-short&quot;:&quot;&quot;},&quot;isTemporary&quot;:false}]},{&quot;citationID&quot;:&quot;MENDELEY_CITATION_fa8bda1a-3500-4b3f-b86c-8a8c397770c1&quot;,&quot;properties&quot;:{&quot;noteIndex&quot;:0},&quot;isEdited&quot;:false,&quot;manualOverride&quot;:{&quot;isManuallyOverridden&quot;:true,&quot;citeprocText&quot;:&quot;(Musita et al., 2019)&quot;,&quot;manualOverrideText&quot;:&quot;Musita et al.&quot;},&quot;citationTag&quot;:&quot;MENDELEY_CITATION_v3_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&quot;,&quot;citationItems&quot;:[{&quot;id&quot;:&quot;1ba1e7d2-3460-3dd6-b787-7e5d8e5dbfc1&quot;,&quot;itemData&quot;:{&quot;type&quot;:&quot;paper-conference&quot;,&quot;id&quot;:&quot;1ba1e7d2-3460-3dd6-b787-7e5d8e5dbfc1&quot;,&quot;title&quot;:&quot;Nixtamalization Application as A Quality Improvement of Corn Flour&quot;,&quot;author&quot;:[{&quot;family&quot;:&quot;Musita&quot;,&quot;given&quot;:&quot;Nanti&quot;,&quot;parse-names&quot;:false,&quot;dropping-particle&quot;:&quot;&quot;,&quot;non-dropping-particle&quot;:&quot;&quot;},{&quot;family&quot;:&quot;Nurdjanah&quot;,&quot;given&quot;:&quot;Siti&quot;,&quot;parse-names&quot;:false,&quot;dropping-particle&quot;:&quot;&quot;,&quot;non-dropping-particle&quot;:&quot;&quot;},{&quot;family&quot;:&quot;Oktiani&quot;,&quot;given&quot;:&quot;Devi&quot;,&quot;parse-names&quot;:false,&quot;dropping-particle&quot;:&quot;&quot;,&quot;non-dropping-particle&quot;:&quot;&quot;}],&quot;collection-title&quot;:&quot;AIP Conference Proceedings&quot;,&quot;container-title&quot;:&quot;11TH REGIONAL CONFERENCE ON CHEMICAL ENGINEERING (RCCHE 2018)&quot;,&quot;editor&quot;:[{&quot;family&quot;:&quot;Ariyanto&quot;,&quot;given&quot;:&quot;T&quot;,&quot;parse-names&quot;:false,&quot;dropping-particle&quot;:&quot;&quot;,&quot;non-dropping-particle&quot;:&quot;&quot;},{&quot;family&quot;:&quot;Rochmadi&quot;,&quot;given&quot;:&quot;&quot;,&quot;parse-names&quot;:false,&quot;dropping-particle&quot;:&quot;&quot;,&quot;non-dropping-particle&quot;:&quot;&quot;},{&quot;family&quot;:&quot;Prasetyo&quot;,&quot;given&quot;:&quot;I&quot;,&quot;parse-names&quot;:false,&quot;dropping-particle&quot;:&quot;&quot;,&quot;non-dropping-particle&quot;:&quot;&quot;},{&quot;family&quot;:&quot;Putri&quot;,&quot;given&quot;:&quot;N R E&quot;,&quot;parse-names&quot;:false,&quot;dropping-particle&quot;:&quot;&quot;,&quot;non-dropping-particle&quot;:&quot;&quot;}],&quot;DOI&quot;:&quot;10.1063/1.5095015&quot;,&quot;ISBN&quot;:&quot;978-0-7354-1815-8&quot;,&quot;ISSN&quot;:&quot;0094-243X&quot;,&quot;issued&quot;:{&quot;date-parts&quot;:[[2019]]},&quot;publisher-place&quot;:&quot;2 HUNTINGTON QUADRANGLE, STE 1NO1, MELVILLE, NY 11747-4501 USA&quot;,&quot;language&quot;:&quot;English&quot;,&quot;abstract&quot;:&quot;The corn is very potential to be processed as a flour and a starch\nmaterial in food industry as a food ingredients and other industries.\nHowever, the functional properties of corn flour are less favored to be\napplied in processed products because of its unpleasant texture and\nshort shelf life due to its fat content. One way to improve its quality\nis by nixtamalization process, it is a process of boiling the corn\ngrains in lime water followed by soaking for several hours, then washing\nand milling to forming a dough. The purpose of this study was to\nevaluate the effect of nixtamalization on corn flour physicochemical\nproperties and rheology. The experiments were prepared by a single\ntreatment, with variation nixtamalization/immersion duration in lime\nsolution (control, 8, 16, 24, and 32 hours). This treatment was repeated\n3 times. The results indicated that the nixtamalization time had an\neffect on the corn flour proximate value and rheology, the protein\ncontent increased (3.1766% - 4.4055%) and the moisture content\nincreased (6.9986% - 8.3217%), however the fat content decreased\n(4.5179% - 3.2317%) and ash content decreased (1.6674% - 1.3558%) as\nan increasing nixtamalization time. In general, the corn flour paste\ncharacteristics are gelatinization were changed as the nixtamalization\ntime increased, the initial temperature decreased (84.4 degrees C - 80\ndegrees C), the maximum viscosity decreased (136 BU - 123 BU), and the\npaste stability decreased (14 BU - 6 BU), but its reverse viscosity\nincreased (69 BU - 120 BU). The different nixtamalization period had no\neffect on the formation of corn starch gel. The corn flour dough\nexpansion volume increased as the nixtamalization time increased, and\nthe structure of corn starch granules is changed/damaged as the\nnixtamalization time increased.&quot;,&quot;publisher&quot;:&quot;AMER INST PHYSICS&quot;,&quot;volume&quot;:&quot;2085&quot;,&quot;container-title-short&quot;:&quot;&quot;},&quot;isTemporary&quot;:false}]},{&quot;citationID&quot;:&quot;MENDELEY_CITATION_ee5a4739-bc84-46a2-9416-87f5495a28e6&quot;,&quot;properties&quot;:{&quot;noteIndex&quot;:0},&quot;isEdited&quot;:false,&quot;manualOverride&quot;:{&quot;isManuallyOverridden&quot;:true,&quot;citeprocText&quot;:&quot;(de los Angeles Cornejo-Villegas et al., 2018)&quot;,&quot;manualOverrideText&quot;:&quot;de los Angeles Cornejo-Villegas et al.&quot;},&quot;citationTag&quot;:&quot;MENDELEY_CITATION_v3_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&quot;,&quot;citationItems&quot;:[{&quot;id&quot;:&quot;9d528501-0b33-3e33-91e9-75bc5c9a3aae&quot;,&quot;itemData&quot;:{&quot;type&quot;:&quot;article-journal&quot;,&quot;id&quot;:&quot;9d528501-0b33-3e33-91e9-75bc5c9a3aae&quot;,&quot;title&quot;:&quot;The effect of Ca2+ ions on the pasting, morphological, structural,\nvibrational, and mechanical properties of corn starch-water system&quot;,&quot;author&quot;:[{&quot;family&quot;:&quot;los Angeles Cornejo-Villegas&quot;,&quot;given&quot;:&quot;Maria&quot;,&quot;parse-names&quot;:false,&quot;dropping-particle&quot;:&quot;&quot;,&quot;non-dropping-particle&quot;:&quot;de&quot;},{&quot;family&quot;:&quot;Rincon-Londono&quot;,&quot;given&quot;:&quot;Natalia&quot;,&quot;parse-names&quot;:false,&quot;dropping-particle&quot;:&quot;&quot;,&quot;non-dropping-particle&quot;:&quot;&quot;},{&quot;family&quot;:&quot;Real-Lopez&quot;,&quot;given&quot;:&quot;Alicia&quot;,&quot;parse-names&quot;:false,&quot;dropping-particle&quot;:&quot;&quot;,&quot;non-dropping-particle&quot;:&quot;del&quot;},{&quot;family&quot;:&quot;Rodriguez-Garcia&quot;,&quot;given&quot;:&quot;Mario E&quot;,&quot;parse-names&quot;:false,&quot;dropping-particle&quot;:&quot;&quot;,&quot;non-dropping-particle&quot;:&quot;&quot;}],&quot;container-title&quot;:&quot;JOURNAL OF CEREAL SCIENCE&quot;,&quot;container-title-short&quot;:&quot;J Cereal Sci&quot;,&quot;DOI&quot;:&quot;10.1016/j.jcs.2017.10.003&quot;,&quot;ISSN&quot;:&quot;0733-5210&quot;,&quot;issued&quot;:{&quot;date-parts&quot;:[[2018,1]]},&quot;publisher-place&quot;:&quot;24-28 OVAL RD, LONDON NW1 7DX, ENGLAND&quot;,&quot;page&quot;:&quot;174-182&quot;,&quot;language&quot;:&quot;English&quot;,&quot;abstract&quot;:&quot;This work focuses on the effects of different concentrations of Ca2+-\nions 0, 0.10, 0.15, 0.25, and 0.35% w/w and the steeping time in corn\nstarch-water system with and without heating, as well as the influence\nof the Ca2+ concentrations on the pasting profile, regarding the\nphysicochemical changes that take place along the thermal process. The\nfirst and second derivatives of the pasting profiles were calculated to\nidentify the main changes originated in the heating and cooling regions.\nThe inclusion of Ca2+ ions has a strong effect at the end of the pasting\nprofile; below the gelatinization temperature starch grains exhibit a\nsemi-crystalline structure and were still integer, at the peak\nviscosity, the samples were amorphous as a result of the gelatinization,\nat the final viscosity the structure was complete amorphous observed in\nthe X-ray patterns. Micrographs of the starch-water system with Ca2+\nshow that the morphology changed rapidly and depends on the Ca2+\nconcentrations. IR spectroscopy shows that Ca(2+)ions did not form any\nnew chemical bonds, yet only the van der Waals interaction occurred. We\ndemonstrate for the first time the effect of calcium ions on the elastic\nand plastic regions of the custard and hydrogels. (C) 2017 Elsevier Ltd.\nAll rights reserved.&quot;,&quot;publisher&quot;:&quot;ACADEMIC PRESS LTD- ELSEVIER SCIENCE LTD&quot;,&quot;volume&quot;:&quot;79&quot;},&quot;isTemporary&quot;:false}]},{&quot;citationID&quot;:&quot;MENDELEY_CITATION_664ca097-3dcf-46c7-9cbb-cc10c188ea12&quot;,&quot;properties&quot;:{&quot;noteIndex&quot;:0},&quot;isEdited&quot;:false,&quot;manualOverride&quot;:{&quot;isManuallyOverridden&quot;:true,&quot;citeprocText&quot;:&quot;(Preciado-Ortíz et al., 2018)&quot;,&quot;manualOverrideText&quot;:&quot;Preciado-Ortíz et al.&quot;},&quot;citationTag&quot;:&quot;MENDELEY_CITATION_v3_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&quot;,&quot;citationItems&quot;:[{&quot;id&quot;:&quot;588285e5-aeb6-3623-8527-aeefc6d43d4c&quot;,&quot;itemData&quot;:{&quot;type&quot;:&quot;article-journal&quot;,&quot;id&quot;:&quot;588285e5-aeb6-3623-8527-aeefc6d43d4c&quot;,&quot;title&quot;:&quot;Fatty acids and starch properties of high-oil maize hybrids during nixtamalization and tortilla-making process&quot;,&quot;author&quot;:[{&quot;family&quot;:&quot;Preciado-Ortíz&quot;,&quot;given&quot;:&quot;R E&quot;,&quot;parse-names&quot;:false,&quot;dropping-particle&quot;:&quot;&quot;,&quot;non-dropping-particle&quot;:&quot;&quot;},{&quot;family&quot;:&quot;Vázquez-Carrillo&quot;,&quot;given&quot;:&quot;M G&quot;,&quot;parse-names&quot;:false,&quot;dropping-particle&quot;:&quot;&quot;,&quot;non-dropping-particle&quot;:&quot;&quot;},{&quot;family&quot;:&quot;Figueroa-Cárdenas&quot;,&quot;given&quot;:&quot;J D D&quot;,&quot;parse-names&quot;:false,&quot;dropping-particle&quot;:&quot;&quot;,&quot;non-dropping-particle&quot;:&quot;&quot;},{&quot;family&quot;:&quot;Guzmán-Maldonado&quot;,&quot;given&quot;:&quot;S H&quot;,&quot;parse-names&quot;:false,&quot;dropping-particle&quot;:&quot;&quot;,&quot;non-dropping-particle&quot;:&quot;&quot;},{&quot;family&quot;:&quot;Santiago-Ramos&quot;,&quot;given&quot;:&quot;D&quot;,&quot;parse-names&quot;:false,&quot;dropping-particle&quot;:&quot;&quot;,&quot;non-dropping-particle&quot;:&quot;&quot;},{&quot;family&quot;:&quot;Topete-Betancourt&quot;,&quot;given&quot;:&quot;A&quot;,&quot;parse-names&quot;:false,&quot;dropping-particle&quot;:&quot;&quot;,&quot;non-dropping-particle&quot;:&quot;&quot;}],&quot;container-title&quot;:&quot;Journal of Cereal Science&quot;,&quot;container-title-short&quot;:&quot;J Cereal Sci&quot;,&quot;DOI&quot;:&quot;10.1016/j.jcs.2018.08.015&quot;,&quot;ISSN&quot;:&quot;07335210 (ISSN)&quot;,&quot;URL&quot;:&quot;https://www.scopus.com/inward/record.uri?eid=2-s2.0-85053115308&amp;doi=10.1016%2fj.jcs.2018.08.015&amp;partnerID=40&amp;md5=00d31bf981af4ec31abc51adaf842aa6&quot;,&quot;issued&quot;:{&quot;date-parts&quot;:[[2018]]},&quot;page&quot;:&quot;171-179&quot;,&quot;language&quot;:&quot;English&quot;,&quot;abstract&quot;:&quot;The objective of this work was to evaluate changes in the fatty acids profile and starch properties during nixtamalization and tortilla-making processes of high-oil maize (HOM) hybrids. HOM grains had more linoleic acid than normal maize, and it decreased significantly from raw maize to tortilla, probably due to saponification and by its participation in the amylose-lipid complexes formation. After nixtamalization and milling, native type I amylose-lipid complexes were transformed into type IIa and IIb complexes. Tortillas from HOM showed similar retrogradation degree after 48 h of storage as revealed by thermal analysis, and this was reflected in the texture as reflected by the tensile strength and elongation values. The total relative crystallinity and the infrared 1047/1022 cm−1 spectral ratio increased on retrogradation however they behave in a complex manner in HOM samples. High-oil maize hybrids can be used for nixtamalization and tortilla preparation, but the higher oil content could not give an advantage for reducing tortilla staling. © 2018 Elsevier Ltd&quot;,&quot;publisher&quot;:&quot;Academic Press&quot;,&quot;volume&quot;:&quot;83&quot;},&quot;isTemporary&quot;:false}]},{&quot;citationID&quot;:&quot;MENDELEY_CITATION_9cd4c187-537f-4e3c-a558-f412d1e72ae6&quot;,&quot;properties&quot;:{&quot;noteIndex&quot;:0},&quot;isEdited&quot;:false,&quot;manualOverride&quot;:{&quot;isManuallyOverridden&quot;:true,&quot;citeprocText&quot;:&quot;(Mariscal-Moreno et al., 2017)&quot;,&quot;manualOverrideText&quot;:&quot;Mariscal-Moreno et al.&quot;},&quot;citationTag&quot;:&quot;MENDELEY_CITATION_v3_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&quot;,&quot;citationItems&quot;:[{&quot;id&quot;:&quot;2d6d25cb-1966-3c90-ba8c-5009b303e291&quot;,&quot;itemData&quot;:{&quot;type&quot;:&quot;article-journal&quot;,&quot;id&quot;:&quot;2d6d25cb-1966-3c90-ba8c-5009b303e291&quot;,&quot;title&quot;:&quot;Nixtamalization Process Affects Resistant Starch Formation and Glycemic Index of Tamales&quot;,&quot;author&quot;:[{&quot;family&quot;:&quot;Mariscal-Moreno&quot;,&quot;given&quot;:&quot;R M&quot;,&quot;parse-names&quot;:false,&quot;dropping-particle&quot;:&quot;&quot;,&quot;non-dropping-particle&quot;:&quot;&quot;},{&quot;family&quot;:&quot;Dios Figueroa Cárdenas&quot;,&quot;given&quot;:&quot;J&quot;,&quot;parse-names&quot;:false,&quot;dropping-particle&quot;:&quot;&quot;,&quot;non-dropping-particle&quot;:&quot;de&quot;},{&quot;family&quot;:&quot;Santiago-Ramos&quot;,&quot;given&quot;:&quot;D&quot;,&quot;parse-names&quot;:false,&quot;dropping-particle&quot;:&quot;&quot;,&quot;non-dropping-particle&quot;:&quot;&quot;},{&quot;family&quot;:&quot;Rayas-Duarte&quot;,&quot;given&quot;:&quot;P&quot;,&quot;parse-names&quot;:false,&quot;dropping-particle&quot;:&quot;&quot;,&quot;non-dropping-particle&quot;:&quot;&quot;},{&quot;family&quot;:&quot;Veles-Medina&quot;,&quot;given&quot;:&quot;J J&quot;,&quot;parse-names&quot;:false,&quot;dropping-particle&quot;:&quot;&quot;,&quot;non-dropping-particle&quot;:&quot;&quot;},{&quot;family&quot;:&quot;Martínez-Flores&quot;,&quot;given&quot;:&quot;H E&quot;,&quot;parse-names&quot;:false,&quot;dropping-particle&quot;:&quot;&quot;,&quot;non-dropping-particle&quot;:&quot;&quot;}],&quot;container-title&quot;:&quot;Journal of Food Science&quot;,&quot;container-title-short&quot;:&quot;J Food Sci&quot;,&quot;DOI&quot;:&quot;10.1111/1750-3841.13703&quot;,&quot;ISSN&quot;:&quot;00221147 (ISSN)&quot;,&quot;URL&quot;:&quot;https://www.scopus.com/inward/record.uri?eid=2-s2.0-85018525918&amp;doi=10.1111%2f1750-3841.13703&amp;partnerID=40&amp;md5=2d387eb0dd88647ba53e603d8fe832d1&quot;,&quot;issued&quot;:{&quot;date-parts&quot;:[[2017]]},&quot;page&quot;:&quot;1110-1115&quot;,&quot;language&quot;:&quot;English&quot;,&quot;abstract&quot;:&quot;Tamales were prepared with 3 nixtamalization processes (traditional, ecological, and classic) and evaluated for chemical composition, starch properties, and glycemic index. Resistant starch (RS) in tamales increased 1.6 to 3.7 times compared to raw maize. This increment was due to the starch retrogradation (RS3) and amylose–lipid complexes (RS5) formation. Tamales elaborated with classic and ecological nixtamalization processes exhibited the highest total, soluble and insoluble dietary fiber content, and the highest RS content and lower in vivo glycemic index compared to tamales elaborated with traditional nixtamalization process. Thermal properties of tamales showed 3 endotherms: amylopectin retrogradation (42.7 to 66.6 °C), melting of amylose lipid complex type I (78.8 to 105.4), and melting of amylose–lipid complex type II (110.7 to 129.7). Raw maize exhibited X-ray diffraction pattern type A, after nixtamalization and cooking of tamales it changed to V-type polymorph structure, due to amylose–lipid complexes formation. Tamales from ecological nixtamalization processes could represent potential health benefits associated with the reduction on blood glucose response after consumption. © 2017 Institute of Food Technologists®&quot;,&quot;publisher&quot;:&quot;Blackwell Publishing Inc.&quot;,&quot;issue&quot;:&quot;5&quot;,&quot;volume&quot;:&quot;82&quot;},&quot;isTemporary&quot;:false}]},{&quot;citationID&quot;:&quot;MENDELEY_CITATION_a878c127-ebd4-4d08-8cdf-0dcf120c8325&quot;,&quot;properties&quot;:{&quot;noteIndex&quot;:0},&quot;isEdited&quot;:false,&quot;manualOverride&quot;:{&quot;isManuallyOverridden&quot;:true,&quot;citeprocText&quot;:&quot;(Santiago-Ramos et al., 2017)&quot;,&quot;manualOverrideText&quot;:&quot;Santiago-Ramos et al.&quot;},&quot;citationTag&quot;:&quot;MENDELEY_CITATION_v3_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&quot;,&quot;citationItems&quot;:[{&quot;id&quot;:&quot;f334941d-1cc8-3dab-a5c9-12bec77dc39f&quot;,&quot;itemData&quot;:{&quot;type&quot;:&quot;article-journal&quot;,&quot;id&quot;:&quot;f334941d-1cc8-3dab-a5c9-12bec77dc39f&quot;,&quot;title&quot;:&quot;Changes in the thermal and structural properties of maize starch during\nnixtamalization and tortilla-making processes as affected by grain\nhardness&quot;,&quot;author&quot;:[{&quot;family&quot;:&quot;Santiago-Ramos&quot;,&quot;given&quot;:&quot;David&quot;,&quot;parse-names&quot;:false,&quot;dropping-particle&quot;:&quot;&quot;,&quot;non-dropping-particle&quot;:&quot;&quot;},{&quot;family&quot;:&quot;Dios Figueroa-Cardenas&quot;,&quot;given&quot;:&quot;Juan&quot;,&quot;parse-names&quot;:false,&quot;dropping-particle&quot;:&quot;&quot;,&quot;non-dropping-particle&quot;:&quot;de&quot;},{&quot;family&quot;:&quot;Juan\nVeles-Medina&quot;,&quot;given&quot;:&quot;Jose&quot;,&quot;parse-names&quot;:false,&quot;dropping-particle&quot;:&quot;&quot;,&quot;non-dropping-particle&quot;:&quot;&quot;},{&quot;family&quot;:&quot;Maria Mariscal-Moreno&quot;,&quot;given&quot;:&quot;Rosa&quot;,&quot;parse-names&quot;:false,&quot;dropping-particle&quot;:&quot;&quot;,&quot;non-dropping-particle&quot;:&quot;&quot;}],&quot;container-title&quot;:&quot;JOURNAL OF CEREAL SCIENCE&quot;,&quot;container-title-short&quot;:&quot;J Cereal Sci&quot;,&quot;DOI&quot;:&quot;10.1016/j.jcs.2017.01.018&quot;,&quot;ISSN&quot;:&quot;0733-5210&quot;,&quot;issued&quot;:{&quot;date-parts&quot;:[[2017,3]]},&quot;publisher-place&quot;:&quot;24-28 OVAL RD, LONDON NW1 7DX, ENGLAND&quot;,&quot;page&quot;:&quot;72-78&quot;,&quot;language&quot;:&quot;English&quot;,&quot;abstract&quot;:&quot;The objective of this work was to evaluate the changes in the thermal\nand structural properties of maize starch during nixtamalization and the\ntortilla-making process and their relationship with grain hardness.\nThree maize types with varying hardness (hard, intermediate, soft) were\nprocessed by three nixtamalization processes (classic, traditional and\necological). Starch from the three maize types showed an A-type pattern\nand two endotherms corresponding to gelatinization and melting of the\nType I amylose-lipid complexes. After cooking and steeping, in\nintermediate and soft grains the partial gelatinization and the\nannealing affected the starch properties and promoted the formation of\namylose-lipid complexes. These effects were not observe in hard grains.\nThe increase in melting enthalpy and the intensity of the peak 20-20\ndegrees C from nixtamal to tortillas demonstrated the formation of\namylose-lipid complexes. A third endotherm above 114 degrees C in some\ntreatments of nixtamal and tortilla starch demonstrated the\ntransformation of some amylose-lipid complexes in a most ordered\nstructures (Type II complexes). The V-type polymorph structure found in\nnative starch, nixtamal, and tortilla corresponds to a coexistence of\nType I and Type II complexes. Formation of amylose-lipid complexes in\ntortillas had a partial effect on decreasing starch retrogradation (r\n=-0.47, P &lt; 0.05). (C) 2017 Elsevier Ltd. All rights reserved.&quot;,&quot;publisher&quot;:&quot;ACADEMIC PRESS LTD- ELSEVIER SCIENCE LTD&quot;,&quot;volume&quot;:&quot;74&quot;},&quot;isTemporary&quot;:false}]},{&quot;citationID&quot;:&quot;MENDELEY_CITATION_68a8a718-aacd-489d-a248-f28f7400aefa&quot;,&quot;properties&quot;:{&quot;noteIndex&quot;:0},&quot;isEdited&quot;:false,&quot;manualOverride&quot;:{&quot;isManuallyOverridden&quot;:true,&quot;citeprocText&quot;:&quot;(Santiago-Ramos et al., 2015)&quot;,&quot;manualOverrideText&quot;:&quot;Santiago-Ramos et al.&quot;},&quot;citationTag&quot;:&quot;MENDELEY_CITATION_v3_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&quot;,&quot;citationItems&quot;:[{&quot;id&quot;:&quot;2b1d74e9-5d2d-36a1-a5cb-c706f1b8c5da&quot;,&quot;itemData&quot;:{&quot;type&quot;:&quot;article-journal&quot;,&quot;id&quot;:&quot;2b1d74e9-5d2d-36a1-a5cb-c706f1b8c5da&quot;,&quot;title&quot;:&quot;Resistant Starch Formation in Tortillas from an Ecological\nNixtamalization Process&quot;,&quot;author&quot;:[{&quot;family&quot;:&quot;Santiago-Ramos&quot;,&quot;given&quot;:&quot;David&quot;,&quot;parse-names&quot;:false,&quot;dropping-particle&quot;:&quot;&quot;,&quot;non-dropping-particle&quot;:&quot;&quot;},{&quot;family&quot;:&quot;Dios Figueroa-Cardenas&quot;,&quot;given&quot;:&quot;Juan&quot;,&quot;parse-names&quot;:false,&quot;dropping-particle&quot;:&quot;&quot;,&quot;non-dropping-particle&quot;:&quot;de&quot;},{&quot;family&quot;:&quot;Juan\nVeles-Medina&quot;,&quot;given&quot;:&quot;Jose&quot;,&quot;parse-names&quot;:false,&quot;dropping-particle&quot;:&quot;&quot;,&quot;non-dropping-particle&quot;:&quot;&quot;},{&quot;family&quot;:&quot;Maria Mariscal-Moreno&quot;,&quot;given&quot;:&quot;Rosa&quot;,&quot;parse-names&quot;:false,&quot;dropping-particle&quot;:&quot;&quot;,&quot;non-dropping-particle&quot;:&quot;&quot;},{&quot;family&quot;:&quot;Reynoso-Camacho&quot;,&quot;given&quot;:&quot;Rosalia&quot;,&quot;parse-names&quot;:false,&quot;dropping-particle&quot;:&quot;&quot;,&quot;non-dropping-particle&quot;:&quot;&quot;},{&quot;family&quot;:&quot;Ramos-Gomez&quot;,&quot;given&quot;:&quot;Minerva&quot;,&quot;parse-names&quot;:false,&quot;dropping-particle&quot;:&quot;&quot;,&quot;non-dropping-particle&quot;:&quot;&quot;},{&quot;family&quot;:&quot;Gaytan-Martinez&quot;,&quot;given&quot;:&quot;Marcela&quot;,&quot;parse-names&quot;:false,&quot;dropping-particle&quot;:&quot;&quot;,&quot;non-dropping-particle&quot;:&quot;&quot;},{&quot;family&quot;:&quot;Morales-Sanchez&quot;,&quot;given&quot;:&quot;Eduardo&quot;,&quot;parse-names&quot;:false,&quot;dropping-particle&quot;:&quot;&quot;,&quot;non-dropping-particle&quot;:&quot;&quot;}],&quot;container-title&quot;:&quot;CEREAL CHEMISTRY&quot;,&quot;container-title-short&quot;:&quot;Cereal Chem&quot;,&quot;DOI&quot;:&quot;10.1094/CCHEM-08-14-0170-R&quot;,&quot;ISSN&quot;:&quot;0009-0352&quot;,&quot;issued&quot;:{&quot;date-parts&quot;:[[2015,3]]},&quot;publisher-place&quot;:&quot;111 RIVER ST, HOBOKEN 07030-5774, NJ USA&quot;,&quot;page&quot;:&quot;185-192&quot;,&quot;language&quot;:&quot;English&quot;,&quot;abstract&quot;:&quot;The objective of this work was to study the formation of resistant\nstarch (RS) in tortillas from an ecological nixtamalization process\ncompared with the traditional nixtamalization process. The RS increased\nthrough all the steps of tortilla production. It was found that the\nincrease of the RS corresponds mainly to the formation of RS5\n(V-amylose-lipid complex), but in tortillas two major types of RS\ncoexist: RS5 and RS3 (retrograded starch). In general, tortillas from\nthe ecological nixtamalization process gave higher values of protein,\nlipids, total dietary fiber, insoluble fiber, soluble fiber, and RS\ncompared with tortillas from the traditional nixtamalization process and\ncommercial flour. The highest glycemic index (GI) occurred in the\ntortillas from commercial flour, whereas tortillas from 0.4% CaCO3 and\n0.6% CaSO4 were classified as medium-GI (GI 50-70). Tortillas from\n0.6% CaCl2 had the lowest value of GI. The ecological nixtamalization\nprocesses caused significant differences in quality and nutritional\nproperties of tortillas.&quot;,&quot;publisher&quot;:&quot;WILEY&quot;,&quot;issue&quot;:&quot;2&quot;,&quot;volume&quot;:&quot;92&quot;},&quot;isTemporary&quot;:false}]},{&quot;citationID&quot;:&quot;MENDELEY_CITATION_ed77794f-c8fa-4720-a9dd-3c6e11c8ac0d&quot;,&quot;properties&quot;:{&quot;noteIndex&quot;:0},&quot;isEdited&quot;:false,&quot;manualOverride&quot;:{&quot;isManuallyOverridden&quot;:true,&quot;citeprocText&quot;:&quot;(Lobato-Calleros et al., 2015)&quot;,&quot;manualOverrideText&quot;:&quot;Lobato-Calleros et al.&quot;},&quot;citationTag&quot;:&quot;MENDELEY_CITATION_v3_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&quot;,&quot;citationItems&quot;:[{&quot;id&quot;:&quot;9bd0aba6-e199-3444-a87c-65b105810648&quot;,&quot;itemData&quot;:{&quot;type&quot;:&quot;article-journal&quot;,&quot;id&quot;:&quot;9bd0aba6-e199-3444-a87c-65b105810648&quot;,&quot;title&quot;:&quot;Effect of lime concentration on gelatinized maize starch dispersions\nproperties&quot;,&quot;author&quot;:[{&quot;family&quot;:&quot;Lobato-Calleros&quot;,&quot;given&quot;:&quot;C&quot;,&quot;parse-names&quot;:false,&quot;dropping-particle&quot;:&quot;&quot;,&quot;non-dropping-particle&quot;:&quot;&quot;},{&quot;family&quot;:&quot;Hernandez-Jaimes&quot;,&quot;given&quot;:&quot;C&quot;,&quot;parse-names&quot;:false,&quot;dropping-particle&quot;:&quot;&quot;,&quot;non-dropping-particle&quot;:&quot;&quot;},{&quot;family&quot;:&quot;Chavez-Esquivel&quot;,&quot;given&quot;:&quot;G&quot;,&quot;parse-names&quot;:false,&quot;dropping-particle&quot;:&quot;&quot;,&quot;non-dropping-particle&quot;:&quot;&quot;},{&quot;family&quot;:&quot;Meraz&quot;,&quot;given&quot;:&quot;M&quot;,&quot;parse-names&quot;:false,&quot;dropping-particle&quot;:&quot;&quot;,&quot;non-dropping-particle&quot;:&quot;&quot;},{&quot;family&quot;:&quot;Sosa&quot;,&quot;given&quot;:&quot;E&quot;,&quot;parse-names&quot;:false,&quot;dropping-particle&quot;:&quot;&quot;,&quot;non-dropping-particle&quot;:&quot;&quot;},{&quot;family&quot;:&quot;Lara&quot;,&quot;given&quot;:&quot;V H&quot;,&quot;parse-names&quot;:false,&quot;dropping-particle&quot;:&quot;&quot;,&quot;non-dropping-particle&quot;:&quot;&quot;},{&quot;family&quot;:&quot;Alvarez-Ramirez&quot;,&quot;given&quot;:&quot;J&quot;,&quot;parse-names&quot;:false,&quot;dropping-particle&quot;:&quot;&quot;,&quot;non-dropping-particle&quot;:&quot;&quot;},{&quot;family&quot;:&quot;Vernon-Carter&quot;,&quot;given&quot;:&quot;E J&quot;,&quot;parse-names&quot;:false,&quot;dropping-particle&quot;:&quot;&quot;,&quot;non-dropping-particle&quot;:&quot;&quot;}],&quot;container-title&quot;:&quot;FOOD CHEMISTRY&quot;,&quot;container-title-short&quot;:&quot;Food Chem&quot;,&quot;DOI&quot;:&quot;10.1016/j.foodchem.2014.09.087&quot;,&quot;ISSN&quot;:&quot;0308-8146&quot;,&quot;issued&quot;:{&quot;date-parts&quot;:[[2015,4]]},&quot;publisher-place&quot;:&quot;THE BOULEVARD, LANGFORD LANE, KIDLINGTON, OXFORD OX5 1GB, OXON, ENGLAND&quot;,&quot;page&quot;:&quot;353-360&quot;,&quot;language&quot;:&quot;English&quot;,&quot;abstract&quot;:&quot;Maize starch was lime-cooked at 92 degrees C with 0.0-0.40% w/w\nCa(OH)(2). Optical micrographs showed that lime disrupted the integrity\nof insoluble remnants (ghosts) and increased the degree of syneresis of\nthe gelatinized starch dispersions (GSD). The particle size distribution\nwas monomodal, shifting to smaller sizes and narrower distributions with\nincreasing lime concentration. X-ray patterns and FTIR spectra showed\nthat crystallinity decreased to a minimum at lime concentration of\n0.20% w/w. Lime-treated GSD exhibited thixotropic and viscoelastic\nbehaviour. In the linear viscoelastic region the storage modulus was\nhigher than the loss modulus, but a crossover between these moduli\noccurred in the non-linear viscoelastic region. The viscoelastic\nproperties decreased with increased lime concentration. The\nelectrochemical properties suggested that the amylopectin-rich remnants\nand the released amylose contained in the continuous matrix was firstly\nattacked by calcium ions at low lime levels (&lt;0.20% w/w), disrupting\nthe starch gel microstructure. (C) 2014 Elsevier Ltd. All rights\nreserved.&quot;,&quot;publisher&quot;:&quot;ELSEVIER SCI LTD&quot;,&quot;volume&quot;:&quot;172&quot;},&quot;isTemporary&quot;:false}]},{&quot;citationID&quot;:&quot;MENDELEY_CITATION_79abb2bb-1f3c-48d4-89ef-d5331be46f04&quot;,&quot;properties&quot;:{&quot;noteIndex&quot;:0},&quot;isEdited&quot;:false,&quot;manualOverride&quot;:{&quot;isManuallyOverridden&quot;:true,&quot;citeprocText&quot;:&quot;(Mariscal Moreno et al., 2015)&quot;,&quot;manualOverrideText&quot;:&quot;Mariscal Moreno et al.&quot;},&quot;citationTag&quot;:&quot;MENDELEY_CITATION_v3_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&quot;,&quot;citationItems&quot;:[{&quot;id&quot;:&quot;c80cf614-fd94-360c-b3b2-df07cea85314&quot;,&quot;itemData&quot;:{&quot;type&quot;:&quot;article-journal&quot;,&quot;id&quot;:&quot;c80cf614-fd94-360c-b3b2-df07cea85314&quot;,&quot;title&quot;:&quot;The effect of different nixtamalisation processes on some\nphysicochemical properties, nutritional composition and glycemic index&quot;,&quot;author&quot;:[{&quot;family&quot;:&quot;Mariscal Moreno&quot;,&quot;given&quot;:&quot;Rosa Maria&quot;,&quot;parse-names&quot;:false,&quot;dropping-particle&quot;:&quot;&quot;,&quot;non-dropping-particle&quot;:&quot;&quot;},{&quot;family&quot;:&quot;Figueroa&quot;,&quot;given&quot;:&quot;J D C&quot;,&quot;parse-names&quot;:false,&quot;dropping-particle&quot;:&quot;&quot;,&quot;non-dropping-particle&quot;:&quot;&quot;},{&quot;family&quot;:&quot;Santiago-Ramos&quot;,&quot;given&quot;:&quot;David&quot;,&quot;parse-names&quot;:false,&quot;dropping-particle&quot;:&quot;&quot;,&quot;non-dropping-particle&quot;:&quot;&quot;},{&quot;family&quot;:&quot;Arambula Villa&quot;,&quot;given&quot;:&quot;Geronimo&quot;,&quot;parse-names&quot;:false,&quot;dropping-particle&quot;:&quot;&quot;,&quot;non-dropping-particle&quot;:&quot;&quot;},{&quot;family&quot;:&quot;Jimenez Sandoval&quot;,&quot;given&quot;:&quot;Sergio&quot;,&quot;parse-names&quot;:false,&quot;dropping-particle&quot;:&quot;&quot;,&quot;non-dropping-particle&quot;:&quot;&quot;},{&quot;family&quot;:&quot;Rayas-Duarte&quot;,&quot;given&quot;:&quot;Patricia&quot;,&quot;parse-names&quot;:false,&quot;dropping-particle&quot;:&quot;&quot;,&quot;non-dropping-particle&quot;:&quot;&quot;},{&quot;family&quot;:&quot;Juan Veles-Medina&quot;,&quot;given&quot;:&quot;Jose&quot;,&quot;parse-names&quot;:false,&quot;dropping-particle&quot;:&quot;&quot;,&quot;non-dropping-particle&quot;:&quot;&quot;},{&quot;family&quot;:&quot;Martinez Flores&quot;,&quot;given&quot;:&quot;Hector Eduardo&quot;,&quot;parse-names&quot;:false,&quot;dropping-particle&quot;:&quot;&quot;,&quot;non-dropping-particle&quot;:&quot;&quot;}],&quot;container-title&quot;:&quot;JOURNAL OF CEREAL SCIENCE&quot;,&quot;container-title-short&quot;:&quot;J Cereal Sci&quot;,&quot;DOI&quot;:&quot;10.1016/j.jcs.2015.06.016&quot;,&quot;ISSN&quot;:&quot;0733-5210&quot;,&quot;issued&quot;:{&quot;date-parts&quot;:[[2015,9]]},&quot;publisher-place&quot;:&quot;24-28 OVAL RD, LONDON NW1 7DX, ENGLAND&quot;,&quot;page&quot;:&quot;140-146&quot;,&quot;language&quot;:&quot;English&quot;,&quot;abstract&quot;:&quot;The objective was to evaluate corn tortillas made from three\nnixtamalisation processes including Traditional with lime (TNP), Classic\nwith ashes (CNP) and Ecological with Ca salts (ENP), and their effect on\nmineral content (Ca, Fe, K, and Mg), chemical composition, resistant\nstarch (RS), and glycemic index (GI). ENP with calcium propionate and\ncarbonate had higher fat values than tortillas from CNP. EPN and CNP\npresented the higher dietary fibre, explained by the highest pericarp\nretention. In TNP the pericarp and external layers were lost during the\ncooking, steeping and washing steps and had lower crude fiber. The\namount of RS increased in nixtamal and tortillas independently of\nnixtmalisation processes. Annealing of starch was shown by the increase\nof onset, peak and final gelatinisation temperatures in nixtamalised\nproducts compared with untreated maize. Gelatinisation was higher for\ncalcium propionate ENP and 1% ash CNP. Native maize changed from A-type\nto V-type pattern in nixtamalised products denoting the formation of\namylose-lipid complexes. Overall, nixtamalisation processes and salts\nused increased RS. The GI was affected by chemical composition in\ntortillas and amount of RS. Tortillas made from ENP Ca propionate and\nENP 1% ash CNP can be classified as low GI foods. (C) 2015 Elsevier\nLtd. All rights reserved.&quot;,&quot;publisher&quot;:&quot;ACADEMIC PRESS LTD- ELSEVIER SCIENCE LTD&quot;,&quot;volume&quot;:&quot;65&quot;},&quot;isTemporary&quot;:false}]},{&quot;citationID&quot;:&quot;MENDELEY_CITATION_80315f97-a5ad-4d25-acab-d71c9d6a6fc6&quot;,&quot;properties&quot;:{&quot;noteIndex&quot;:0},&quot;isEdited&quot;:false,&quot;manualOverride&quot;:{&quot;isManuallyOverridden&quot;:true,&quot;citeprocText&quot;:&quot;(Figueroa et al., 2013)&quot;,&quot;manualOverrideText&quot;:&quot;Figueroa et al.&quot;},&quot;citationTag&quot;:&quot;MENDELEY_CITATION_v3_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&quot;,&quot;citationItems&quot;:[{&quot;id&quot;:&quot;f5225abf-0770-3fc3-ab9e-22e7b827ca79&quot;,&quot;itemData&quot;:{&quot;type&quot;:&quot;article-journal&quot;,&quot;id&quot;:&quot;f5225abf-0770-3fc3-ab9e-22e7b827ca79&quot;,&quot;title&quot;:&quot;Effect of traditional nixtamalization process on starch annealing and the relation to pozole quality&quot;,&quot;author&quot;:[{&quot;family&quot;:&quot;Figueroa&quot;,&quot;given&quot;:&quot;J D C&quot;,&quot;parse-names&quot;:false,&quot;dropping-particle&quot;:&quot;&quot;,&quot;non-dropping-particle&quot;:&quot;&quot;},{&quot;family&quot;:&quot;Véles-Medina&quot;,&quot;given&quot;:&quot;J J&quot;,&quot;parse-names&quot;:false,&quot;dropping-particle&quot;:&quot;&quot;,&quot;non-dropping-particle&quot;:&quot;&quot;},{&quot;family&quot;:&quot;Tolentino-Lõpez&quot;,&quot;given&quot;:&quot;E M&quot;,&quot;parse-names&quot;:false,&quot;dropping-particle&quot;:&quot;&quot;,&quot;non-dropping-particle&quot;:&quot;&quot;},{&quot;family&quot;:&quot;Gaytán-Martínez&quot;,&quot;given&quot;:&quot;M&quot;,&quot;parse-names&quot;:false,&quot;dropping-particle&quot;:&quot;&quot;,&quot;non-dropping-particle&quot;:&quot;&quot;},{&quot;family&quot;:&quot;Aragõn-Cuevas&quot;,&quot;given&quot;:&quot;F&quot;,&quot;parse-names&quot;:false,&quot;dropping-particle&quot;:&quot;&quot;,&quot;non-dropping-particle&quot;:&quot;&quot;},{&quot;family&quot;:&quot;Palacios&quot;,&quot;given&quot;:&quot;N&quot;,&quot;parse-names&quot;:false,&quot;dropping-particle&quot;:&quot;&quot;,&quot;non-dropping-particle&quot;:&quot;&quot;},{&quot;family&quot;:&quot;Willcox&quot;,&quot;given&quot;:&quot;M&quot;,&quot;parse-names&quot;:false,&quot;dropping-particle&quot;:&quot;&quot;,&quot;non-dropping-particle&quot;:&quot;&quot;}],&quot;container-title&quot;:&quot;Journal of Food Process Engineering&quot;,&quot;container-title-short&quot;:&quot;J Food Process Eng&quot;,&quot;DOI&quot;:&quot;10.1111/jfpe.12034&quot;,&quot;ISSN&quot;:&quot;01458876 (ISSN)&quot;,&quot;URL&quot;:&quot;https://www.scopus.com/inward/record.uri?eid=2-s2.0-84884976993&amp;doi=10.1111%2fjfpe.12034&amp;partnerID=40&amp;md5=c6192e70999e2d02a180320909e3d16e&quot;,&quot;issued&quot;:{&quot;date-parts&quot;:[[2013]]},&quot;page&quot;:&quot;704-714&quot;,&quot;language&quot;:&quot;English&quot;,&quot;abstract&quot;:&quot;Several maize landraces were evaluated using microstructural and rheological starch properties and related them to pozole quality. Annealed starch produced during traditional nixtamalization and additional boiling step enhances the viscosity, swelling and starch stability to collapse by forming amylose-lipid complexes. Regarding pozole broth, Cacahuacintle maize (pozole end-use) presented significantly higher (P &lt; 0.05) soluble solids (0.41%) compared with tortilla end-use landraces Pepitilla (0.16%) and Celaya (0.32%). The explanation is that Cacahuacintle pozole matrix did not collapse, but it eroded, forming a sponge structure. Celaya had a compact matrix structure. Pozole yield was significantly higher (P &lt; 0.05) in Cacahuacintle as it was 100% soft endosperm type. X-ray diffraction suggests changes from A-type starch in nixtamal to V-type pattern in pozole, typical of amylose-lipid complexes. Those changes in processing and in quality of the final products are important economic issues that merit further investigations concerning annealing temperatures, steeping and processing times. Practical Applications Pozole is a pre-Columbian exotic soup or stew that once had a ritual significance for the Aztecs of Mexico; it is made with a very special floury type of maize named Cacahuacintle. Despite the economic importance of the Cacahuacintle maize race in Mexico and in Southwest U.S.A., the quality characteristics that the maize kernel should have to give good quality pozole are not well known, which is in part due to the ready availability of poor quality canned products in the market. Combined treatments involving starch annealing during nixtamalization and heat treatment of the wet nixtamal during boiling lead to increase the pozole quality. A practical way to produce thermally resistant starches is through the use of selected maize and heat/moisture treatments. The amylose-lipid complexes formed increase starch gelatinization temperatures and its stability to produce puckered granules at water boiling temperatures, giving the unique sponge structure with soft texture and high swelling properties in the final product. © 2013 Wiley Periodicals, Inc.&quot;,&quot;issue&quot;:&quot;5&quot;,&quot;volume&quot;:&quot;36&quot;},&quot;isTemporary&quot;:false}]},{&quot;citationID&quot;:&quot;MENDELEY_CITATION_39fe3b0f-ebb9-4842-87b4-675714cdfca6&quot;,&quot;properties&quot;:{&quot;noteIndex&quot;:0},&quot;isEdited&quot;:false,&quot;manualOverride&quot;:{&quot;isManuallyOverridden&quot;:true,&quot;citeprocText&quot;:&quot;(Flores-Morales et al., 2012)&quot;,&quot;manualOverrideText&quot;:&quot;Flores-Morales et al.&quot;},&quot;citationTag&quot;:&quot;MENDELEY_CITATION_v3_eyJjaXRhdGlvbklEIjoiTUVOREVMRVlfQ0lUQVRJT05fMzlmZTNiMGYtZWJiOS00ODQyLTg3YjQtNjc1NzE0Y2RmY2E2IiwicHJvcGVydGllcyI6eyJub3RlSW5kZXgiOjB9LCJpc0VkaXRlZCI6ZmFsc2UsIm1hbnVhbE92ZXJyaWRlIjp7ImlzTWFudWFsbHlPdmVycmlkZGVuIjp0cnVlLCJjaXRlcHJvY1RleHQiOiIoRmxvcmVzLU1vcmFsZXMgZXQgYWwuLCAyMDEyKSIsIm1hbnVhbE92ZXJyaWRlVGV4dCI6IkZsb3Jlcy1Nb3JhbGVzIGV0IGFsL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quot;,&quot;citationItems&quot;:[{&quot;id&quot;:&quot;a1b6148d-8393-3e6f-a664-c2bd6c3597fb&quot;,&quot;itemData&quot;:{&quot;type&quot;:&quot;article-journal&quot;,&quot;id&quot;:&quot;a1b6148d-8393-3e6f-a664-c2bd6c3597fb&quot;,&quot;title&quot;:&quot;Determination of the structural changes by FT-IR, Raman, and CP/MAS 13C NMR spectroscopy on retrograded starch of maize tortillas&quot;,&quot;author&quot;:[{&quot;family&quot;:&quot;Flores-Morales&quot;,&quot;given&quot;:&quot;A&quot;,&quot;parse-names&quot;:false,&quot;dropping-particle&quot;:&quot;&quot;,&quot;non-dropping-particle&quot;:&quot;&quot;},{&quot;family&quot;:&quot;Jiménez-Estrada&quot;,&quot;given&quot;:&quot;M&quot;,&quot;parse-names&quot;:false,&quot;dropping-particle&quot;:&quot;&quot;,&quot;non-dropping-particle&quot;:&quot;&quot;},{&quot;family&quot;:&quot;Mora-Escobedo&quot;,&quot;given&quot;:&quot;R&quot;,&quot;parse-names&quot;:false,&quot;dropping-particle&quot;:&quot;&quot;,&quot;non-dropping-particle&quot;:&quot;&quot;}],&quot;container-title&quot;:&quot;Carbohydrate Polymers&quot;,&quot;container-title-short&quot;:&quot;Carbohydr Polym&quot;,&quot;DOI&quot;:&quot;10.1016/j.carbpol.2011.07.011&quot;,&quot;ISSN&quot;:&quot;01448617 (ISSN)&quot;,&quot;URL&quot;:&quot;https://www.scopus.com/inward/record.uri?eid=2-s2.0-80054772007&amp;doi=10.1016%2fj.carbpol.2011.07.011&amp;partnerID=40&amp;md5=64ff43db3578fcebce7dbc855f67df14&quot;,&quot;issued&quot;:{&quot;date-parts&quot;:[[2012]]},&quot;page&quot;:&quot;61-68&quot;,&quot;language&quot;:&quot;English&quot;,&quot;abstract&quot;:&quot;The nixtamalization, production and storage of tortillas in refrigeration cause several changes on the starch structure, resulting in an increased crystallinity and therefore a higher content of resistant starch. The IR analysis for resistant starch (RS) showed a band at 1047 cm-1 associated to the retrogradation process; this band was due to the weakening of the intermolecular H-bonds. These associated together to form ordered regions. The Raman analysis shows a characteristic band at 856 cm-1 corresponding to C-C skeletal modes of glucose of α-1,4 glycosidic linkage starches, and a band at 480 cm-1 attributed to skeletal vibrations of the pyranose ring in the glucose unit of starches. These changes may be related to the polymerization degree of the starch molecules, as well as to the retrogradation of amylose and amylopectin. The spectrum of 13C CP-MAS/NMR for RS3 supports the results obtained by IR and Raman. Lipidic and proteic groups were observed which may be in the form of complexes with amylose. One can proclaim that the existence of the salt form is induced and stabilized by the interactions dominating the V amylose structure in the solid state. © 2011 Elsevier Ltd. All Rights Reserved.&quot;,&quot;publisher&quot;:&quot;Elsevier Ltd&quot;,&quot;issue&quot;:&quot;1&quot;,&quot;volume&quot;:&quot;87&quot;},&quot;isTemporary&quot;:false}]},{&quot;citationID&quot;:&quot;MENDELEY_CITATION_498023b4-b330-4728-b244-5ef5794fb5c9&quot;,&quot;properties&quot;:{&quot;noteIndex&quot;:0},&quot;isEdited&quot;:false,&quot;manualOverride&quot;:{&quot;isManuallyOverridden&quot;:true,&quot;citeprocText&quot;:&quot;(Flores-Morales et al., 2012)&quot;,&quot;manualOverrideText&quot;:&quot;Flores-Morales et al., 2012&quot;},&quot;citationTag&quot;:&quot;MENDELEY_CITATION_v3_eyJjaXRhdGlvbklEIjoiTUVOREVMRVlfQ0lUQVRJT05fNDk4MDIzYjQtYjMzMC00NzI4LWIyNDQtNWVmNTc5NGZiNWM5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quot;,&quot;citationItems&quot;:[{&quot;id&quot;:&quot;a1b6148d-8393-3e6f-a664-c2bd6c3597fb&quot;,&quot;itemData&quot;:{&quot;type&quot;:&quot;article-journal&quot;,&quot;id&quot;:&quot;a1b6148d-8393-3e6f-a664-c2bd6c3597fb&quot;,&quot;title&quot;:&quot;Determination of the structural changes by FT-IR, Raman, and CP/MAS 13C NMR spectroscopy on retrograded starch of maize tortillas&quot;,&quot;author&quot;:[{&quot;family&quot;:&quot;Flores-Morales&quot;,&quot;given&quot;:&quot;A&quot;,&quot;parse-names&quot;:false,&quot;dropping-particle&quot;:&quot;&quot;,&quot;non-dropping-particle&quot;:&quot;&quot;},{&quot;family&quot;:&quot;Jiménez-Estrada&quot;,&quot;given&quot;:&quot;M&quot;,&quot;parse-names&quot;:false,&quot;dropping-particle&quot;:&quot;&quot;,&quot;non-dropping-particle&quot;:&quot;&quot;},{&quot;family&quot;:&quot;Mora-Escobedo&quot;,&quot;given&quot;:&quot;R&quot;,&quot;parse-names&quot;:false,&quot;dropping-particle&quot;:&quot;&quot;,&quot;non-dropping-particle&quot;:&quot;&quot;}],&quot;container-title&quot;:&quot;Carbohydrate Polymers&quot;,&quot;container-title-short&quot;:&quot;Carbohydr Polym&quot;,&quot;DOI&quot;:&quot;10.1016/j.carbpol.2011.07.011&quot;,&quot;ISSN&quot;:&quot;01448617 (ISSN)&quot;,&quot;URL&quot;:&quot;https://www.scopus.com/inward/record.uri?eid=2-s2.0-80054772007&amp;doi=10.1016%2fj.carbpol.2011.07.011&amp;partnerID=40&amp;md5=64ff43db3578fcebce7dbc855f67df14&quot;,&quot;issued&quot;:{&quot;date-parts&quot;:[[2012]]},&quot;page&quot;:&quot;61-68&quot;,&quot;language&quot;:&quot;English&quot;,&quot;abstract&quot;:&quot;The nixtamalization, production and storage of tortillas in refrigeration cause several changes on the starch structure, resulting in an increased crystallinity and therefore a higher content of resistant starch. The IR analysis for resistant starch (RS) showed a band at 1047 cm-1 associated to the retrogradation process; this band was due to the weakening of the intermolecular H-bonds. These associated together to form ordered regions. The Raman analysis shows a characteristic band at 856 cm-1 corresponding to C-C skeletal modes of glucose of α-1,4 glycosidic linkage starches, and a band at 480 cm-1 attributed to skeletal vibrations of the pyranose ring in the glucose unit of starches. These changes may be related to the polymerization degree of the starch molecules, as well as to the retrogradation of amylose and amylopectin. The spectrum of 13C CP-MAS/NMR for RS3 supports the results obtained by IR and Raman. Lipidic and proteic groups were observed which may be in the form of complexes with amylose. One can proclaim that the existence of the salt form is induced and stabilized by the interactions dominating the V amylose structure in the solid state. © 2011 Elsevier Ltd. All Rights Reserved.&quot;,&quot;publisher&quot;:&quot;Elsevier Ltd&quot;,&quot;issue&quot;:&quot;1&quot;,&quot;volume&quot;:&quot;87&quot;},&quot;isTemporary&quot;:false}]},{&quot;citationID&quot;:&quot;MENDELEY_CITATION_bf753a32-9071-4b42-a29a-2110150621c0&quot;,&quot;properties&quot;:{&quot;noteIndex&quot;:0},&quot;isEdited&quot;:false,&quot;manualOverride&quot;:{&quot;isManuallyOverridden&quot;:true,&quot;citeprocText&quot;:&quot;(Santiago-Ramos et al., 2017)&quot;,&quot;manualOverrideText&quot;:&quot;Santiago-Ramos et al., 2015 &amp; 2017&quot;},&quot;citationTag&quot;:&quot;MENDELEY_CITATION_v3_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&quot;,&quot;citationItems&quot;:[{&quot;id&quot;:&quot;f334941d-1cc8-3dab-a5c9-12bec77dc39f&quot;,&quot;itemData&quot;:{&quot;type&quot;:&quot;article-journal&quot;,&quot;id&quot;:&quot;f334941d-1cc8-3dab-a5c9-12bec77dc39f&quot;,&quot;title&quot;:&quot;Changes in the thermal and structural properties of maize starch during\nnixtamalization and tortilla-making processes as affected by grain\nhardness&quot;,&quot;author&quot;:[{&quot;family&quot;:&quot;Santiago-Ramos&quot;,&quot;given&quot;:&quot;David&quot;,&quot;parse-names&quot;:false,&quot;dropping-particle&quot;:&quot;&quot;,&quot;non-dropping-particle&quot;:&quot;&quot;},{&quot;family&quot;:&quot;Dios Figueroa-Cardenas&quot;,&quot;given&quot;:&quot;Juan&quot;,&quot;parse-names&quot;:false,&quot;dropping-particle&quot;:&quot;&quot;,&quot;non-dropping-particle&quot;:&quot;de&quot;},{&quot;family&quot;:&quot;Juan\nVeles-Medina&quot;,&quot;given&quot;:&quot;Jose&quot;,&quot;parse-names&quot;:false,&quot;dropping-particle&quot;:&quot;&quot;,&quot;non-dropping-particle&quot;:&quot;&quot;},{&quot;family&quot;:&quot;Maria Mariscal-Moreno&quot;,&quot;given&quot;:&quot;Rosa&quot;,&quot;parse-names&quot;:false,&quot;dropping-particle&quot;:&quot;&quot;,&quot;non-dropping-particle&quot;:&quot;&quot;}],&quot;container-title&quot;:&quot;JOURNAL OF CEREAL SCIENCE&quot;,&quot;container-title-short&quot;:&quot;J Cereal Sci&quot;,&quot;DOI&quot;:&quot;10.1016/j.jcs.2017.01.018&quot;,&quot;ISSN&quot;:&quot;0733-5210&quot;,&quot;issued&quot;:{&quot;date-parts&quot;:[[2017,3]]},&quot;publisher-place&quot;:&quot;24-28 OVAL RD, LONDON NW1 7DX, ENGLAND&quot;,&quot;page&quot;:&quot;72-78&quot;,&quot;language&quot;:&quot;English&quot;,&quot;abstract&quot;:&quot;The objective of this work was to evaluate the changes in the thermal\nand structural properties of maize starch during nixtamalization and the\ntortilla-making process and their relationship with grain hardness.\nThree maize types with varying hardness (hard, intermediate, soft) were\nprocessed by three nixtamalization processes (classic, traditional and\necological). Starch from the three maize types showed an A-type pattern\nand two endotherms corresponding to gelatinization and melting of the\nType I amylose-lipid complexes. After cooking and steeping, in\nintermediate and soft grains the partial gelatinization and the\nannealing affected the starch properties and promoted the formation of\namylose-lipid complexes. These effects were not observe in hard grains.\nThe increase in melting enthalpy and the intensity of the peak 20-20\ndegrees C from nixtamal to tortillas demonstrated the formation of\namylose-lipid complexes. A third endotherm above 114 degrees C in some\ntreatments of nixtamal and tortilla starch demonstrated the\ntransformation of some amylose-lipid complexes in a most ordered\nstructures (Type II complexes). The V-type polymorph structure found in\nnative starch, nixtamal, and tortilla corresponds to a coexistence of\nType I and Type II complexes. Formation of amylose-lipid complexes in\ntortillas had a partial effect on decreasing starch retrogradation (r\n=-0.47, P &lt; 0.05). (C) 2017 Elsevier Ltd. All rights reserved.&quot;,&quot;publisher&quot;:&quot;ACADEMIC PRESS LTD- ELSEVIER SCIENCE LTD&quot;,&quot;volume&quot;:&quot;74&quot;},&quot;isTemporary&quot;:false}]},{&quot;citationID&quot;:&quot;MENDELEY_CITATION_3a19c16d-8427-4dd4-865a-eb47b6f81320&quot;,&quot;properties&quot;:{&quot;noteIndex&quot;:0},&quot;isEdited&quot;:false,&quot;manualOverride&quot;:{&quot;isManuallyOverridden&quot;:true,&quot;citeprocText&quot;:&quot;(Nuss &amp;#38; Tanumihardjo, 2010b)&quot;,&quot;manualOverrideText&quot;:&quot;Nuss &amp; Tanumihardjo, 2010&quot;},&quot;citationTag&quot;:&quot;MENDELEY_CITATION_v3_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&quot;,&quot;citationItems&quot;:[{&quot;id&quot;:&quot;40f57ebd-c7ef-3eae-840d-301cc4011d1b&quot;,&quot;itemData&quot;:{&quot;type&quot;:&quot;article-journal&quot;,&quot;id&quot;:&quot;40f57ebd-c7ef-3eae-840d-301cc4011d1b&quot;,&quot;title&quot;:&quot;Maize: A Paramount Staple Crop in the Context of Global Nutrition&quot;,&quot;author&quot;:[{&quot;family&quot;:&quot;Nuss&quot;,&quot;given&quot;:&quot;Emily T&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j.1541-4337.2010.00117.x&quot;,&quot;ISSN&quot;:&quot;1541-4337&quot;,&quot;issued&quot;:{&quot;date-parts&quot;:[[2010,7]]},&quot;publisher-place&quot;:&quot;111 RIVER ST, HOBOKEN 07030-5774, NJ USA&quot;,&quot;page&quot;:&quot;417-436&quot;,&quot;language&quot;:&quot;English&quot;,&quot;abstract&quot;:&quot;The maize plant (Zea mays), characterized by an erect green stalk, is\none of the 3 great grain crops of the world. Its kernels, like other\nseeds, are storage organs that contain essential components for plant\ngrowth and reproduction. Many of these kernel constituents, including\nstarch, protein, and some micronutrients, are also required for human\nhealth. For this reason, and others, maize has become highly integrated\ninto global agriculture, human diet, and cultural traditions. The\nnutritional quality and integrity of maize kernels are influenced by\nmany factors including genetic background, environment, and kernel\nprocessing. Cooking procedures, including nixtamalization and\nfermentation, can increase accessibility of micronutrients such as\nniacin. However, man cannot live on maize alone. For one-third of the\nworld's population, namely in sub-Saharan Africa, Southeast Asia, and\nLatin America, humans subsist on maize as a staple food but malnutrition\npervades. Strategies to further improve kernel macronutrient and\nmicronutrient quality and quantities are under intense investigation.\nThe 2 most common routes to enhance grain nutritional value are\nexogenous and endogenous fortification. Although exogenous\nfortification, such as addition of multivitamin premixes to maize flour,\nhas been successful, endogenous fortification, also known as\n``biofortification,'' may provide a more sustainable and practical\nsolution for chronically undernourished communities. Recent\naccomplishments, such as low-phytate, high-lysine, and multivitamin\nmaize varieties, have been created using novel genetic and agronomic\napproaches. Investigational studies related to biofortified maize are\ncurrently underway to determine nutrient absorption and efficacy related\nto human health improvement.&quot;,&quot;publisher&quot;:&quot;WILEY&quot;,&quot;issue&quot;:&quot;4&quot;,&quot;volume&quot;:&quot;9&quot;},&quot;isTemporary&quot;:false}]},{&quot;citationID&quot;:&quot;MENDELEY_CITATION_4cb32133-25ae-4b9a-92c8-fbfc65b35f8e&quot;,&quot;properties&quot;:{&quot;noteIndex&quot;:0},&quot;isEdited&quot;:false,&quot;manualOverride&quot;:{&quot;isManuallyOverridden&quot;:true,&quot;citeprocText&quot;:&quot;(Flores-Morales et al., 2012)&quot;,&quot;manualOverrideText&quot;:&quot;Flores-Morales et al., 2012&quot;},&quot;citationTag&quot;:&quot;MENDELEY_CITATION_v3_eyJjaXRhdGlvbklEIjoiTUVOREVMRVlfQ0lUQVRJT05fNGNiMzIxMzMtMjVhZS00YjlhLTkyYzgtZmJmYzY1YjM1Zjhl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quot;,&quot;citationItems&quot;:[{&quot;id&quot;:&quot;a1b6148d-8393-3e6f-a664-c2bd6c3597fb&quot;,&quot;itemData&quot;:{&quot;type&quot;:&quot;article-journal&quot;,&quot;id&quot;:&quot;a1b6148d-8393-3e6f-a664-c2bd6c3597fb&quot;,&quot;title&quot;:&quot;Determination of the structural changes by FT-IR, Raman, and CP/MAS 13C NMR spectroscopy on retrograded starch of maize tortillas&quot;,&quot;author&quot;:[{&quot;family&quot;:&quot;Flores-Morales&quot;,&quot;given&quot;:&quot;A&quot;,&quot;parse-names&quot;:false,&quot;dropping-particle&quot;:&quot;&quot;,&quot;non-dropping-particle&quot;:&quot;&quot;},{&quot;family&quot;:&quot;Jiménez-Estrada&quot;,&quot;given&quot;:&quot;M&quot;,&quot;parse-names&quot;:false,&quot;dropping-particle&quot;:&quot;&quot;,&quot;non-dropping-particle&quot;:&quot;&quot;},{&quot;family&quot;:&quot;Mora-Escobedo&quot;,&quot;given&quot;:&quot;R&quot;,&quot;parse-names&quot;:false,&quot;dropping-particle&quot;:&quot;&quot;,&quot;non-dropping-particle&quot;:&quot;&quot;}],&quot;container-title&quot;:&quot;Carbohydrate Polymers&quot;,&quot;container-title-short&quot;:&quot;Carbohydr Polym&quot;,&quot;DOI&quot;:&quot;10.1016/j.carbpol.2011.07.011&quot;,&quot;ISSN&quot;:&quot;01448617 (ISSN)&quot;,&quot;URL&quot;:&quot;https://www.scopus.com/inward/record.uri?eid=2-s2.0-80054772007&amp;doi=10.1016%2fj.carbpol.2011.07.011&amp;partnerID=40&amp;md5=64ff43db3578fcebce7dbc855f67df14&quot;,&quot;issued&quot;:{&quot;date-parts&quot;:[[2012]]},&quot;page&quot;:&quot;61-68&quot;,&quot;language&quot;:&quot;English&quot;,&quot;abstract&quot;:&quot;The nixtamalization, production and storage of tortillas in refrigeration cause several changes on the starch structure, resulting in an increased crystallinity and therefore a higher content of resistant starch. The IR analysis for resistant starch (RS) showed a band at 1047 cm-1 associated to the retrogradation process; this band was due to the weakening of the intermolecular H-bonds. These associated together to form ordered regions. The Raman analysis shows a characteristic band at 856 cm-1 corresponding to C-C skeletal modes of glucose of α-1,4 glycosidic linkage starches, and a band at 480 cm-1 attributed to skeletal vibrations of the pyranose ring in the glucose unit of starches. These changes may be related to the polymerization degree of the starch molecules, as well as to the retrogradation of amylose and amylopectin. The spectrum of 13C CP-MAS/NMR for RS3 supports the results obtained by IR and Raman. Lipidic and proteic groups were observed which may be in the form of complexes with amylose. One can proclaim that the existence of the salt form is induced and stabilized by the interactions dominating the V amylose structure in the solid state. © 2011 Elsevier Ltd. All Rights Reserved.&quot;,&quot;publisher&quot;:&quot;Elsevier Ltd&quot;,&quot;issue&quot;:&quot;1&quot;,&quot;volume&quot;:&quot;87&quot;},&quot;isTemporary&quot;:false}]},{&quot;citationID&quot;:&quot;MENDELEY_CITATION_0f660943-db27-42fc-a7e6-8057171ee3d5&quot;,&quot;properties&quot;:{&quot;noteIndex&quot;:0},&quot;isEdited&quot;:false,&quot;manualOverride&quot;:{&quot;isManuallyOverridden&quot;:true,&quot;citeprocText&quot;:&quot;(Neme &amp;#38; Mohammed, 2017a)&quot;,&quot;manualOverrideText&quot;:&quot;Neme &amp; Mohammed, 2017&quot;},&quot;citationTag&quot;:&quot;MENDELEY_CITATION_v3_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&quot;,&quot;citationItems&quot;:[{&quot;id&quot;:&quot;4a9feede-ef91-3295-88c3-14f564ea3e30&quot;,&quot;itemData&quot;:{&quot;type&quot;:&quot;article-journal&quot;,&quot;id&quot;:&quot;4a9feede-ef91-3295-88c3-14f564ea3e30&quot;,&quot;title&quot;:&quot;Mycotoxin occurrence in grains and the role of postharvest management as a mitigation strategies. A review&quot;,&quot;author&quot;:[{&quot;family&quot;:&quot;Neme&quot;,&quot;given&quot;:&quot;K&quot;,&quot;parse-names&quot;:false,&quot;dropping-particle&quot;:&quot;&quot;,&quot;non-dropping-particle&quot;:&quot;&quot;},{&quot;family&quot;:&quot;Mohammed&quot;,&quot;given&quot;:&quot;A&quot;,&quot;parse-names&quot;:false,&quot;dropping-particle&quot;:&quot;&quot;,&quot;non-dropping-particle&quot;:&quot;&quot;}],&quot;container-title&quot;:&quot;Food Control&quot;,&quot;container-title-short&quot;:&quot;Food Control&quot;,&quot;DOI&quot;:&quot;10.1016/j.foodcont.2017.03.012&quot;,&quot;ISSN&quot;:&quot;09567135 (ISSN)&quot;,&quot;URL&quot;:&quot;https://www.scopus.com/inward/record.uri?eid=2-s2.0-85015377226&amp;doi=10.1016%2fj.foodcont.2017.03.012&amp;partnerID=40&amp;md5=cad51f86742b3afa337e88b384d96a00&quot;,&quot;issued&quot;:{&quot;date-parts&quot;:[[2017]]},&quot;page&quot;:&quot;412-425&quot;,&quot;language&quot;:&quot;English&quot;,&quot;abstract&quot;:&quot;Mycotoxins are poisonous compounds produced by certain species of fungi found in contaminated grain. There are five major groups of mycotoxins which can occur in grains: Aflatoxin, fumonisin, deoxynivalenol (DON), ochratoxin (OT), and zearalenone (ZEN). Their occurrence may start in the field, harvesting, handling, storage, and processing. DON, ZEN, and fumonisins may start to cause the grains at the field/or pre-harvest while aflatoxin and OT are mostly occurring during storage due to improper postharvest handling. Most of the grains susceptible to mycotoxins such as maize, peanut/groundnut, sorghum, millet, wheat, and rice were reviewed. The main postharvest factors for the cause of grain mycotoxin contamination are mechanical injury, insect infestation, time of harvesting, drying method, types of storage structure and conditions, handling and processing. Temperature, moisture and humidity are the main factors for the growth and development of mycotoxins. Developing countries especially African are more vulnerable for the causes due to lack of well-established infrastructures, regulations, and standards. Postharvest mitigation strategies are an important and cost-effective method to control the cause. The core grain postharvest interventions used as mitigating strategies of mycotoxin includes rapid and proper drying, postharvest insect control, proper transportation and packaging, good storage conditions, use of natural and chemical agents and irradiation. Grain processing such as sorting, cleaning, milling, fermentation, baking, roasting, flaking, nixtamalization and extrusion cooking are also reported to reduce mycotoxin concentration. In general, system approach to good manufacturing practice and HACCP based implementation are important to mitigate mycotoxins in grains. © 2017 Elsevier Ltd&quot;,&quot;publisher&quot;:&quot;Elsevier Ltd&quot;,&quot;volume&quot;:&quot;78&quot;},&quot;isTemporary&quot;:false}]},{&quot;citationID&quot;:&quot;MENDELEY_CITATION_26b71bec-1935-4a73-9565-6f2ab168b275&quot;,&quot;properties&quot;:{&quot;noteIndex&quot;:0},&quot;isEdited&quot;:false,&quot;manualOverride&quot;:{&quot;isManuallyOverridden&quot;:true,&quot;citeprocText&quot;:&quot;(Suri &amp;#38; Tanumihardjo, 2016)&quot;,&quot;manualOverrideText&quot;:&quot;Suri &amp; Tanumihardjo, 2016&quot;},&quot;citationTag&quot;:&quot;MENDELEY_CITATION_v3_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&quot;,&quot;citationItems&quot;:[{&quot;id&quot;:&quot;460d2439-7a31-3ddf-9436-bdec4fc17280&quot;,&quot;itemData&quot;:{&quot;type&quot;:&quot;article-journal&quot;,&quot;id&quot;:&quot;460d2439-7a31-3ddf-9436-bdec4fc17280&quot;,&quot;title&quot;:&quot;Effects of Different Processing Methods on the Micronutrient and\nPhytochemical Contents of Maize: From A to Z&quot;,&quot;author&quot;:[{&quot;family&quot;:&quot;Suri&quot;,&quot;given&quot;:&quot;Devika J&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DOI&quot;:&quot;10.1111/1541-4337.12216&quot;,&quot;ISSN&quot;:&quot;1541-4337&quot;,&quot;issued&quot;:{&quot;date-parts&quot;:[[2016,9]]},&quot;publisher-place&quot;:&quot;111 RIVER ST, HOBOKEN 07030-5774, NJ USA&quot;,&quot;page&quot;:&quot;912-926&quot;,&quot;language&quot;:&quot;English&quot;,&quot;abstract&quot;:&quot;Maize is a staple human food eaten by more than a billion people around\nthe world in a variety of whole and processed products. Different\nprocessing methods result in changes to the nutritional profile of maize\nproducts, which can greatly affect the micronutrient intake of\npopulations dependent on this crop for a large proportion of their\ncaloric needs. This review summarizes the effects of different\nprocessing methods on the resulting micronutrient and phytochemical\ncontents of maize. The majority of B vitamins are lost during storage\nand milling; further loss occurs with soaking and cooking, but\nfermentation and nixtamalization (soaking in alkaline solution) can\nincrease bioavailability of riboflavin and niacin. Carotenoids, found\nmainly in the kernel endosperm, increase in concentration after\ndegermination, while other vitamins and minerals, found mainly in the\ngerm, are reduced. Mineral bioavailability can be improved by processing\nmethods that reduce phytic acid, such as soaking, fermenting, cooking,\nand nixtamalization. Losses of micronutrients during processing can be\nmitigated by changes in methods of processing, in addition to\nencouraging consumption of whole-grain maize products over degermed,\nrefined products. In some cases, such as niacin, processing is actually\nnecessary for nutrient bioavailability. Due to the high variability in\nthe baseline nutrient contents among maize varieties, combined with\nadditional variability in processing effects, the most accurate data on\nnutrient content will be obtained through analysis of specific maize\nproducts and consideration of in vivo bioavailability.&quot;,&quot;publisher&quot;:&quot;WILEY&quot;,&quot;issue&quot;:&quot;5&quot;,&quot;volume&quot;:&quot;15&quot;},&quot;isTemporary&quot;:false}]},{&quot;citationID&quot;:&quot;MENDELEY_CITATION_619e0147-9373-4a26-808f-26c116b9d573&quot;,&quot;properties&quot;:{&quot;noteIndex&quot;:0},&quot;isEdited&quot;:false,&quot;manualOverride&quot;:{&quot;isManuallyOverridden&quot;:true,&quot;citeprocText&quot;:&quot;(Flores-Morales et al., 2012)&quot;,&quot;manualOverrideText&quot;:&quot;Flores-Morales et al., 2012&quot;},&quot;citationTag&quot;:&quot;MENDELEY_CITATION_v3_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&quot;,&quot;citationItems&quot;:[{&quot;id&quot;:&quot;a1b6148d-8393-3e6f-a664-c2bd6c3597fb&quot;,&quot;itemData&quot;:{&quot;type&quot;:&quot;article-journal&quot;,&quot;id&quot;:&quot;a1b6148d-8393-3e6f-a664-c2bd6c3597fb&quot;,&quot;title&quot;:&quot;Determination of the structural changes by FT-IR, Raman, and CP/MAS 13C NMR spectroscopy on retrograded starch of maize tortillas&quot;,&quot;author&quot;:[{&quot;family&quot;:&quot;Flores-Morales&quot;,&quot;given&quot;:&quot;A&quot;,&quot;parse-names&quot;:false,&quot;dropping-particle&quot;:&quot;&quot;,&quot;non-dropping-particle&quot;:&quot;&quot;},{&quot;family&quot;:&quot;Jiménez-Estrada&quot;,&quot;given&quot;:&quot;M&quot;,&quot;parse-names&quot;:false,&quot;dropping-particle&quot;:&quot;&quot;,&quot;non-dropping-particle&quot;:&quot;&quot;},{&quot;family&quot;:&quot;Mora-Escobedo&quot;,&quot;given&quot;:&quot;R&quot;,&quot;parse-names&quot;:false,&quot;dropping-particle&quot;:&quot;&quot;,&quot;non-dropping-particle&quot;:&quot;&quot;}],&quot;container-title&quot;:&quot;Carbohydrate Polymers&quot;,&quot;container-title-short&quot;:&quot;Carbohydr Polym&quot;,&quot;DOI&quot;:&quot;10.1016/j.carbpol.2011.07.011&quot;,&quot;ISSN&quot;:&quot;01448617 (ISSN)&quot;,&quot;URL&quot;:&quot;https://www.scopus.com/inward/record.uri?eid=2-s2.0-80054772007&amp;doi=10.1016%2fj.carbpol.2011.07.011&amp;partnerID=40&amp;md5=64ff43db3578fcebce7dbc855f67df14&quot;,&quot;issued&quot;:{&quot;date-parts&quot;:[[2012]]},&quot;page&quot;:&quot;61-68&quot;,&quot;language&quot;:&quot;English&quot;,&quot;abstract&quot;:&quot;The nixtamalization, production and storage of tortillas in refrigeration cause several changes on the starch structure, resulting in an increased crystallinity and therefore a higher content of resistant starch. The IR analysis for resistant starch (RS) showed a band at 1047 cm-1 associated to the retrogradation process; this band was due to the weakening of the intermolecular H-bonds. These associated together to form ordered regions. The Raman analysis shows a characteristic band at 856 cm-1 corresponding to C-C skeletal modes of glucose of α-1,4 glycosidic linkage starches, and a band at 480 cm-1 attributed to skeletal vibrations of the pyranose ring in the glucose unit of starches. These changes may be related to the polymerization degree of the starch molecules, as well as to the retrogradation of amylose and amylopectin. The spectrum of 13C CP-MAS/NMR for RS3 supports the results obtained by IR and Raman. Lipidic and proteic groups were observed which may be in the form of complexes with amylose. One can proclaim that the existence of the salt form is induced and stabilized by the interactions dominating the V amylose structure in the solid state. © 2011 Elsevier Ltd. All Rights Reserved.&quot;,&quot;publisher&quot;:&quot;Elsevier Ltd&quot;,&quot;issue&quot;:&quot;1&quot;,&quot;volume&quot;:&quot;87&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Jou23</b:Tag>
    <b:SourceType>InternetSite</b:SourceType>
    <b:Guid>{668D8CD0-39D6-4013-810D-DCFB7C1E0E01}</b:Guid>
    <b:Title>Journal Impact - Bioxbio</b:Title>
    <b:Year>2023</b:Year>
    <b:InternetSiteTitle>Journal Impact - Bioxbio.</b:InternetSiteTitle>
    <b:Month>February </b:Month>
    <b:Day>22</b:Day>
    <b:URL>https://www.bioxbio.com/</b:URL>
    <b:RefOrder>1</b:RefOrder>
  </b:Source>
</b:Sources>
</file>

<file path=customXml/itemProps1.xml><?xml version="1.0" encoding="utf-8"?>
<ds:datastoreItem xmlns:ds="http://schemas.openxmlformats.org/officeDocument/2006/customXml" ds:itemID="{425C7237-4A53-46A8-969A-5CEC51A26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3038</TotalTime>
  <Pages>34</Pages>
  <Words>12234</Words>
  <Characters>69735</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Cadavero, Lady Shernalyn (Alabang)</dc:creator>
  <cp:keywords/>
  <dc:description/>
  <cp:lastModifiedBy>Cadavero, Lady Shernalyn (Alabang)</cp:lastModifiedBy>
  <cp:revision>615</cp:revision>
  <cp:lastPrinted>2023-03-07T13:13:00Z</cp:lastPrinted>
  <dcterms:created xsi:type="dcterms:W3CDTF">2023-02-25T06:26:00Z</dcterms:created>
  <dcterms:modified xsi:type="dcterms:W3CDTF">2023-03-07T14:25:00Z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a2f6228609514de153c68d07b0497734880150808cd50d53b501118bf99412f1</vt:lpwstr>
  </property>
</Properties>
</file>